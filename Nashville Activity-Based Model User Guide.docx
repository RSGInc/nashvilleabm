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2A1C0D">
        <w:trPr>
          <w:trHeight w:hRule="exact" w:val="2880"/>
        </w:trPr>
        <w:tc>
          <w:tcPr>
            <w:tcW w:w="4410" w:type="dxa"/>
          </w:tcPr>
          <w:p w14:paraId="7C92037E" w14:textId="77777777" w:rsidR="005C2FCA" w:rsidRDefault="005C2FCA" w:rsidP="002A1C0D">
            <w:pPr>
              <w:spacing w:after="0" w:line="240" w:lineRule="auto"/>
              <w:ind w:left="-108"/>
            </w:pPr>
            <w:r>
              <w:rPr>
                <w:noProof/>
              </w:rPr>
              <w:drawing>
                <wp:inline distT="0" distB="0" distL="0" distR="0" wp14:anchorId="7C9203A6" wp14:editId="794A5DEE">
                  <wp:extent cx="2847975" cy="20078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timoreRushHour_iStock_2750954_Large.jpg"/>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53475" cy="2011699"/>
                          </a:xfrm>
                          <a:prstGeom prst="rect">
                            <a:avLst/>
                          </a:prstGeom>
                          <a:ln>
                            <a:noFill/>
                          </a:ln>
                          <a:extLst>
                            <a:ext uri="{53640926-AAD7-44D8-BBD7-CCE9431645EC}">
                              <a14:shadowObscured xmlns:a14="http://schemas.microsoft.com/office/drawing/2010/main"/>
                            </a:ext>
                          </a:extLst>
                        </pic:spPr>
                      </pic:pic>
                    </a:graphicData>
                  </a:graphic>
                </wp:inline>
              </w:drawing>
            </w:r>
          </w:p>
        </w:tc>
        <w:tc>
          <w:tcPr>
            <w:tcW w:w="7920" w:type="dxa"/>
          </w:tcPr>
          <w:p w14:paraId="7C92037F" w14:textId="77777777" w:rsidR="005C2FCA" w:rsidRDefault="005C2FCA" w:rsidP="002A1C0D">
            <w:pPr>
              <w:spacing w:after="0" w:line="240" w:lineRule="auto"/>
              <w:ind w:left="-115"/>
            </w:pPr>
            <w:r>
              <w:rPr>
                <w:noProof/>
              </w:rPr>
              <w:drawing>
                <wp:inline distT="0" distB="0" distL="0" distR="0" wp14:anchorId="7C9203A8" wp14:editId="1F52FABB">
                  <wp:extent cx="5038189" cy="1933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041027" cy="19346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77777777" w:rsidR="00530B6A" w:rsidRPr="002826D6" w:rsidRDefault="00DD5994" w:rsidP="00DD5994">
                <w:pPr>
                  <w:spacing w:after="0" w:line="240" w:lineRule="auto"/>
                  <w:jc w:val="right"/>
                </w:pPr>
                <w:r w:rsidRPr="00CE27DD">
                  <w:rPr>
                    <w:rFonts w:ascii="Arial" w:hAnsi="Arial" w:cs="Arial"/>
                    <w:sz w:val="16"/>
                    <w:szCs w:val="16"/>
                  </w:rPr>
                  <w:t>55 Railroad Row</w:t>
                </w:r>
                <w:r w:rsidRPr="00CE27DD">
                  <w:rPr>
                    <w:rFonts w:ascii="Arial" w:hAnsi="Arial" w:cs="Arial"/>
                    <w:sz w:val="16"/>
                    <w:szCs w:val="16"/>
                  </w:rPr>
                  <w:br/>
                  <w:t>White River Junction, VT 05001</w:t>
                </w:r>
                <w:r w:rsidRPr="00CE27DD">
                  <w:rPr>
                    <w:rFonts w:ascii="Arial" w:hAnsi="Arial" w:cs="Arial"/>
                    <w:sz w:val="16"/>
                    <w:szCs w:val="16"/>
                  </w:rPr>
                  <w:br/>
                  <w:t>802.295.4999</w:t>
                </w:r>
                <w:r w:rsidRPr="00CE27DD">
                  <w:rPr>
                    <w:rFonts w:ascii="Arial" w:hAnsi="Arial" w:cs="Arial"/>
                    <w:sz w:val="16"/>
                    <w:szCs w:val="16"/>
                  </w:rPr>
                  <w:br/>
                </w:r>
                <w:r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7C920385" w14:textId="77777777" w:rsidR="00530B6A" w:rsidRDefault="00530B6A" w:rsidP="00AD3DCC">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7530C6">
        <w:trPr>
          <w:trHeight w:val="37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267C11DE" w:rsidR="00530B6A" w:rsidRPr="00AD3DCC" w:rsidRDefault="00A52A18" w:rsidP="00A36FE5">
                <w:pPr>
                  <w:spacing w:after="0" w:line="240" w:lineRule="auto"/>
                  <w:rPr>
                    <w:rFonts w:ascii="Arial" w:hAnsi="Arial" w:cs="Arial"/>
                    <w:caps/>
                    <w:sz w:val="20"/>
                    <w:szCs w:val="20"/>
                  </w:rPr>
                </w:pPr>
                <w:r>
                  <w:rPr>
                    <w:rFonts w:ascii="Arial" w:hAnsi="Arial" w:cs="Arial"/>
                    <w:caps/>
                    <w:sz w:val="20"/>
                    <w:szCs w:val="20"/>
                  </w:rPr>
                  <w:t>Nashville MPO</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4479F9C8" w:rsidR="00530B6A" w:rsidRPr="00005332" w:rsidRDefault="00A36FE5" w:rsidP="00A36FE5">
            <w:pPr>
              <w:spacing w:after="0" w:line="240" w:lineRule="auto"/>
              <w:rPr>
                <w:rFonts w:ascii="Arial" w:hAnsi="Arial" w:cs="Arial"/>
                <w:caps/>
                <w:sz w:val="16"/>
                <w:szCs w:val="16"/>
              </w:rPr>
            </w:pPr>
            <w:r>
              <w:rPr>
                <w:rFonts w:ascii="Arial" w:hAnsi="Arial" w:cs="Arial"/>
                <w:caps/>
                <w:sz w:val="16"/>
                <w:szCs w:val="16"/>
              </w:rPr>
              <w:t>john bowman</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7466C1D7" w14:textId="77777777" w:rsidR="00E7115E" w:rsidRDefault="00D24229">
      <w:pPr>
        <w:pStyle w:val="TOC1"/>
        <w:rPr>
          <w:ins w:id="3" w:author="Nagendra Dhakar" w:date="2016-01-26T17:31:00Z"/>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ins w:id="4" w:author="Nagendra Dhakar" w:date="2016-01-26T17:31:00Z">
        <w:r w:rsidR="00E7115E" w:rsidRPr="00430AF4">
          <w:rPr>
            <w:rStyle w:val="Hyperlink"/>
            <w:noProof/>
          </w:rPr>
          <w:fldChar w:fldCharType="begin"/>
        </w:r>
        <w:r w:rsidR="00E7115E" w:rsidRPr="00430AF4">
          <w:rPr>
            <w:rStyle w:val="Hyperlink"/>
            <w:noProof/>
          </w:rPr>
          <w:instrText xml:space="preserve"> </w:instrText>
        </w:r>
        <w:r w:rsidR="00E7115E">
          <w:rPr>
            <w:noProof/>
          </w:rPr>
          <w:instrText>HYPERLINK \l "_Toc441592796"</w:instrText>
        </w:r>
        <w:r w:rsidR="00E7115E" w:rsidRPr="00430AF4">
          <w:rPr>
            <w:rStyle w:val="Hyperlink"/>
            <w:noProof/>
          </w:rPr>
          <w:instrText xml:space="preserve"> </w:instrText>
        </w:r>
        <w:r w:rsidR="00E7115E" w:rsidRPr="00430AF4">
          <w:rPr>
            <w:rStyle w:val="Hyperlink"/>
            <w:noProof/>
          </w:rPr>
        </w:r>
        <w:r w:rsidR="00E7115E" w:rsidRPr="00430AF4">
          <w:rPr>
            <w:rStyle w:val="Hyperlink"/>
            <w:noProof/>
          </w:rPr>
          <w:fldChar w:fldCharType="separate"/>
        </w:r>
        <w:r w:rsidR="00E7115E" w:rsidRPr="00430AF4">
          <w:rPr>
            <w:rStyle w:val="Hyperlink"/>
            <w:noProof/>
          </w:rPr>
          <w:t>1.0</w:t>
        </w:r>
        <w:r w:rsidR="00E7115E">
          <w:rPr>
            <w:rFonts w:asciiTheme="minorHAnsi" w:eastAsiaTheme="minorEastAsia" w:hAnsiTheme="minorHAnsi"/>
            <w:b w:val="0"/>
            <w:caps w:val="0"/>
            <w:noProof/>
            <w:color w:val="auto"/>
            <w:sz w:val="22"/>
          </w:rPr>
          <w:tab/>
        </w:r>
        <w:r w:rsidR="00E7115E" w:rsidRPr="00430AF4">
          <w:rPr>
            <w:rStyle w:val="Hyperlink"/>
            <w:noProof/>
          </w:rPr>
          <w:t>overview</w:t>
        </w:r>
        <w:r w:rsidR="00E7115E">
          <w:rPr>
            <w:noProof/>
            <w:webHidden/>
          </w:rPr>
          <w:tab/>
        </w:r>
        <w:r w:rsidR="00E7115E">
          <w:rPr>
            <w:noProof/>
            <w:webHidden/>
          </w:rPr>
          <w:fldChar w:fldCharType="begin"/>
        </w:r>
        <w:r w:rsidR="00E7115E">
          <w:rPr>
            <w:noProof/>
            <w:webHidden/>
          </w:rPr>
          <w:instrText xml:space="preserve"> PAGEREF _Toc441592796 \h </w:instrText>
        </w:r>
        <w:r w:rsidR="00E7115E">
          <w:rPr>
            <w:noProof/>
            <w:webHidden/>
          </w:rPr>
        </w:r>
      </w:ins>
      <w:r w:rsidR="00E7115E">
        <w:rPr>
          <w:noProof/>
          <w:webHidden/>
        </w:rPr>
        <w:fldChar w:fldCharType="separate"/>
      </w:r>
      <w:ins w:id="5" w:author="Nagendra Dhakar" w:date="2016-01-26T17:31:00Z">
        <w:r w:rsidR="00E7115E">
          <w:rPr>
            <w:noProof/>
            <w:webHidden/>
          </w:rPr>
          <w:t>1</w:t>
        </w:r>
        <w:r w:rsidR="00E7115E">
          <w:rPr>
            <w:noProof/>
            <w:webHidden/>
          </w:rPr>
          <w:fldChar w:fldCharType="end"/>
        </w:r>
        <w:r w:rsidR="00E7115E" w:rsidRPr="00430AF4">
          <w:rPr>
            <w:rStyle w:val="Hyperlink"/>
            <w:noProof/>
          </w:rPr>
          <w:fldChar w:fldCharType="end"/>
        </w:r>
      </w:ins>
    </w:p>
    <w:p w14:paraId="252739BC" w14:textId="77777777" w:rsidR="00E7115E" w:rsidRDefault="00E7115E">
      <w:pPr>
        <w:pStyle w:val="TOC2"/>
        <w:tabs>
          <w:tab w:val="left" w:pos="1100"/>
        </w:tabs>
        <w:rPr>
          <w:ins w:id="6" w:author="Nagendra Dhakar" w:date="2016-01-26T17:31:00Z"/>
          <w:rFonts w:asciiTheme="minorHAnsi" w:eastAsiaTheme="minorEastAsia" w:hAnsiTheme="minorHAnsi"/>
          <w:noProof/>
          <w:color w:val="auto"/>
          <w:sz w:val="22"/>
        </w:rPr>
      </w:pPr>
      <w:ins w:id="7"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"_Toc441592797"</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1.1  |</w:t>
        </w:r>
        <w:r>
          <w:rPr>
            <w:rFonts w:asciiTheme="minorHAnsi" w:eastAsiaTheme="minorEastAsia" w:hAnsiTheme="minorHAnsi"/>
            <w:noProof/>
            <w:color w:val="auto"/>
            <w:sz w:val="22"/>
          </w:rPr>
          <w:tab/>
        </w:r>
        <w:r w:rsidRPr="00430AF4">
          <w:rPr>
            <w:rStyle w:val="Hyperlink"/>
            <w:noProof/>
          </w:rPr>
          <w:t>Model System</w:t>
        </w:r>
        <w:r>
          <w:rPr>
            <w:noProof/>
            <w:webHidden/>
          </w:rPr>
          <w:tab/>
        </w:r>
        <w:r>
          <w:rPr>
            <w:noProof/>
            <w:webHidden/>
          </w:rPr>
          <w:fldChar w:fldCharType="begin"/>
        </w:r>
        <w:r>
          <w:rPr>
            <w:noProof/>
            <w:webHidden/>
          </w:rPr>
          <w:instrText xml:space="preserve"> PAGEREF _Toc441592797 \h </w:instrText>
        </w:r>
        <w:r>
          <w:rPr>
            <w:noProof/>
            <w:webHidden/>
          </w:rPr>
        </w:r>
      </w:ins>
      <w:r>
        <w:rPr>
          <w:noProof/>
          <w:webHidden/>
        </w:rPr>
        <w:fldChar w:fldCharType="separate"/>
      </w:r>
      <w:ins w:id="8" w:author="Nagendra Dhakar" w:date="2016-01-26T17:31:00Z">
        <w:r>
          <w:rPr>
            <w:noProof/>
            <w:webHidden/>
          </w:rPr>
          <w:t>1</w:t>
        </w:r>
        <w:r>
          <w:rPr>
            <w:noProof/>
            <w:webHidden/>
          </w:rPr>
          <w:fldChar w:fldCharType="end"/>
        </w:r>
        <w:r w:rsidRPr="00430AF4">
          <w:rPr>
            <w:rStyle w:val="Hyperlink"/>
            <w:noProof/>
          </w:rPr>
          <w:fldChar w:fldCharType="end"/>
        </w:r>
      </w:ins>
    </w:p>
    <w:p w14:paraId="6CDEB909" w14:textId="77777777" w:rsidR="00E7115E" w:rsidRDefault="00E7115E">
      <w:pPr>
        <w:pStyle w:val="TOC2"/>
        <w:tabs>
          <w:tab w:val="left" w:pos="1100"/>
        </w:tabs>
        <w:rPr>
          <w:ins w:id="9" w:author="Nagendra Dhakar" w:date="2016-01-26T17:31:00Z"/>
          <w:rFonts w:asciiTheme="minorHAnsi" w:eastAsiaTheme="minorEastAsia" w:hAnsiTheme="minorHAnsi"/>
          <w:noProof/>
          <w:color w:val="auto"/>
          <w:sz w:val="22"/>
        </w:rPr>
      </w:pPr>
      <w:ins w:id="10"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"_Toc441592798"</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1.2  |</w:t>
        </w:r>
        <w:r>
          <w:rPr>
            <w:rFonts w:asciiTheme="minorHAnsi" w:eastAsiaTheme="minorEastAsia" w:hAnsiTheme="minorHAnsi"/>
            <w:noProof/>
            <w:color w:val="auto"/>
            <w:sz w:val="22"/>
          </w:rPr>
          <w:tab/>
        </w:r>
        <w:r w:rsidRPr="00430AF4">
          <w:rPr>
            <w:rStyle w:val="Hyperlink"/>
            <w:noProof/>
          </w:rPr>
          <w:t>Model Sensitivities</w:t>
        </w:r>
        <w:r>
          <w:rPr>
            <w:noProof/>
            <w:webHidden/>
          </w:rPr>
          <w:tab/>
        </w:r>
        <w:r>
          <w:rPr>
            <w:noProof/>
            <w:webHidden/>
          </w:rPr>
          <w:fldChar w:fldCharType="begin"/>
        </w:r>
        <w:r>
          <w:rPr>
            <w:noProof/>
            <w:webHidden/>
          </w:rPr>
          <w:instrText xml:space="preserve"> PAGEREF _Toc441592798 \h </w:instrText>
        </w:r>
        <w:r>
          <w:rPr>
            <w:noProof/>
            <w:webHidden/>
          </w:rPr>
        </w:r>
      </w:ins>
      <w:r>
        <w:rPr>
          <w:noProof/>
          <w:webHidden/>
        </w:rPr>
        <w:fldChar w:fldCharType="separate"/>
      </w:r>
      <w:ins w:id="11" w:author="Nagendra Dhakar" w:date="2016-01-26T17:31:00Z">
        <w:r>
          <w:rPr>
            <w:noProof/>
            <w:webHidden/>
          </w:rPr>
          <w:t>1</w:t>
        </w:r>
        <w:r>
          <w:rPr>
            <w:noProof/>
            <w:webHidden/>
          </w:rPr>
          <w:fldChar w:fldCharType="end"/>
        </w:r>
        <w:r w:rsidRPr="00430AF4">
          <w:rPr>
            <w:rStyle w:val="Hyperlink"/>
            <w:noProof/>
          </w:rPr>
          <w:fldChar w:fldCharType="end"/>
        </w:r>
      </w:ins>
    </w:p>
    <w:p w14:paraId="376D8302" w14:textId="77777777" w:rsidR="00E7115E" w:rsidRDefault="00E7115E">
      <w:pPr>
        <w:pStyle w:val="TOC3"/>
        <w:rPr>
          <w:ins w:id="12" w:author="Nagendra Dhakar" w:date="2016-01-26T17:31:00Z"/>
          <w:rFonts w:asciiTheme="minorHAnsi" w:eastAsiaTheme="minorEastAsia" w:hAnsiTheme="minorHAnsi"/>
          <w:noProof/>
          <w:color w:val="auto"/>
          <w:sz w:val="22"/>
        </w:rPr>
      </w:pPr>
      <w:ins w:id="13"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"_Toc441592799"</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Transportation Investments &amp; Policies</w:t>
        </w:r>
        <w:r>
          <w:rPr>
            <w:noProof/>
            <w:webHidden/>
          </w:rPr>
          <w:tab/>
        </w:r>
        <w:r>
          <w:rPr>
            <w:noProof/>
            <w:webHidden/>
          </w:rPr>
          <w:fldChar w:fldCharType="begin"/>
        </w:r>
        <w:r>
          <w:rPr>
            <w:noProof/>
            <w:webHidden/>
          </w:rPr>
          <w:instrText xml:space="preserve"> PAGEREF _Toc441592799 \h </w:instrText>
        </w:r>
        <w:r>
          <w:rPr>
            <w:noProof/>
            <w:webHidden/>
          </w:rPr>
        </w:r>
      </w:ins>
      <w:r>
        <w:rPr>
          <w:noProof/>
          <w:webHidden/>
        </w:rPr>
        <w:fldChar w:fldCharType="separate"/>
      </w:r>
      <w:ins w:id="14" w:author="Nagendra Dhakar" w:date="2016-01-26T17:31:00Z">
        <w:r>
          <w:rPr>
            <w:noProof/>
            <w:webHidden/>
          </w:rPr>
          <w:t>1</w:t>
        </w:r>
        <w:r>
          <w:rPr>
            <w:noProof/>
            <w:webHidden/>
          </w:rPr>
          <w:fldChar w:fldCharType="end"/>
        </w:r>
        <w:r w:rsidRPr="00430AF4">
          <w:rPr>
            <w:rStyle w:val="Hyperlink"/>
            <w:noProof/>
          </w:rPr>
          <w:fldChar w:fldCharType="end"/>
        </w:r>
      </w:ins>
    </w:p>
    <w:p w14:paraId="7F47BD90" w14:textId="77777777" w:rsidR="00E7115E" w:rsidRDefault="00E7115E">
      <w:pPr>
        <w:pStyle w:val="TOC3"/>
        <w:rPr>
          <w:ins w:id="15" w:author="Nagendra Dhakar" w:date="2016-01-26T17:31:00Z"/>
          <w:rFonts w:asciiTheme="minorHAnsi" w:eastAsiaTheme="minorEastAsia" w:hAnsiTheme="minorHAnsi"/>
          <w:noProof/>
          <w:color w:val="auto"/>
          <w:sz w:val="22"/>
        </w:rPr>
      </w:pPr>
      <w:ins w:id="16"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"_Toc441592800"</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Land Use</w:t>
        </w:r>
        <w:r>
          <w:rPr>
            <w:noProof/>
            <w:webHidden/>
          </w:rPr>
          <w:tab/>
        </w:r>
        <w:r>
          <w:rPr>
            <w:noProof/>
            <w:webHidden/>
          </w:rPr>
          <w:fldChar w:fldCharType="begin"/>
        </w:r>
        <w:r>
          <w:rPr>
            <w:noProof/>
            <w:webHidden/>
          </w:rPr>
          <w:instrText xml:space="preserve"> PAGEREF _Toc441592800 \h </w:instrText>
        </w:r>
        <w:r>
          <w:rPr>
            <w:noProof/>
            <w:webHidden/>
          </w:rPr>
        </w:r>
      </w:ins>
      <w:r>
        <w:rPr>
          <w:noProof/>
          <w:webHidden/>
        </w:rPr>
        <w:fldChar w:fldCharType="separate"/>
      </w:r>
      <w:ins w:id="17" w:author="Nagendra Dhakar" w:date="2016-01-26T17:31:00Z">
        <w:r>
          <w:rPr>
            <w:noProof/>
            <w:webHidden/>
          </w:rPr>
          <w:t>1</w:t>
        </w:r>
        <w:r>
          <w:rPr>
            <w:noProof/>
            <w:webHidden/>
          </w:rPr>
          <w:fldChar w:fldCharType="end"/>
        </w:r>
        <w:r w:rsidRPr="00430AF4">
          <w:rPr>
            <w:rStyle w:val="Hyperlink"/>
            <w:noProof/>
          </w:rPr>
          <w:fldChar w:fldCharType="end"/>
        </w:r>
      </w:ins>
    </w:p>
    <w:p w14:paraId="7E403558" w14:textId="77777777" w:rsidR="00E7115E" w:rsidRDefault="00E7115E">
      <w:pPr>
        <w:pStyle w:val="TOC3"/>
        <w:rPr>
          <w:ins w:id="18" w:author="Nagendra Dhakar" w:date="2016-01-26T17:31:00Z"/>
          <w:rFonts w:asciiTheme="minorHAnsi" w:eastAsiaTheme="minorEastAsia" w:hAnsiTheme="minorHAnsi"/>
          <w:noProof/>
          <w:color w:val="auto"/>
          <w:sz w:val="22"/>
        </w:rPr>
      </w:pPr>
      <w:ins w:id="19"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"_Toc441592801"</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Socioeconomics &amp; Demographics</w:t>
        </w:r>
        <w:r>
          <w:rPr>
            <w:noProof/>
            <w:webHidden/>
          </w:rPr>
          <w:tab/>
        </w:r>
        <w:r>
          <w:rPr>
            <w:noProof/>
            <w:webHidden/>
          </w:rPr>
          <w:fldChar w:fldCharType="begin"/>
        </w:r>
        <w:r>
          <w:rPr>
            <w:noProof/>
            <w:webHidden/>
          </w:rPr>
          <w:instrText xml:space="preserve"> PAGEREF _Toc441592801 \h </w:instrText>
        </w:r>
        <w:r>
          <w:rPr>
            <w:noProof/>
            <w:webHidden/>
          </w:rPr>
        </w:r>
      </w:ins>
      <w:r>
        <w:rPr>
          <w:noProof/>
          <w:webHidden/>
        </w:rPr>
        <w:fldChar w:fldCharType="separate"/>
      </w:r>
      <w:ins w:id="20" w:author="Nagendra Dhakar" w:date="2016-01-26T17:31:00Z">
        <w:r>
          <w:rPr>
            <w:noProof/>
            <w:webHidden/>
          </w:rPr>
          <w:t>1</w:t>
        </w:r>
        <w:r>
          <w:rPr>
            <w:noProof/>
            <w:webHidden/>
          </w:rPr>
          <w:fldChar w:fldCharType="end"/>
        </w:r>
        <w:r w:rsidRPr="00430AF4">
          <w:rPr>
            <w:rStyle w:val="Hyperlink"/>
            <w:noProof/>
          </w:rPr>
          <w:fldChar w:fldCharType="end"/>
        </w:r>
      </w:ins>
    </w:p>
    <w:p w14:paraId="004B70E0" w14:textId="77777777" w:rsidR="00E7115E" w:rsidRDefault="00E7115E">
      <w:pPr>
        <w:pStyle w:val="TOC1"/>
        <w:rPr>
          <w:ins w:id="21" w:author="Nagendra Dhakar" w:date="2016-01-26T17:31:00Z"/>
          <w:rFonts w:asciiTheme="minorHAnsi" w:eastAsiaTheme="minorEastAsia" w:hAnsiTheme="minorHAnsi"/>
          <w:b w:val="0"/>
          <w:caps w:val="0"/>
          <w:noProof/>
          <w:color w:val="auto"/>
          <w:sz w:val="22"/>
        </w:rPr>
      </w:pPr>
      <w:ins w:id="22"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"_Toc441592802"</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2.0</w:t>
        </w:r>
        <w:r>
          <w:rPr>
            <w:rFonts w:asciiTheme="minorHAnsi" w:eastAsiaTheme="minorEastAsia" w:hAnsiTheme="minorHAnsi"/>
            <w:b w:val="0"/>
            <w:caps w:val="0"/>
            <w:noProof/>
            <w:color w:val="auto"/>
            <w:sz w:val="22"/>
          </w:rPr>
          <w:tab/>
        </w:r>
        <w:r w:rsidRPr="00430AF4">
          <w:rPr>
            <w:rStyle w:val="Hyperlink"/>
            <w:noProof/>
          </w:rPr>
          <w:t>hardware &amp; software Requirements</w:t>
        </w:r>
        <w:r>
          <w:rPr>
            <w:noProof/>
            <w:webHidden/>
          </w:rPr>
          <w:tab/>
        </w:r>
        <w:r>
          <w:rPr>
            <w:noProof/>
            <w:webHidden/>
          </w:rPr>
          <w:fldChar w:fldCharType="begin"/>
        </w:r>
        <w:r>
          <w:rPr>
            <w:noProof/>
            <w:webHidden/>
          </w:rPr>
          <w:instrText xml:space="preserve"> PAGEREF _Toc441592802 \h </w:instrText>
        </w:r>
        <w:r>
          <w:rPr>
            <w:noProof/>
            <w:webHidden/>
          </w:rPr>
        </w:r>
      </w:ins>
      <w:r>
        <w:rPr>
          <w:noProof/>
          <w:webHidden/>
        </w:rPr>
        <w:fldChar w:fldCharType="separate"/>
      </w:r>
      <w:ins w:id="23" w:author="Nagendra Dhakar" w:date="2016-01-26T17:31:00Z">
        <w:r>
          <w:rPr>
            <w:noProof/>
            <w:webHidden/>
          </w:rPr>
          <w:t>3</w:t>
        </w:r>
        <w:r>
          <w:rPr>
            <w:noProof/>
            <w:webHidden/>
          </w:rPr>
          <w:fldChar w:fldCharType="end"/>
        </w:r>
        <w:r w:rsidRPr="00430AF4">
          <w:rPr>
            <w:rStyle w:val="Hyperlink"/>
            <w:noProof/>
          </w:rPr>
          <w:fldChar w:fldCharType="end"/>
        </w:r>
      </w:ins>
    </w:p>
    <w:p w14:paraId="6935F73F" w14:textId="77777777" w:rsidR="00E7115E" w:rsidRDefault="00E7115E">
      <w:pPr>
        <w:pStyle w:val="TOC2"/>
        <w:tabs>
          <w:tab w:val="left" w:pos="1100"/>
        </w:tabs>
        <w:rPr>
          <w:ins w:id="24" w:author="Nagendra Dhakar" w:date="2016-01-26T17:31:00Z"/>
          <w:rFonts w:asciiTheme="minorHAnsi" w:eastAsiaTheme="minorEastAsia" w:hAnsiTheme="minorHAnsi"/>
          <w:noProof/>
          <w:color w:val="auto"/>
          <w:sz w:val="22"/>
        </w:rPr>
      </w:pPr>
      <w:ins w:id="25"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"_Toc441592803"</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2.1  |</w:t>
        </w:r>
        <w:r>
          <w:rPr>
            <w:rFonts w:asciiTheme="minorHAnsi" w:eastAsiaTheme="minorEastAsia" w:hAnsiTheme="minorHAnsi"/>
            <w:noProof/>
            <w:color w:val="auto"/>
            <w:sz w:val="22"/>
          </w:rPr>
          <w:tab/>
        </w:r>
        <w:r w:rsidRPr="00430AF4">
          <w:rPr>
            <w:rStyle w:val="Hyperlink"/>
            <w:noProof/>
          </w:rPr>
          <w:t>Hardware Requirements</w:t>
        </w:r>
        <w:r>
          <w:rPr>
            <w:noProof/>
            <w:webHidden/>
          </w:rPr>
          <w:tab/>
        </w:r>
        <w:r>
          <w:rPr>
            <w:noProof/>
            <w:webHidden/>
          </w:rPr>
          <w:fldChar w:fldCharType="begin"/>
        </w:r>
        <w:r>
          <w:rPr>
            <w:noProof/>
            <w:webHidden/>
          </w:rPr>
          <w:instrText xml:space="preserve"> PAGEREF _Toc441592803 \h </w:instrText>
        </w:r>
        <w:r>
          <w:rPr>
            <w:noProof/>
            <w:webHidden/>
          </w:rPr>
        </w:r>
      </w:ins>
      <w:r>
        <w:rPr>
          <w:noProof/>
          <w:webHidden/>
        </w:rPr>
        <w:fldChar w:fldCharType="separate"/>
      </w:r>
      <w:ins w:id="26" w:author="Nagendra Dhakar" w:date="2016-01-26T17:31:00Z">
        <w:r>
          <w:rPr>
            <w:noProof/>
            <w:webHidden/>
          </w:rPr>
          <w:t>3</w:t>
        </w:r>
        <w:r>
          <w:rPr>
            <w:noProof/>
            <w:webHidden/>
          </w:rPr>
          <w:fldChar w:fldCharType="end"/>
        </w:r>
        <w:r w:rsidRPr="00430AF4">
          <w:rPr>
            <w:rStyle w:val="Hyperlink"/>
            <w:noProof/>
          </w:rPr>
          <w:fldChar w:fldCharType="end"/>
        </w:r>
      </w:ins>
    </w:p>
    <w:p w14:paraId="565B1CBB" w14:textId="77777777" w:rsidR="00E7115E" w:rsidRDefault="00E7115E">
      <w:pPr>
        <w:pStyle w:val="TOC2"/>
        <w:tabs>
          <w:tab w:val="left" w:pos="1100"/>
        </w:tabs>
        <w:rPr>
          <w:ins w:id="27" w:author="Nagendra Dhakar" w:date="2016-01-26T17:31:00Z"/>
          <w:rFonts w:asciiTheme="minorHAnsi" w:eastAsiaTheme="minorEastAsia" w:hAnsiTheme="minorHAnsi"/>
          <w:noProof/>
          <w:color w:val="auto"/>
          <w:sz w:val="22"/>
        </w:rPr>
      </w:pPr>
      <w:ins w:id="28"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"_Toc441592804"</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2.2  |</w:t>
        </w:r>
        <w:r>
          <w:rPr>
            <w:rFonts w:asciiTheme="minorHAnsi" w:eastAsiaTheme="minorEastAsia" w:hAnsiTheme="minorHAnsi"/>
            <w:noProof/>
            <w:color w:val="auto"/>
            <w:sz w:val="22"/>
          </w:rPr>
          <w:tab/>
        </w:r>
        <w:r w:rsidRPr="00430AF4">
          <w:rPr>
            <w:rStyle w:val="Hyperlink"/>
            <w:noProof/>
          </w:rPr>
          <w:t>Software requirements</w:t>
        </w:r>
        <w:r>
          <w:rPr>
            <w:noProof/>
            <w:webHidden/>
          </w:rPr>
          <w:tab/>
        </w:r>
        <w:r>
          <w:rPr>
            <w:noProof/>
            <w:webHidden/>
          </w:rPr>
          <w:fldChar w:fldCharType="begin"/>
        </w:r>
        <w:r>
          <w:rPr>
            <w:noProof/>
            <w:webHidden/>
          </w:rPr>
          <w:instrText xml:space="preserve"> PAGEREF _Toc441592804 \h </w:instrText>
        </w:r>
        <w:r>
          <w:rPr>
            <w:noProof/>
            <w:webHidden/>
          </w:rPr>
        </w:r>
      </w:ins>
      <w:r>
        <w:rPr>
          <w:noProof/>
          <w:webHidden/>
        </w:rPr>
        <w:fldChar w:fldCharType="separate"/>
      </w:r>
      <w:ins w:id="29" w:author="Nagendra Dhakar" w:date="2016-01-26T17:31:00Z">
        <w:r>
          <w:rPr>
            <w:noProof/>
            <w:webHidden/>
          </w:rPr>
          <w:t>3</w:t>
        </w:r>
        <w:r>
          <w:rPr>
            <w:noProof/>
            <w:webHidden/>
          </w:rPr>
          <w:fldChar w:fldCharType="end"/>
        </w:r>
        <w:r w:rsidRPr="00430AF4">
          <w:rPr>
            <w:rStyle w:val="Hyperlink"/>
            <w:noProof/>
          </w:rPr>
          <w:fldChar w:fldCharType="end"/>
        </w:r>
      </w:ins>
    </w:p>
    <w:p w14:paraId="006A08EE" w14:textId="77777777" w:rsidR="00E7115E" w:rsidRDefault="00E7115E">
      <w:pPr>
        <w:pStyle w:val="TOC3"/>
        <w:rPr>
          <w:ins w:id="30" w:author="Nagendra Dhakar" w:date="2016-01-26T17:31:00Z"/>
          <w:rFonts w:asciiTheme="minorHAnsi" w:eastAsiaTheme="minorEastAsia" w:hAnsiTheme="minorHAnsi"/>
          <w:noProof/>
          <w:color w:val="auto"/>
          <w:sz w:val="22"/>
        </w:rPr>
      </w:pPr>
      <w:ins w:id="31"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"_Toc441592805"</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Operating system</w:t>
        </w:r>
        <w:r>
          <w:rPr>
            <w:noProof/>
            <w:webHidden/>
          </w:rPr>
          <w:tab/>
        </w:r>
        <w:r>
          <w:rPr>
            <w:noProof/>
            <w:webHidden/>
          </w:rPr>
          <w:fldChar w:fldCharType="begin"/>
        </w:r>
        <w:r>
          <w:rPr>
            <w:noProof/>
            <w:webHidden/>
          </w:rPr>
          <w:instrText xml:space="preserve"> PAGEREF _Toc441592805 \h </w:instrText>
        </w:r>
        <w:r>
          <w:rPr>
            <w:noProof/>
            <w:webHidden/>
          </w:rPr>
        </w:r>
      </w:ins>
      <w:r>
        <w:rPr>
          <w:noProof/>
          <w:webHidden/>
        </w:rPr>
        <w:fldChar w:fldCharType="separate"/>
      </w:r>
      <w:ins w:id="32" w:author="Nagendra Dhakar" w:date="2016-01-26T17:31:00Z">
        <w:r>
          <w:rPr>
            <w:noProof/>
            <w:webHidden/>
          </w:rPr>
          <w:t>3</w:t>
        </w:r>
        <w:r>
          <w:rPr>
            <w:noProof/>
            <w:webHidden/>
          </w:rPr>
          <w:fldChar w:fldCharType="end"/>
        </w:r>
        <w:r w:rsidRPr="00430AF4">
          <w:rPr>
            <w:rStyle w:val="Hyperlink"/>
            <w:noProof/>
          </w:rPr>
          <w:fldChar w:fldCharType="end"/>
        </w:r>
      </w:ins>
    </w:p>
    <w:p w14:paraId="7EE54183" w14:textId="77777777" w:rsidR="00E7115E" w:rsidRDefault="00E7115E">
      <w:pPr>
        <w:pStyle w:val="TOC3"/>
        <w:rPr>
          <w:ins w:id="33" w:author="Nagendra Dhakar" w:date="2016-01-26T17:31:00Z"/>
          <w:rFonts w:asciiTheme="minorHAnsi" w:eastAsiaTheme="minorEastAsia" w:hAnsiTheme="minorHAnsi"/>
          <w:noProof/>
          <w:color w:val="auto"/>
          <w:sz w:val="22"/>
        </w:rPr>
      </w:pPr>
      <w:ins w:id="34"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"_Toc441592806"</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TransCAD</w:t>
        </w:r>
        <w:r>
          <w:rPr>
            <w:noProof/>
            <w:webHidden/>
          </w:rPr>
          <w:tab/>
        </w:r>
        <w:r>
          <w:rPr>
            <w:noProof/>
            <w:webHidden/>
          </w:rPr>
          <w:fldChar w:fldCharType="begin"/>
        </w:r>
        <w:r>
          <w:rPr>
            <w:noProof/>
            <w:webHidden/>
          </w:rPr>
          <w:instrText xml:space="preserve"> PAGEREF _Toc441592806 \h </w:instrText>
        </w:r>
        <w:r>
          <w:rPr>
            <w:noProof/>
            <w:webHidden/>
          </w:rPr>
        </w:r>
      </w:ins>
      <w:r>
        <w:rPr>
          <w:noProof/>
          <w:webHidden/>
        </w:rPr>
        <w:fldChar w:fldCharType="separate"/>
      </w:r>
      <w:ins w:id="35" w:author="Nagendra Dhakar" w:date="2016-01-26T17:31:00Z">
        <w:r>
          <w:rPr>
            <w:noProof/>
            <w:webHidden/>
          </w:rPr>
          <w:t>3</w:t>
        </w:r>
        <w:r>
          <w:rPr>
            <w:noProof/>
            <w:webHidden/>
          </w:rPr>
          <w:fldChar w:fldCharType="end"/>
        </w:r>
        <w:r w:rsidRPr="00430AF4">
          <w:rPr>
            <w:rStyle w:val="Hyperlink"/>
            <w:noProof/>
          </w:rPr>
          <w:fldChar w:fldCharType="end"/>
        </w:r>
      </w:ins>
    </w:p>
    <w:p w14:paraId="3C0F417E" w14:textId="77777777" w:rsidR="00E7115E" w:rsidRDefault="00E7115E">
      <w:pPr>
        <w:pStyle w:val="TOC3"/>
        <w:rPr>
          <w:ins w:id="36" w:author="Nagendra Dhakar" w:date="2016-01-26T17:31:00Z"/>
          <w:rFonts w:asciiTheme="minorHAnsi" w:eastAsiaTheme="minorEastAsia" w:hAnsiTheme="minorHAnsi"/>
          <w:noProof/>
          <w:color w:val="auto"/>
          <w:sz w:val="22"/>
        </w:rPr>
      </w:pPr>
      <w:ins w:id="37"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"_Toc441592807"</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DaySim</w:t>
        </w:r>
        <w:r>
          <w:rPr>
            <w:noProof/>
            <w:webHidden/>
          </w:rPr>
          <w:tab/>
        </w:r>
        <w:r>
          <w:rPr>
            <w:noProof/>
            <w:webHidden/>
          </w:rPr>
          <w:fldChar w:fldCharType="begin"/>
        </w:r>
        <w:r>
          <w:rPr>
            <w:noProof/>
            <w:webHidden/>
          </w:rPr>
          <w:instrText xml:space="preserve"> PAGEREF _Toc441592807 \h </w:instrText>
        </w:r>
        <w:r>
          <w:rPr>
            <w:noProof/>
            <w:webHidden/>
          </w:rPr>
        </w:r>
      </w:ins>
      <w:r>
        <w:rPr>
          <w:noProof/>
          <w:webHidden/>
        </w:rPr>
        <w:fldChar w:fldCharType="separate"/>
      </w:r>
      <w:ins w:id="38" w:author="Nagendra Dhakar" w:date="2016-01-26T17:31:00Z">
        <w:r>
          <w:rPr>
            <w:noProof/>
            <w:webHidden/>
          </w:rPr>
          <w:t>3</w:t>
        </w:r>
        <w:r>
          <w:rPr>
            <w:noProof/>
            <w:webHidden/>
          </w:rPr>
          <w:fldChar w:fldCharType="end"/>
        </w:r>
        <w:r w:rsidRPr="00430AF4">
          <w:rPr>
            <w:rStyle w:val="Hyperlink"/>
            <w:noProof/>
          </w:rPr>
          <w:fldChar w:fldCharType="end"/>
        </w:r>
      </w:ins>
    </w:p>
    <w:p w14:paraId="30504D3A" w14:textId="77777777" w:rsidR="00E7115E" w:rsidRDefault="00E7115E">
      <w:pPr>
        <w:pStyle w:val="TOC3"/>
        <w:rPr>
          <w:ins w:id="39" w:author="Nagendra Dhakar" w:date="2016-01-26T17:31:00Z"/>
          <w:rFonts w:asciiTheme="minorHAnsi" w:eastAsiaTheme="minorEastAsia" w:hAnsiTheme="minorHAnsi"/>
          <w:noProof/>
          <w:color w:val="auto"/>
          <w:sz w:val="22"/>
        </w:rPr>
      </w:pPr>
      <w:ins w:id="40"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"_Toc441592808"</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R</w:t>
        </w:r>
        <w:r>
          <w:rPr>
            <w:noProof/>
            <w:webHidden/>
          </w:rPr>
          <w:tab/>
        </w:r>
        <w:r>
          <w:rPr>
            <w:noProof/>
            <w:webHidden/>
          </w:rPr>
          <w:fldChar w:fldCharType="begin"/>
        </w:r>
        <w:r>
          <w:rPr>
            <w:noProof/>
            <w:webHidden/>
          </w:rPr>
          <w:instrText xml:space="preserve"> PAGEREF _Toc441592808 \h </w:instrText>
        </w:r>
        <w:r>
          <w:rPr>
            <w:noProof/>
            <w:webHidden/>
          </w:rPr>
        </w:r>
      </w:ins>
      <w:r>
        <w:rPr>
          <w:noProof/>
          <w:webHidden/>
        </w:rPr>
        <w:fldChar w:fldCharType="separate"/>
      </w:r>
      <w:ins w:id="41" w:author="Nagendra Dhakar" w:date="2016-01-26T17:31:00Z">
        <w:r>
          <w:rPr>
            <w:noProof/>
            <w:webHidden/>
          </w:rPr>
          <w:t>4</w:t>
        </w:r>
        <w:r>
          <w:rPr>
            <w:noProof/>
            <w:webHidden/>
          </w:rPr>
          <w:fldChar w:fldCharType="end"/>
        </w:r>
        <w:r w:rsidRPr="00430AF4">
          <w:rPr>
            <w:rStyle w:val="Hyperlink"/>
            <w:noProof/>
          </w:rPr>
          <w:fldChar w:fldCharType="end"/>
        </w:r>
      </w:ins>
    </w:p>
    <w:p w14:paraId="13AF645E" w14:textId="77777777" w:rsidR="00E7115E" w:rsidRDefault="00E7115E">
      <w:pPr>
        <w:pStyle w:val="TOC3"/>
        <w:rPr>
          <w:ins w:id="42" w:author="Nagendra Dhakar" w:date="2016-01-26T17:31:00Z"/>
          <w:rFonts w:asciiTheme="minorHAnsi" w:eastAsiaTheme="minorEastAsia" w:hAnsiTheme="minorHAnsi"/>
          <w:noProof/>
          <w:color w:val="auto"/>
          <w:sz w:val="22"/>
        </w:rPr>
      </w:pPr>
      <w:ins w:id="43"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"_Toc441592809"</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PopSyn</w:t>
        </w:r>
        <w:r>
          <w:rPr>
            <w:noProof/>
            <w:webHidden/>
          </w:rPr>
          <w:tab/>
        </w:r>
        <w:r>
          <w:rPr>
            <w:noProof/>
            <w:webHidden/>
          </w:rPr>
          <w:fldChar w:fldCharType="begin"/>
        </w:r>
        <w:r>
          <w:rPr>
            <w:noProof/>
            <w:webHidden/>
          </w:rPr>
          <w:instrText xml:space="preserve"> PAGEREF _Toc441592809 \h </w:instrText>
        </w:r>
        <w:r>
          <w:rPr>
            <w:noProof/>
            <w:webHidden/>
          </w:rPr>
        </w:r>
      </w:ins>
      <w:r>
        <w:rPr>
          <w:noProof/>
          <w:webHidden/>
        </w:rPr>
        <w:fldChar w:fldCharType="separate"/>
      </w:r>
      <w:ins w:id="44" w:author="Nagendra Dhakar" w:date="2016-01-26T17:31:00Z">
        <w:r>
          <w:rPr>
            <w:noProof/>
            <w:webHidden/>
          </w:rPr>
          <w:t>11</w:t>
        </w:r>
        <w:r>
          <w:rPr>
            <w:noProof/>
            <w:webHidden/>
          </w:rPr>
          <w:fldChar w:fldCharType="end"/>
        </w:r>
        <w:r w:rsidRPr="00430AF4">
          <w:rPr>
            <w:rStyle w:val="Hyperlink"/>
            <w:noProof/>
          </w:rPr>
          <w:fldChar w:fldCharType="end"/>
        </w:r>
      </w:ins>
    </w:p>
    <w:p w14:paraId="4AAA29C3" w14:textId="77777777" w:rsidR="00E7115E" w:rsidRDefault="00E7115E">
      <w:pPr>
        <w:pStyle w:val="TOC1"/>
        <w:rPr>
          <w:ins w:id="45" w:author="Nagendra Dhakar" w:date="2016-01-26T17:31:00Z"/>
          <w:rFonts w:asciiTheme="minorHAnsi" w:eastAsiaTheme="minorEastAsia" w:hAnsiTheme="minorHAnsi"/>
          <w:b w:val="0"/>
          <w:caps w:val="0"/>
          <w:noProof/>
          <w:color w:val="auto"/>
          <w:sz w:val="22"/>
        </w:rPr>
      </w:pPr>
      <w:ins w:id="46"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"_Toc441592810"</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3.0</w:t>
        </w:r>
        <w:r>
          <w:rPr>
            <w:rFonts w:asciiTheme="minorHAnsi" w:eastAsiaTheme="minorEastAsia" w:hAnsiTheme="minorHAnsi"/>
            <w:b w:val="0"/>
            <w:caps w:val="0"/>
            <w:noProof/>
            <w:color w:val="auto"/>
            <w:sz w:val="22"/>
          </w:rPr>
          <w:tab/>
        </w:r>
        <w:r w:rsidRPr="00430AF4">
          <w:rPr>
            <w:rStyle w:val="Hyperlink"/>
            <w:noProof/>
          </w:rPr>
          <w:t>Model Design</w:t>
        </w:r>
        <w:r>
          <w:rPr>
            <w:noProof/>
            <w:webHidden/>
          </w:rPr>
          <w:tab/>
        </w:r>
        <w:r>
          <w:rPr>
            <w:noProof/>
            <w:webHidden/>
          </w:rPr>
          <w:fldChar w:fldCharType="begin"/>
        </w:r>
        <w:r>
          <w:rPr>
            <w:noProof/>
            <w:webHidden/>
          </w:rPr>
          <w:instrText xml:space="preserve"> PAGEREF _Toc441592810 \h </w:instrText>
        </w:r>
        <w:r>
          <w:rPr>
            <w:noProof/>
            <w:webHidden/>
          </w:rPr>
        </w:r>
      </w:ins>
      <w:r>
        <w:rPr>
          <w:noProof/>
          <w:webHidden/>
        </w:rPr>
        <w:fldChar w:fldCharType="separate"/>
      </w:r>
      <w:ins w:id="47" w:author="Nagendra Dhakar" w:date="2016-01-26T17:31:00Z">
        <w:r>
          <w:rPr>
            <w:noProof/>
            <w:webHidden/>
          </w:rPr>
          <w:t>12</w:t>
        </w:r>
        <w:r>
          <w:rPr>
            <w:noProof/>
            <w:webHidden/>
          </w:rPr>
          <w:fldChar w:fldCharType="end"/>
        </w:r>
        <w:r w:rsidRPr="00430AF4">
          <w:rPr>
            <w:rStyle w:val="Hyperlink"/>
            <w:noProof/>
          </w:rPr>
          <w:fldChar w:fldCharType="end"/>
        </w:r>
      </w:ins>
    </w:p>
    <w:p w14:paraId="7D10FFD8" w14:textId="77777777" w:rsidR="00E7115E" w:rsidRDefault="00E7115E">
      <w:pPr>
        <w:pStyle w:val="TOC2"/>
        <w:tabs>
          <w:tab w:val="left" w:pos="1100"/>
        </w:tabs>
        <w:rPr>
          <w:ins w:id="48" w:author="Nagendra Dhakar" w:date="2016-01-26T17:31:00Z"/>
          <w:rFonts w:asciiTheme="minorHAnsi" w:eastAsiaTheme="minorEastAsia" w:hAnsiTheme="minorHAnsi"/>
          <w:noProof/>
          <w:color w:val="auto"/>
          <w:sz w:val="22"/>
        </w:rPr>
      </w:pPr>
      <w:ins w:id="49"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"_Toc441592811"</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3.1  |</w:t>
        </w:r>
        <w:r>
          <w:rPr>
            <w:rFonts w:asciiTheme="minorHAnsi" w:eastAsiaTheme="minorEastAsia" w:hAnsiTheme="minorHAnsi"/>
            <w:noProof/>
            <w:color w:val="auto"/>
            <w:sz w:val="22"/>
          </w:rPr>
          <w:tab/>
        </w:r>
        <w:r w:rsidRPr="00430AF4">
          <w:rPr>
            <w:rStyle w:val="Hyperlink"/>
            <w:noProof/>
          </w:rPr>
          <w:t>Process Flow</w:t>
        </w:r>
        <w:r>
          <w:rPr>
            <w:noProof/>
            <w:webHidden/>
          </w:rPr>
          <w:tab/>
        </w:r>
        <w:r>
          <w:rPr>
            <w:noProof/>
            <w:webHidden/>
          </w:rPr>
          <w:fldChar w:fldCharType="begin"/>
        </w:r>
        <w:r>
          <w:rPr>
            <w:noProof/>
            <w:webHidden/>
          </w:rPr>
          <w:instrText xml:space="preserve"> PAGEREF _Toc441592811 \h </w:instrText>
        </w:r>
        <w:r>
          <w:rPr>
            <w:noProof/>
            <w:webHidden/>
          </w:rPr>
        </w:r>
      </w:ins>
      <w:r>
        <w:rPr>
          <w:noProof/>
          <w:webHidden/>
        </w:rPr>
        <w:fldChar w:fldCharType="separate"/>
      </w:r>
      <w:ins w:id="50" w:author="Nagendra Dhakar" w:date="2016-01-26T17:31:00Z">
        <w:r>
          <w:rPr>
            <w:noProof/>
            <w:webHidden/>
          </w:rPr>
          <w:t>12</w:t>
        </w:r>
        <w:r>
          <w:rPr>
            <w:noProof/>
            <w:webHidden/>
          </w:rPr>
          <w:fldChar w:fldCharType="end"/>
        </w:r>
        <w:r w:rsidRPr="00430AF4">
          <w:rPr>
            <w:rStyle w:val="Hyperlink"/>
            <w:noProof/>
          </w:rPr>
          <w:fldChar w:fldCharType="end"/>
        </w:r>
      </w:ins>
    </w:p>
    <w:p w14:paraId="1033F1CA" w14:textId="77777777" w:rsidR="00E7115E" w:rsidRDefault="00E7115E">
      <w:pPr>
        <w:pStyle w:val="TOC2"/>
        <w:tabs>
          <w:tab w:val="left" w:pos="1100"/>
        </w:tabs>
        <w:rPr>
          <w:ins w:id="51" w:author="Nagendra Dhakar" w:date="2016-01-26T17:31:00Z"/>
          <w:rFonts w:asciiTheme="minorHAnsi" w:eastAsiaTheme="minorEastAsia" w:hAnsiTheme="minorHAnsi"/>
          <w:noProof/>
          <w:color w:val="auto"/>
          <w:sz w:val="22"/>
        </w:rPr>
      </w:pPr>
      <w:ins w:id="52"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"_Toc441592812"</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3.2  |</w:t>
        </w:r>
        <w:r>
          <w:rPr>
            <w:rFonts w:asciiTheme="minorHAnsi" w:eastAsiaTheme="minorEastAsia" w:hAnsiTheme="minorHAnsi"/>
            <w:noProof/>
            <w:color w:val="auto"/>
            <w:sz w:val="22"/>
          </w:rPr>
          <w:tab/>
        </w:r>
        <w:r w:rsidRPr="00430AF4">
          <w:rPr>
            <w:rStyle w:val="Hyperlink"/>
            <w:noProof/>
          </w:rPr>
          <w:t>All Streets Network Preparation</w:t>
        </w:r>
        <w:r>
          <w:rPr>
            <w:noProof/>
            <w:webHidden/>
          </w:rPr>
          <w:tab/>
        </w:r>
        <w:r>
          <w:rPr>
            <w:noProof/>
            <w:webHidden/>
          </w:rPr>
          <w:fldChar w:fldCharType="begin"/>
        </w:r>
        <w:r>
          <w:rPr>
            <w:noProof/>
            <w:webHidden/>
          </w:rPr>
          <w:instrText xml:space="preserve"> PAGEREF _Toc441592812 \h </w:instrText>
        </w:r>
        <w:r>
          <w:rPr>
            <w:noProof/>
            <w:webHidden/>
          </w:rPr>
        </w:r>
      </w:ins>
      <w:r>
        <w:rPr>
          <w:noProof/>
          <w:webHidden/>
        </w:rPr>
        <w:fldChar w:fldCharType="separate"/>
      </w:r>
      <w:ins w:id="53" w:author="Nagendra Dhakar" w:date="2016-01-26T17:31:00Z">
        <w:r>
          <w:rPr>
            <w:noProof/>
            <w:webHidden/>
          </w:rPr>
          <w:t>14</w:t>
        </w:r>
        <w:r>
          <w:rPr>
            <w:noProof/>
            <w:webHidden/>
          </w:rPr>
          <w:fldChar w:fldCharType="end"/>
        </w:r>
        <w:r w:rsidRPr="00430AF4">
          <w:rPr>
            <w:rStyle w:val="Hyperlink"/>
            <w:noProof/>
          </w:rPr>
          <w:fldChar w:fldCharType="end"/>
        </w:r>
      </w:ins>
    </w:p>
    <w:p w14:paraId="33CF90A6" w14:textId="77777777" w:rsidR="00E7115E" w:rsidRDefault="00E7115E">
      <w:pPr>
        <w:pStyle w:val="TOC2"/>
        <w:tabs>
          <w:tab w:val="left" w:pos="1100"/>
        </w:tabs>
        <w:rPr>
          <w:ins w:id="54" w:author="Nagendra Dhakar" w:date="2016-01-26T17:31:00Z"/>
          <w:rFonts w:asciiTheme="minorHAnsi" w:eastAsiaTheme="minorEastAsia" w:hAnsiTheme="minorHAnsi"/>
          <w:noProof/>
          <w:color w:val="auto"/>
          <w:sz w:val="22"/>
        </w:rPr>
      </w:pPr>
      <w:ins w:id="55"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"_Toc441592813"</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3.3  |</w:t>
        </w:r>
        <w:r>
          <w:rPr>
            <w:rFonts w:asciiTheme="minorHAnsi" w:eastAsiaTheme="minorEastAsia" w:hAnsiTheme="minorHAnsi"/>
            <w:noProof/>
            <w:color w:val="auto"/>
            <w:sz w:val="22"/>
          </w:rPr>
          <w:tab/>
        </w:r>
        <w:r w:rsidRPr="00430AF4">
          <w:rPr>
            <w:rStyle w:val="Hyperlink"/>
            <w:noProof/>
          </w:rPr>
          <w:t>Short Distance Impedance Generation</w:t>
        </w:r>
        <w:r>
          <w:rPr>
            <w:noProof/>
            <w:webHidden/>
          </w:rPr>
          <w:tab/>
        </w:r>
        <w:r>
          <w:rPr>
            <w:noProof/>
            <w:webHidden/>
          </w:rPr>
          <w:fldChar w:fldCharType="begin"/>
        </w:r>
        <w:r>
          <w:rPr>
            <w:noProof/>
            <w:webHidden/>
          </w:rPr>
          <w:instrText xml:space="preserve"> PAGEREF _Toc441592813 \h </w:instrText>
        </w:r>
        <w:r>
          <w:rPr>
            <w:noProof/>
            <w:webHidden/>
          </w:rPr>
        </w:r>
      </w:ins>
      <w:r>
        <w:rPr>
          <w:noProof/>
          <w:webHidden/>
        </w:rPr>
        <w:fldChar w:fldCharType="separate"/>
      </w:r>
      <w:ins w:id="56" w:author="Nagendra Dhakar" w:date="2016-01-26T17:31:00Z">
        <w:r>
          <w:rPr>
            <w:noProof/>
            <w:webHidden/>
          </w:rPr>
          <w:t>14</w:t>
        </w:r>
        <w:r>
          <w:rPr>
            <w:noProof/>
            <w:webHidden/>
          </w:rPr>
          <w:fldChar w:fldCharType="end"/>
        </w:r>
        <w:r w:rsidRPr="00430AF4">
          <w:rPr>
            <w:rStyle w:val="Hyperlink"/>
            <w:noProof/>
          </w:rPr>
          <w:fldChar w:fldCharType="end"/>
        </w:r>
      </w:ins>
    </w:p>
    <w:p w14:paraId="3CED07F9" w14:textId="77777777" w:rsidR="00E7115E" w:rsidRDefault="00E7115E">
      <w:pPr>
        <w:pStyle w:val="TOC2"/>
        <w:tabs>
          <w:tab w:val="left" w:pos="1100"/>
        </w:tabs>
        <w:rPr>
          <w:ins w:id="57" w:author="Nagendra Dhakar" w:date="2016-01-26T17:31:00Z"/>
          <w:rFonts w:asciiTheme="minorHAnsi" w:eastAsiaTheme="minorEastAsia" w:hAnsiTheme="minorHAnsi"/>
          <w:noProof/>
          <w:color w:val="auto"/>
          <w:sz w:val="22"/>
        </w:rPr>
      </w:pPr>
      <w:ins w:id="58"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"_Toc441592814"</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3.4  |</w:t>
        </w:r>
        <w:r>
          <w:rPr>
            <w:rFonts w:asciiTheme="minorHAnsi" w:eastAsiaTheme="minorEastAsia" w:hAnsiTheme="minorHAnsi"/>
            <w:noProof/>
            <w:color w:val="auto"/>
            <w:sz w:val="22"/>
          </w:rPr>
          <w:tab/>
        </w:r>
        <w:r w:rsidRPr="00430AF4">
          <w:rPr>
            <w:rStyle w:val="Hyperlink"/>
            <w:noProof/>
          </w:rPr>
          <w:t>Land Use Data Prep</w:t>
        </w:r>
        <w:r>
          <w:rPr>
            <w:noProof/>
            <w:webHidden/>
          </w:rPr>
          <w:tab/>
        </w:r>
        <w:r>
          <w:rPr>
            <w:noProof/>
            <w:webHidden/>
          </w:rPr>
          <w:fldChar w:fldCharType="begin"/>
        </w:r>
        <w:r>
          <w:rPr>
            <w:noProof/>
            <w:webHidden/>
          </w:rPr>
          <w:instrText xml:space="preserve"> PAGEREF _Toc441592814 \h </w:instrText>
        </w:r>
        <w:r>
          <w:rPr>
            <w:noProof/>
            <w:webHidden/>
          </w:rPr>
        </w:r>
      </w:ins>
      <w:r>
        <w:rPr>
          <w:noProof/>
          <w:webHidden/>
        </w:rPr>
        <w:fldChar w:fldCharType="separate"/>
      </w:r>
      <w:ins w:id="59" w:author="Nagendra Dhakar" w:date="2016-01-26T17:31:00Z">
        <w:r>
          <w:rPr>
            <w:noProof/>
            <w:webHidden/>
          </w:rPr>
          <w:t>14</w:t>
        </w:r>
        <w:r>
          <w:rPr>
            <w:noProof/>
            <w:webHidden/>
          </w:rPr>
          <w:fldChar w:fldCharType="end"/>
        </w:r>
        <w:r w:rsidRPr="00430AF4">
          <w:rPr>
            <w:rStyle w:val="Hyperlink"/>
            <w:noProof/>
          </w:rPr>
          <w:fldChar w:fldCharType="end"/>
        </w:r>
      </w:ins>
    </w:p>
    <w:p w14:paraId="6C57A2DC" w14:textId="77777777" w:rsidR="00E7115E" w:rsidRDefault="00E7115E">
      <w:pPr>
        <w:pStyle w:val="TOC3"/>
        <w:rPr>
          <w:ins w:id="60" w:author="Nagendra Dhakar" w:date="2016-01-26T17:31:00Z"/>
          <w:rFonts w:asciiTheme="minorHAnsi" w:eastAsiaTheme="minorEastAsia" w:hAnsiTheme="minorHAnsi"/>
          <w:noProof/>
          <w:color w:val="auto"/>
          <w:sz w:val="22"/>
        </w:rPr>
      </w:pPr>
      <w:ins w:id="61"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"_Toc441592815"</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Microzone allocation</w:t>
        </w:r>
        <w:r>
          <w:rPr>
            <w:noProof/>
            <w:webHidden/>
          </w:rPr>
          <w:tab/>
        </w:r>
        <w:r>
          <w:rPr>
            <w:noProof/>
            <w:webHidden/>
          </w:rPr>
          <w:fldChar w:fldCharType="begin"/>
        </w:r>
        <w:r>
          <w:rPr>
            <w:noProof/>
            <w:webHidden/>
          </w:rPr>
          <w:instrText xml:space="preserve"> PAGEREF _Toc441592815 \h </w:instrText>
        </w:r>
        <w:r>
          <w:rPr>
            <w:noProof/>
            <w:webHidden/>
          </w:rPr>
        </w:r>
      </w:ins>
      <w:r>
        <w:rPr>
          <w:noProof/>
          <w:webHidden/>
        </w:rPr>
        <w:fldChar w:fldCharType="separate"/>
      </w:r>
      <w:ins w:id="62" w:author="Nagendra Dhakar" w:date="2016-01-26T17:31:00Z">
        <w:r>
          <w:rPr>
            <w:noProof/>
            <w:webHidden/>
          </w:rPr>
          <w:t>14</w:t>
        </w:r>
        <w:r>
          <w:rPr>
            <w:noProof/>
            <w:webHidden/>
          </w:rPr>
          <w:fldChar w:fldCharType="end"/>
        </w:r>
        <w:r w:rsidRPr="00430AF4">
          <w:rPr>
            <w:rStyle w:val="Hyperlink"/>
            <w:noProof/>
          </w:rPr>
          <w:fldChar w:fldCharType="end"/>
        </w:r>
      </w:ins>
    </w:p>
    <w:p w14:paraId="790FD618" w14:textId="77777777" w:rsidR="00E7115E" w:rsidRDefault="00E7115E">
      <w:pPr>
        <w:pStyle w:val="TOC3"/>
        <w:rPr>
          <w:ins w:id="63" w:author="Nagendra Dhakar" w:date="2016-01-26T17:31:00Z"/>
          <w:rFonts w:asciiTheme="minorHAnsi" w:eastAsiaTheme="minorEastAsia" w:hAnsiTheme="minorHAnsi"/>
          <w:noProof/>
          <w:color w:val="auto"/>
          <w:sz w:val="22"/>
        </w:rPr>
      </w:pPr>
      <w:ins w:id="64"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"_Toc441592816"</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Buffering &amp; Transit Access Preparation</w:t>
        </w:r>
        <w:r>
          <w:rPr>
            <w:noProof/>
            <w:webHidden/>
          </w:rPr>
          <w:tab/>
        </w:r>
        <w:r>
          <w:rPr>
            <w:noProof/>
            <w:webHidden/>
          </w:rPr>
          <w:fldChar w:fldCharType="begin"/>
        </w:r>
        <w:r>
          <w:rPr>
            <w:noProof/>
            <w:webHidden/>
          </w:rPr>
          <w:instrText xml:space="preserve"> PAGEREF _Toc441592816 \h </w:instrText>
        </w:r>
        <w:r>
          <w:rPr>
            <w:noProof/>
            <w:webHidden/>
          </w:rPr>
        </w:r>
      </w:ins>
      <w:r>
        <w:rPr>
          <w:noProof/>
          <w:webHidden/>
        </w:rPr>
        <w:fldChar w:fldCharType="separate"/>
      </w:r>
      <w:ins w:id="65" w:author="Nagendra Dhakar" w:date="2016-01-26T17:31:00Z">
        <w:r>
          <w:rPr>
            <w:noProof/>
            <w:webHidden/>
          </w:rPr>
          <w:t>18</w:t>
        </w:r>
        <w:r>
          <w:rPr>
            <w:noProof/>
            <w:webHidden/>
          </w:rPr>
          <w:fldChar w:fldCharType="end"/>
        </w:r>
        <w:r w:rsidRPr="00430AF4">
          <w:rPr>
            <w:rStyle w:val="Hyperlink"/>
            <w:noProof/>
          </w:rPr>
          <w:fldChar w:fldCharType="end"/>
        </w:r>
      </w:ins>
    </w:p>
    <w:p w14:paraId="6F954071" w14:textId="77777777" w:rsidR="00E7115E" w:rsidRDefault="00E7115E">
      <w:pPr>
        <w:pStyle w:val="TOC2"/>
        <w:tabs>
          <w:tab w:val="left" w:pos="1100"/>
        </w:tabs>
        <w:rPr>
          <w:ins w:id="66" w:author="Nagendra Dhakar" w:date="2016-01-26T17:31:00Z"/>
          <w:rFonts w:asciiTheme="minorHAnsi" w:eastAsiaTheme="minorEastAsia" w:hAnsiTheme="minorHAnsi"/>
          <w:noProof/>
          <w:color w:val="auto"/>
          <w:sz w:val="22"/>
        </w:rPr>
      </w:pPr>
      <w:ins w:id="67" w:author="Nagendra Dhakar" w:date="2016-01-26T17:31:00Z">
        <w:r w:rsidRPr="00430AF4">
          <w:rPr>
            <w:rStyle w:val="Hyperlink"/>
            <w:noProof/>
          </w:rPr>
          <w:lastRenderedPageBreak/>
          <w:fldChar w:fldCharType="begin"/>
        </w:r>
        <w:r w:rsidRPr="00430AF4">
          <w:rPr>
            <w:rStyle w:val="Hyperlink"/>
            <w:noProof/>
          </w:rPr>
          <w:instrText xml:space="preserve"> </w:instrText>
        </w:r>
        <w:r>
          <w:rPr>
            <w:noProof/>
          </w:rPr>
          <w:instrText>HYPERLINK \l "_Toc441592817"</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3.5  |</w:t>
        </w:r>
        <w:r>
          <w:rPr>
            <w:rFonts w:asciiTheme="minorHAnsi" w:eastAsiaTheme="minorEastAsia" w:hAnsiTheme="minorHAnsi"/>
            <w:noProof/>
            <w:color w:val="auto"/>
            <w:sz w:val="22"/>
          </w:rPr>
          <w:tab/>
        </w:r>
        <w:r w:rsidRPr="00430AF4">
          <w:rPr>
            <w:rStyle w:val="Hyperlink"/>
            <w:noProof/>
          </w:rPr>
          <w:t>Synthetic Population</w:t>
        </w:r>
        <w:r>
          <w:rPr>
            <w:noProof/>
            <w:webHidden/>
          </w:rPr>
          <w:tab/>
        </w:r>
        <w:r>
          <w:rPr>
            <w:noProof/>
            <w:webHidden/>
          </w:rPr>
          <w:fldChar w:fldCharType="begin"/>
        </w:r>
        <w:r>
          <w:rPr>
            <w:noProof/>
            <w:webHidden/>
          </w:rPr>
          <w:instrText xml:space="preserve"> PAGEREF _Toc441592817 \h </w:instrText>
        </w:r>
        <w:r>
          <w:rPr>
            <w:noProof/>
            <w:webHidden/>
          </w:rPr>
        </w:r>
      </w:ins>
      <w:r>
        <w:rPr>
          <w:noProof/>
          <w:webHidden/>
        </w:rPr>
        <w:fldChar w:fldCharType="separate"/>
      </w:r>
      <w:ins w:id="68" w:author="Nagendra Dhakar" w:date="2016-01-26T17:31:00Z">
        <w:r>
          <w:rPr>
            <w:noProof/>
            <w:webHidden/>
          </w:rPr>
          <w:t>22</w:t>
        </w:r>
        <w:r>
          <w:rPr>
            <w:noProof/>
            <w:webHidden/>
          </w:rPr>
          <w:fldChar w:fldCharType="end"/>
        </w:r>
        <w:r w:rsidRPr="00430AF4">
          <w:rPr>
            <w:rStyle w:val="Hyperlink"/>
            <w:noProof/>
          </w:rPr>
          <w:fldChar w:fldCharType="end"/>
        </w:r>
      </w:ins>
    </w:p>
    <w:p w14:paraId="4BD61447" w14:textId="77777777" w:rsidR="00E7115E" w:rsidRDefault="00E7115E">
      <w:pPr>
        <w:pStyle w:val="TOC2"/>
        <w:tabs>
          <w:tab w:val="left" w:pos="1100"/>
        </w:tabs>
        <w:rPr>
          <w:ins w:id="69" w:author="Nagendra Dhakar" w:date="2016-01-26T17:31:00Z"/>
          <w:rFonts w:asciiTheme="minorHAnsi" w:eastAsiaTheme="minorEastAsia" w:hAnsiTheme="minorHAnsi"/>
          <w:noProof/>
          <w:color w:val="auto"/>
          <w:sz w:val="22"/>
        </w:rPr>
      </w:pPr>
      <w:ins w:id="70"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"_Toc441592818"</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3.6  |</w:t>
        </w:r>
        <w:r>
          <w:rPr>
            <w:rFonts w:asciiTheme="minorHAnsi" w:eastAsiaTheme="minorEastAsia" w:hAnsiTheme="minorHAnsi"/>
            <w:noProof/>
            <w:color w:val="auto"/>
            <w:sz w:val="22"/>
          </w:rPr>
          <w:tab/>
        </w:r>
        <w:r w:rsidRPr="00430AF4">
          <w:rPr>
            <w:rStyle w:val="Hyperlink"/>
            <w:noProof/>
          </w:rPr>
          <w:t>DaySim Inputs</w:t>
        </w:r>
        <w:r>
          <w:rPr>
            <w:noProof/>
            <w:webHidden/>
          </w:rPr>
          <w:tab/>
        </w:r>
        <w:r>
          <w:rPr>
            <w:noProof/>
            <w:webHidden/>
          </w:rPr>
          <w:fldChar w:fldCharType="begin"/>
        </w:r>
        <w:r>
          <w:rPr>
            <w:noProof/>
            <w:webHidden/>
          </w:rPr>
          <w:instrText xml:space="preserve"> PAGEREF _Toc441592818 \h </w:instrText>
        </w:r>
        <w:r>
          <w:rPr>
            <w:noProof/>
            <w:webHidden/>
          </w:rPr>
        </w:r>
      </w:ins>
      <w:r>
        <w:rPr>
          <w:noProof/>
          <w:webHidden/>
        </w:rPr>
        <w:fldChar w:fldCharType="separate"/>
      </w:r>
      <w:ins w:id="71" w:author="Nagendra Dhakar" w:date="2016-01-26T17:31:00Z">
        <w:r>
          <w:rPr>
            <w:noProof/>
            <w:webHidden/>
          </w:rPr>
          <w:t>23</w:t>
        </w:r>
        <w:r>
          <w:rPr>
            <w:noProof/>
            <w:webHidden/>
          </w:rPr>
          <w:fldChar w:fldCharType="end"/>
        </w:r>
        <w:r w:rsidRPr="00430AF4">
          <w:rPr>
            <w:rStyle w:val="Hyperlink"/>
            <w:noProof/>
          </w:rPr>
          <w:fldChar w:fldCharType="end"/>
        </w:r>
      </w:ins>
    </w:p>
    <w:p w14:paraId="6ED4D0EA" w14:textId="77777777" w:rsidR="00E7115E" w:rsidRDefault="00E7115E">
      <w:pPr>
        <w:pStyle w:val="TOC3"/>
        <w:rPr>
          <w:ins w:id="72" w:author="Nagendra Dhakar" w:date="2016-01-26T17:31:00Z"/>
          <w:rFonts w:asciiTheme="minorHAnsi" w:eastAsiaTheme="minorEastAsia" w:hAnsiTheme="minorHAnsi"/>
          <w:noProof/>
          <w:color w:val="auto"/>
          <w:sz w:val="22"/>
        </w:rPr>
      </w:pPr>
      <w:ins w:id="73"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"_Toc441592819"</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Microzones</w:t>
        </w:r>
        <w:r>
          <w:rPr>
            <w:noProof/>
            <w:webHidden/>
          </w:rPr>
          <w:tab/>
        </w:r>
        <w:r>
          <w:rPr>
            <w:noProof/>
            <w:webHidden/>
          </w:rPr>
          <w:fldChar w:fldCharType="begin"/>
        </w:r>
        <w:r>
          <w:rPr>
            <w:noProof/>
            <w:webHidden/>
          </w:rPr>
          <w:instrText xml:space="preserve"> PAGEREF _Toc441592819 \h </w:instrText>
        </w:r>
        <w:r>
          <w:rPr>
            <w:noProof/>
            <w:webHidden/>
          </w:rPr>
        </w:r>
      </w:ins>
      <w:r>
        <w:rPr>
          <w:noProof/>
          <w:webHidden/>
        </w:rPr>
        <w:fldChar w:fldCharType="separate"/>
      </w:r>
      <w:ins w:id="74" w:author="Nagendra Dhakar" w:date="2016-01-26T17:31:00Z">
        <w:r>
          <w:rPr>
            <w:noProof/>
            <w:webHidden/>
          </w:rPr>
          <w:t>23</w:t>
        </w:r>
        <w:r>
          <w:rPr>
            <w:noProof/>
            <w:webHidden/>
          </w:rPr>
          <w:fldChar w:fldCharType="end"/>
        </w:r>
        <w:r w:rsidRPr="00430AF4">
          <w:rPr>
            <w:rStyle w:val="Hyperlink"/>
            <w:noProof/>
          </w:rPr>
          <w:fldChar w:fldCharType="end"/>
        </w:r>
      </w:ins>
    </w:p>
    <w:p w14:paraId="755F9B23" w14:textId="77777777" w:rsidR="00E7115E" w:rsidRDefault="00E7115E">
      <w:pPr>
        <w:pStyle w:val="TOC3"/>
        <w:rPr>
          <w:ins w:id="75" w:author="Nagendra Dhakar" w:date="2016-01-26T17:31:00Z"/>
          <w:rFonts w:asciiTheme="minorHAnsi" w:eastAsiaTheme="minorEastAsia" w:hAnsiTheme="minorHAnsi"/>
          <w:noProof/>
          <w:color w:val="auto"/>
          <w:sz w:val="22"/>
        </w:rPr>
      </w:pPr>
      <w:ins w:id="76"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"_Toc441592820"</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Synthetic Population</w:t>
        </w:r>
        <w:r>
          <w:rPr>
            <w:noProof/>
            <w:webHidden/>
          </w:rPr>
          <w:tab/>
        </w:r>
        <w:r>
          <w:rPr>
            <w:noProof/>
            <w:webHidden/>
          </w:rPr>
          <w:fldChar w:fldCharType="begin"/>
        </w:r>
        <w:r>
          <w:rPr>
            <w:noProof/>
            <w:webHidden/>
          </w:rPr>
          <w:instrText xml:space="preserve"> PAGEREF _Toc441592820 \h </w:instrText>
        </w:r>
        <w:r>
          <w:rPr>
            <w:noProof/>
            <w:webHidden/>
          </w:rPr>
        </w:r>
      </w:ins>
      <w:r>
        <w:rPr>
          <w:noProof/>
          <w:webHidden/>
        </w:rPr>
        <w:fldChar w:fldCharType="separate"/>
      </w:r>
      <w:ins w:id="77" w:author="Nagendra Dhakar" w:date="2016-01-26T17:31:00Z">
        <w:r>
          <w:rPr>
            <w:noProof/>
            <w:webHidden/>
          </w:rPr>
          <w:t>23</w:t>
        </w:r>
        <w:r>
          <w:rPr>
            <w:noProof/>
            <w:webHidden/>
          </w:rPr>
          <w:fldChar w:fldCharType="end"/>
        </w:r>
        <w:r w:rsidRPr="00430AF4">
          <w:rPr>
            <w:rStyle w:val="Hyperlink"/>
            <w:noProof/>
          </w:rPr>
          <w:fldChar w:fldCharType="end"/>
        </w:r>
      </w:ins>
    </w:p>
    <w:p w14:paraId="6FCF90E9" w14:textId="77777777" w:rsidR="00E7115E" w:rsidRDefault="00E7115E">
      <w:pPr>
        <w:pStyle w:val="TOC3"/>
        <w:rPr>
          <w:ins w:id="78" w:author="Nagendra Dhakar" w:date="2016-01-26T17:31:00Z"/>
          <w:rFonts w:asciiTheme="minorHAnsi" w:eastAsiaTheme="minorEastAsia" w:hAnsiTheme="minorHAnsi"/>
          <w:noProof/>
          <w:color w:val="auto"/>
          <w:sz w:val="22"/>
        </w:rPr>
      </w:pPr>
      <w:ins w:id="79"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"_Toc441592821"</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Worker IXXI Fractions</w:t>
        </w:r>
        <w:r>
          <w:rPr>
            <w:noProof/>
            <w:webHidden/>
          </w:rPr>
          <w:tab/>
        </w:r>
        <w:r>
          <w:rPr>
            <w:noProof/>
            <w:webHidden/>
          </w:rPr>
          <w:fldChar w:fldCharType="begin"/>
        </w:r>
        <w:r>
          <w:rPr>
            <w:noProof/>
            <w:webHidden/>
          </w:rPr>
          <w:instrText xml:space="preserve"> PAGEREF _Toc441592821 \h </w:instrText>
        </w:r>
        <w:r>
          <w:rPr>
            <w:noProof/>
            <w:webHidden/>
          </w:rPr>
        </w:r>
      </w:ins>
      <w:r>
        <w:rPr>
          <w:noProof/>
          <w:webHidden/>
        </w:rPr>
        <w:fldChar w:fldCharType="separate"/>
      </w:r>
      <w:ins w:id="80" w:author="Nagendra Dhakar" w:date="2016-01-26T17:31:00Z">
        <w:r>
          <w:rPr>
            <w:noProof/>
            <w:webHidden/>
          </w:rPr>
          <w:t>23</w:t>
        </w:r>
        <w:r>
          <w:rPr>
            <w:noProof/>
            <w:webHidden/>
          </w:rPr>
          <w:fldChar w:fldCharType="end"/>
        </w:r>
        <w:r w:rsidRPr="00430AF4">
          <w:rPr>
            <w:rStyle w:val="Hyperlink"/>
            <w:noProof/>
          </w:rPr>
          <w:fldChar w:fldCharType="end"/>
        </w:r>
      </w:ins>
    </w:p>
    <w:p w14:paraId="08F73CF3" w14:textId="77777777" w:rsidR="00E7115E" w:rsidRDefault="00E7115E">
      <w:pPr>
        <w:pStyle w:val="TOC3"/>
        <w:rPr>
          <w:ins w:id="81" w:author="Nagendra Dhakar" w:date="2016-01-26T17:31:00Z"/>
          <w:rFonts w:asciiTheme="minorHAnsi" w:eastAsiaTheme="minorEastAsia" w:hAnsiTheme="minorHAnsi"/>
          <w:noProof/>
          <w:color w:val="auto"/>
          <w:sz w:val="22"/>
        </w:rPr>
      </w:pPr>
      <w:ins w:id="82"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"_Toc441592822"</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TAZ Indexes</w:t>
        </w:r>
        <w:r>
          <w:rPr>
            <w:noProof/>
            <w:webHidden/>
          </w:rPr>
          <w:tab/>
        </w:r>
        <w:r>
          <w:rPr>
            <w:noProof/>
            <w:webHidden/>
          </w:rPr>
          <w:fldChar w:fldCharType="begin"/>
        </w:r>
        <w:r>
          <w:rPr>
            <w:noProof/>
            <w:webHidden/>
          </w:rPr>
          <w:instrText xml:space="preserve"> PAGEREF _Toc441592822 \h </w:instrText>
        </w:r>
        <w:r>
          <w:rPr>
            <w:noProof/>
            <w:webHidden/>
          </w:rPr>
        </w:r>
      </w:ins>
      <w:r>
        <w:rPr>
          <w:noProof/>
          <w:webHidden/>
        </w:rPr>
        <w:fldChar w:fldCharType="separate"/>
      </w:r>
      <w:ins w:id="83" w:author="Nagendra Dhakar" w:date="2016-01-26T17:31:00Z">
        <w:r>
          <w:rPr>
            <w:noProof/>
            <w:webHidden/>
          </w:rPr>
          <w:t>24</w:t>
        </w:r>
        <w:r>
          <w:rPr>
            <w:noProof/>
            <w:webHidden/>
          </w:rPr>
          <w:fldChar w:fldCharType="end"/>
        </w:r>
        <w:r w:rsidRPr="00430AF4">
          <w:rPr>
            <w:rStyle w:val="Hyperlink"/>
            <w:noProof/>
          </w:rPr>
          <w:fldChar w:fldCharType="end"/>
        </w:r>
      </w:ins>
    </w:p>
    <w:p w14:paraId="0FE9E4F6" w14:textId="77777777" w:rsidR="00E7115E" w:rsidRDefault="00E7115E">
      <w:pPr>
        <w:pStyle w:val="TOC3"/>
        <w:rPr>
          <w:ins w:id="84" w:author="Nagendra Dhakar" w:date="2016-01-26T17:31:00Z"/>
          <w:rFonts w:asciiTheme="minorHAnsi" w:eastAsiaTheme="minorEastAsia" w:hAnsiTheme="minorHAnsi"/>
          <w:noProof/>
          <w:color w:val="auto"/>
          <w:sz w:val="22"/>
        </w:rPr>
      </w:pPr>
      <w:ins w:id="85"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"_Toc441592823"</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PNR Nodes</w:t>
        </w:r>
        <w:r>
          <w:rPr>
            <w:noProof/>
            <w:webHidden/>
          </w:rPr>
          <w:tab/>
        </w:r>
        <w:r>
          <w:rPr>
            <w:noProof/>
            <w:webHidden/>
          </w:rPr>
          <w:fldChar w:fldCharType="begin"/>
        </w:r>
        <w:r>
          <w:rPr>
            <w:noProof/>
            <w:webHidden/>
          </w:rPr>
          <w:instrText xml:space="preserve"> PAGEREF _Toc441592823 \h </w:instrText>
        </w:r>
        <w:r>
          <w:rPr>
            <w:noProof/>
            <w:webHidden/>
          </w:rPr>
        </w:r>
      </w:ins>
      <w:r>
        <w:rPr>
          <w:noProof/>
          <w:webHidden/>
        </w:rPr>
        <w:fldChar w:fldCharType="separate"/>
      </w:r>
      <w:ins w:id="86" w:author="Nagendra Dhakar" w:date="2016-01-26T17:31:00Z">
        <w:r>
          <w:rPr>
            <w:noProof/>
            <w:webHidden/>
          </w:rPr>
          <w:t>24</w:t>
        </w:r>
        <w:r>
          <w:rPr>
            <w:noProof/>
            <w:webHidden/>
          </w:rPr>
          <w:fldChar w:fldCharType="end"/>
        </w:r>
        <w:r w:rsidRPr="00430AF4">
          <w:rPr>
            <w:rStyle w:val="Hyperlink"/>
            <w:noProof/>
          </w:rPr>
          <w:fldChar w:fldCharType="end"/>
        </w:r>
      </w:ins>
    </w:p>
    <w:p w14:paraId="1B016B11" w14:textId="77777777" w:rsidR="00E7115E" w:rsidRDefault="00E7115E">
      <w:pPr>
        <w:pStyle w:val="TOC3"/>
        <w:rPr>
          <w:ins w:id="87" w:author="Nagendra Dhakar" w:date="2016-01-26T17:31:00Z"/>
          <w:rFonts w:asciiTheme="minorHAnsi" w:eastAsiaTheme="minorEastAsia" w:hAnsiTheme="minorHAnsi"/>
          <w:noProof/>
          <w:color w:val="auto"/>
          <w:sz w:val="22"/>
        </w:rPr>
      </w:pPr>
      <w:ins w:id="88"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"_Toc441592824"</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Coefficients</w:t>
        </w:r>
        <w:r>
          <w:rPr>
            <w:noProof/>
            <w:webHidden/>
          </w:rPr>
          <w:tab/>
        </w:r>
        <w:r>
          <w:rPr>
            <w:noProof/>
            <w:webHidden/>
          </w:rPr>
          <w:fldChar w:fldCharType="begin"/>
        </w:r>
        <w:r>
          <w:rPr>
            <w:noProof/>
            <w:webHidden/>
          </w:rPr>
          <w:instrText xml:space="preserve"> PAGEREF _Toc441592824 \h </w:instrText>
        </w:r>
        <w:r>
          <w:rPr>
            <w:noProof/>
            <w:webHidden/>
          </w:rPr>
        </w:r>
      </w:ins>
      <w:r>
        <w:rPr>
          <w:noProof/>
          <w:webHidden/>
        </w:rPr>
        <w:fldChar w:fldCharType="separate"/>
      </w:r>
      <w:ins w:id="89" w:author="Nagendra Dhakar" w:date="2016-01-26T17:31:00Z">
        <w:r>
          <w:rPr>
            <w:noProof/>
            <w:webHidden/>
          </w:rPr>
          <w:t>24</w:t>
        </w:r>
        <w:r>
          <w:rPr>
            <w:noProof/>
            <w:webHidden/>
          </w:rPr>
          <w:fldChar w:fldCharType="end"/>
        </w:r>
        <w:r w:rsidRPr="00430AF4">
          <w:rPr>
            <w:rStyle w:val="Hyperlink"/>
            <w:noProof/>
          </w:rPr>
          <w:fldChar w:fldCharType="end"/>
        </w:r>
      </w:ins>
    </w:p>
    <w:p w14:paraId="20751969" w14:textId="77777777" w:rsidR="00E7115E" w:rsidRDefault="00E7115E">
      <w:pPr>
        <w:pStyle w:val="TOC3"/>
        <w:rPr>
          <w:ins w:id="90" w:author="Nagendra Dhakar" w:date="2016-01-26T17:31:00Z"/>
          <w:rFonts w:asciiTheme="minorHAnsi" w:eastAsiaTheme="minorEastAsia" w:hAnsiTheme="minorHAnsi"/>
          <w:noProof/>
          <w:color w:val="auto"/>
          <w:sz w:val="22"/>
        </w:rPr>
      </w:pPr>
      <w:ins w:id="91"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"_Toc441592825"</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Roster</w:t>
        </w:r>
        <w:r>
          <w:rPr>
            <w:noProof/>
            <w:webHidden/>
          </w:rPr>
          <w:tab/>
        </w:r>
        <w:r>
          <w:rPr>
            <w:noProof/>
            <w:webHidden/>
          </w:rPr>
          <w:fldChar w:fldCharType="begin"/>
        </w:r>
        <w:r>
          <w:rPr>
            <w:noProof/>
            <w:webHidden/>
          </w:rPr>
          <w:instrText xml:space="preserve"> PAGEREF _Toc441592825 \h </w:instrText>
        </w:r>
        <w:r>
          <w:rPr>
            <w:noProof/>
            <w:webHidden/>
          </w:rPr>
        </w:r>
      </w:ins>
      <w:r>
        <w:rPr>
          <w:noProof/>
          <w:webHidden/>
        </w:rPr>
        <w:fldChar w:fldCharType="separate"/>
      </w:r>
      <w:ins w:id="92" w:author="Nagendra Dhakar" w:date="2016-01-26T17:31:00Z">
        <w:r>
          <w:rPr>
            <w:noProof/>
            <w:webHidden/>
          </w:rPr>
          <w:t>24</w:t>
        </w:r>
        <w:r>
          <w:rPr>
            <w:noProof/>
            <w:webHidden/>
          </w:rPr>
          <w:fldChar w:fldCharType="end"/>
        </w:r>
        <w:r w:rsidRPr="00430AF4">
          <w:rPr>
            <w:rStyle w:val="Hyperlink"/>
            <w:noProof/>
          </w:rPr>
          <w:fldChar w:fldCharType="end"/>
        </w:r>
      </w:ins>
    </w:p>
    <w:p w14:paraId="475C8764" w14:textId="77777777" w:rsidR="00E7115E" w:rsidRDefault="00E7115E">
      <w:pPr>
        <w:pStyle w:val="TOC3"/>
        <w:rPr>
          <w:ins w:id="93" w:author="Nagendra Dhakar" w:date="2016-01-26T17:31:00Z"/>
          <w:rFonts w:asciiTheme="minorHAnsi" w:eastAsiaTheme="minorEastAsia" w:hAnsiTheme="minorHAnsi"/>
          <w:noProof/>
          <w:color w:val="auto"/>
          <w:sz w:val="22"/>
        </w:rPr>
      </w:pPr>
      <w:ins w:id="94"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"_Toc441592826"</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Roster Combinations</w:t>
        </w:r>
        <w:r>
          <w:rPr>
            <w:noProof/>
            <w:webHidden/>
          </w:rPr>
          <w:tab/>
        </w:r>
        <w:r>
          <w:rPr>
            <w:noProof/>
            <w:webHidden/>
          </w:rPr>
          <w:fldChar w:fldCharType="begin"/>
        </w:r>
        <w:r>
          <w:rPr>
            <w:noProof/>
            <w:webHidden/>
          </w:rPr>
          <w:instrText xml:space="preserve"> PAGEREF _Toc441592826 \h </w:instrText>
        </w:r>
        <w:r>
          <w:rPr>
            <w:noProof/>
            <w:webHidden/>
          </w:rPr>
        </w:r>
      </w:ins>
      <w:r>
        <w:rPr>
          <w:noProof/>
          <w:webHidden/>
        </w:rPr>
        <w:fldChar w:fldCharType="separate"/>
      </w:r>
      <w:ins w:id="95" w:author="Nagendra Dhakar" w:date="2016-01-26T17:31:00Z">
        <w:r>
          <w:rPr>
            <w:noProof/>
            <w:webHidden/>
          </w:rPr>
          <w:t>25</w:t>
        </w:r>
        <w:r>
          <w:rPr>
            <w:noProof/>
            <w:webHidden/>
          </w:rPr>
          <w:fldChar w:fldCharType="end"/>
        </w:r>
        <w:r w:rsidRPr="00430AF4">
          <w:rPr>
            <w:rStyle w:val="Hyperlink"/>
            <w:noProof/>
          </w:rPr>
          <w:fldChar w:fldCharType="end"/>
        </w:r>
      </w:ins>
    </w:p>
    <w:p w14:paraId="43C2F4A6" w14:textId="77777777" w:rsidR="00E7115E" w:rsidRDefault="00E7115E">
      <w:pPr>
        <w:pStyle w:val="TOC3"/>
        <w:rPr>
          <w:ins w:id="96" w:author="Nagendra Dhakar" w:date="2016-01-26T17:31:00Z"/>
          <w:rFonts w:asciiTheme="minorHAnsi" w:eastAsiaTheme="minorEastAsia" w:hAnsiTheme="minorHAnsi"/>
          <w:noProof/>
          <w:color w:val="auto"/>
          <w:sz w:val="22"/>
        </w:rPr>
      </w:pPr>
      <w:ins w:id="97"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"_Toc441592827"</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Configuration</w:t>
        </w:r>
        <w:r>
          <w:rPr>
            <w:noProof/>
            <w:webHidden/>
          </w:rPr>
          <w:tab/>
        </w:r>
        <w:r>
          <w:rPr>
            <w:noProof/>
            <w:webHidden/>
          </w:rPr>
          <w:fldChar w:fldCharType="begin"/>
        </w:r>
        <w:r>
          <w:rPr>
            <w:noProof/>
            <w:webHidden/>
          </w:rPr>
          <w:instrText xml:space="preserve"> PAGEREF _Toc441592827 \h </w:instrText>
        </w:r>
        <w:r>
          <w:rPr>
            <w:noProof/>
            <w:webHidden/>
          </w:rPr>
        </w:r>
      </w:ins>
      <w:r>
        <w:rPr>
          <w:noProof/>
          <w:webHidden/>
        </w:rPr>
        <w:fldChar w:fldCharType="separate"/>
      </w:r>
      <w:ins w:id="98" w:author="Nagendra Dhakar" w:date="2016-01-26T17:31:00Z">
        <w:r>
          <w:rPr>
            <w:noProof/>
            <w:webHidden/>
          </w:rPr>
          <w:t>25</w:t>
        </w:r>
        <w:r>
          <w:rPr>
            <w:noProof/>
            <w:webHidden/>
          </w:rPr>
          <w:fldChar w:fldCharType="end"/>
        </w:r>
        <w:r w:rsidRPr="00430AF4">
          <w:rPr>
            <w:rStyle w:val="Hyperlink"/>
            <w:noProof/>
          </w:rPr>
          <w:fldChar w:fldCharType="end"/>
        </w:r>
      </w:ins>
    </w:p>
    <w:p w14:paraId="29305EAC" w14:textId="77777777" w:rsidR="00E7115E" w:rsidRDefault="00E7115E">
      <w:pPr>
        <w:pStyle w:val="TOC3"/>
        <w:rPr>
          <w:ins w:id="99" w:author="Nagendra Dhakar" w:date="2016-01-26T17:31:00Z"/>
          <w:rFonts w:asciiTheme="minorHAnsi" w:eastAsiaTheme="minorEastAsia" w:hAnsiTheme="minorHAnsi"/>
          <w:noProof/>
          <w:color w:val="auto"/>
          <w:sz w:val="22"/>
        </w:rPr>
      </w:pPr>
      <w:ins w:id="100"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"_Toc441592828"</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shadow prices</w:t>
        </w:r>
        <w:r>
          <w:rPr>
            <w:noProof/>
            <w:webHidden/>
          </w:rPr>
          <w:tab/>
        </w:r>
        <w:r>
          <w:rPr>
            <w:noProof/>
            <w:webHidden/>
          </w:rPr>
          <w:fldChar w:fldCharType="begin"/>
        </w:r>
        <w:r>
          <w:rPr>
            <w:noProof/>
            <w:webHidden/>
          </w:rPr>
          <w:instrText xml:space="preserve"> PAGEREF _Toc441592828 \h </w:instrText>
        </w:r>
        <w:r>
          <w:rPr>
            <w:noProof/>
            <w:webHidden/>
          </w:rPr>
        </w:r>
      </w:ins>
      <w:r>
        <w:rPr>
          <w:noProof/>
          <w:webHidden/>
        </w:rPr>
        <w:fldChar w:fldCharType="separate"/>
      </w:r>
      <w:ins w:id="101" w:author="Nagendra Dhakar" w:date="2016-01-26T17:31:00Z">
        <w:r>
          <w:rPr>
            <w:noProof/>
            <w:webHidden/>
          </w:rPr>
          <w:t>25</w:t>
        </w:r>
        <w:r>
          <w:rPr>
            <w:noProof/>
            <w:webHidden/>
          </w:rPr>
          <w:fldChar w:fldCharType="end"/>
        </w:r>
        <w:r w:rsidRPr="00430AF4">
          <w:rPr>
            <w:rStyle w:val="Hyperlink"/>
            <w:noProof/>
          </w:rPr>
          <w:fldChar w:fldCharType="end"/>
        </w:r>
      </w:ins>
    </w:p>
    <w:p w14:paraId="3FACA235" w14:textId="77777777" w:rsidR="00E7115E" w:rsidRDefault="00E7115E">
      <w:pPr>
        <w:pStyle w:val="TOC2"/>
        <w:tabs>
          <w:tab w:val="left" w:pos="1100"/>
        </w:tabs>
        <w:rPr>
          <w:ins w:id="102" w:author="Nagendra Dhakar" w:date="2016-01-26T17:31:00Z"/>
          <w:rFonts w:asciiTheme="minorHAnsi" w:eastAsiaTheme="minorEastAsia" w:hAnsiTheme="minorHAnsi"/>
          <w:noProof/>
          <w:color w:val="auto"/>
          <w:sz w:val="22"/>
        </w:rPr>
      </w:pPr>
      <w:ins w:id="103"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"_Toc441592829"</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3.7  |</w:t>
        </w:r>
        <w:r>
          <w:rPr>
            <w:rFonts w:asciiTheme="minorHAnsi" w:eastAsiaTheme="minorEastAsia" w:hAnsiTheme="minorHAnsi"/>
            <w:noProof/>
            <w:color w:val="auto"/>
            <w:sz w:val="22"/>
          </w:rPr>
          <w:tab/>
        </w:r>
        <w:r w:rsidRPr="00430AF4">
          <w:rPr>
            <w:rStyle w:val="Hyperlink"/>
            <w:noProof/>
          </w:rPr>
          <w:t>Network Prepartion &amp; Skimming</w:t>
        </w:r>
        <w:r>
          <w:rPr>
            <w:noProof/>
            <w:webHidden/>
          </w:rPr>
          <w:tab/>
        </w:r>
        <w:r>
          <w:rPr>
            <w:noProof/>
            <w:webHidden/>
          </w:rPr>
          <w:fldChar w:fldCharType="begin"/>
        </w:r>
        <w:r>
          <w:rPr>
            <w:noProof/>
            <w:webHidden/>
          </w:rPr>
          <w:instrText xml:space="preserve"> PAGEREF _Toc441592829 \h </w:instrText>
        </w:r>
        <w:r>
          <w:rPr>
            <w:noProof/>
            <w:webHidden/>
          </w:rPr>
        </w:r>
      </w:ins>
      <w:r>
        <w:rPr>
          <w:noProof/>
          <w:webHidden/>
        </w:rPr>
        <w:fldChar w:fldCharType="separate"/>
      </w:r>
      <w:ins w:id="104" w:author="Nagendra Dhakar" w:date="2016-01-26T17:31:00Z">
        <w:r>
          <w:rPr>
            <w:noProof/>
            <w:webHidden/>
          </w:rPr>
          <w:t>25</w:t>
        </w:r>
        <w:r>
          <w:rPr>
            <w:noProof/>
            <w:webHidden/>
          </w:rPr>
          <w:fldChar w:fldCharType="end"/>
        </w:r>
        <w:r w:rsidRPr="00430AF4">
          <w:rPr>
            <w:rStyle w:val="Hyperlink"/>
            <w:noProof/>
          </w:rPr>
          <w:fldChar w:fldCharType="end"/>
        </w:r>
      </w:ins>
    </w:p>
    <w:p w14:paraId="5CD7AE28" w14:textId="77777777" w:rsidR="00E7115E" w:rsidRDefault="00E7115E">
      <w:pPr>
        <w:pStyle w:val="TOC3"/>
        <w:rPr>
          <w:ins w:id="105" w:author="Nagendra Dhakar" w:date="2016-01-26T17:31:00Z"/>
          <w:rFonts w:asciiTheme="minorHAnsi" w:eastAsiaTheme="minorEastAsia" w:hAnsiTheme="minorHAnsi"/>
          <w:noProof/>
          <w:color w:val="auto"/>
          <w:sz w:val="22"/>
        </w:rPr>
      </w:pPr>
      <w:ins w:id="106"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"_Toc441592830"</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Network Preparation</w:t>
        </w:r>
        <w:r>
          <w:rPr>
            <w:noProof/>
            <w:webHidden/>
          </w:rPr>
          <w:tab/>
        </w:r>
        <w:r>
          <w:rPr>
            <w:noProof/>
            <w:webHidden/>
          </w:rPr>
          <w:fldChar w:fldCharType="begin"/>
        </w:r>
        <w:r>
          <w:rPr>
            <w:noProof/>
            <w:webHidden/>
          </w:rPr>
          <w:instrText xml:space="preserve"> PAGEREF _Toc441592830 \h </w:instrText>
        </w:r>
        <w:r>
          <w:rPr>
            <w:noProof/>
            <w:webHidden/>
          </w:rPr>
        </w:r>
      </w:ins>
      <w:r>
        <w:rPr>
          <w:noProof/>
          <w:webHidden/>
        </w:rPr>
        <w:fldChar w:fldCharType="separate"/>
      </w:r>
      <w:ins w:id="107" w:author="Nagendra Dhakar" w:date="2016-01-26T17:31:00Z">
        <w:r>
          <w:rPr>
            <w:noProof/>
            <w:webHidden/>
          </w:rPr>
          <w:t>25</w:t>
        </w:r>
        <w:r>
          <w:rPr>
            <w:noProof/>
            <w:webHidden/>
          </w:rPr>
          <w:fldChar w:fldCharType="end"/>
        </w:r>
        <w:r w:rsidRPr="00430AF4">
          <w:rPr>
            <w:rStyle w:val="Hyperlink"/>
            <w:noProof/>
          </w:rPr>
          <w:fldChar w:fldCharType="end"/>
        </w:r>
      </w:ins>
    </w:p>
    <w:p w14:paraId="59412BBE" w14:textId="77777777" w:rsidR="00E7115E" w:rsidRDefault="00E7115E">
      <w:pPr>
        <w:pStyle w:val="TOC3"/>
        <w:rPr>
          <w:ins w:id="108" w:author="Nagendra Dhakar" w:date="2016-01-26T17:31:00Z"/>
          <w:rFonts w:asciiTheme="minorHAnsi" w:eastAsiaTheme="minorEastAsia" w:hAnsiTheme="minorHAnsi"/>
          <w:noProof/>
          <w:color w:val="auto"/>
          <w:sz w:val="22"/>
        </w:rPr>
      </w:pPr>
      <w:ins w:id="109"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"_Toc441592831"</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Highway Skimming</w:t>
        </w:r>
        <w:r>
          <w:rPr>
            <w:noProof/>
            <w:webHidden/>
          </w:rPr>
          <w:tab/>
        </w:r>
        <w:r>
          <w:rPr>
            <w:noProof/>
            <w:webHidden/>
          </w:rPr>
          <w:fldChar w:fldCharType="begin"/>
        </w:r>
        <w:r>
          <w:rPr>
            <w:noProof/>
            <w:webHidden/>
          </w:rPr>
          <w:instrText xml:space="preserve"> PAGEREF _Toc441592831 \h </w:instrText>
        </w:r>
        <w:r>
          <w:rPr>
            <w:noProof/>
            <w:webHidden/>
          </w:rPr>
        </w:r>
      </w:ins>
      <w:r>
        <w:rPr>
          <w:noProof/>
          <w:webHidden/>
        </w:rPr>
        <w:fldChar w:fldCharType="separate"/>
      </w:r>
      <w:ins w:id="110" w:author="Nagendra Dhakar" w:date="2016-01-26T17:31:00Z">
        <w:r>
          <w:rPr>
            <w:noProof/>
            <w:webHidden/>
          </w:rPr>
          <w:t>30</w:t>
        </w:r>
        <w:r>
          <w:rPr>
            <w:noProof/>
            <w:webHidden/>
          </w:rPr>
          <w:fldChar w:fldCharType="end"/>
        </w:r>
        <w:r w:rsidRPr="00430AF4">
          <w:rPr>
            <w:rStyle w:val="Hyperlink"/>
            <w:noProof/>
          </w:rPr>
          <w:fldChar w:fldCharType="end"/>
        </w:r>
      </w:ins>
    </w:p>
    <w:p w14:paraId="3437F17D" w14:textId="77777777" w:rsidR="00E7115E" w:rsidRDefault="00E7115E">
      <w:pPr>
        <w:pStyle w:val="TOC3"/>
        <w:rPr>
          <w:ins w:id="111" w:author="Nagendra Dhakar" w:date="2016-01-26T17:31:00Z"/>
          <w:rFonts w:asciiTheme="minorHAnsi" w:eastAsiaTheme="minorEastAsia" w:hAnsiTheme="minorHAnsi"/>
          <w:noProof/>
          <w:color w:val="auto"/>
          <w:sz w:val="22"/>
        </w:rPr>
      </w:pPr>
      <w:ins w:id="112"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"_Toc441592832"</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Transit Skimming</w:t>
        </w:r>
        <w:r>
          <w:rPr>
            <w:noProof/>
            <w:webHidden/>
          </w:rPr>
          <w:tab/>
        </w:r>
        <w:r>
          <w:rPr>
            <w:noProof/>
            <w:webHidden/>
          </w:rPr>
          <w:fldChar w:fldCharType="begin"/>
        </w:r>
        <w:r>
          <w:rPr>
            <w:noProof/>
            <w:webHidden/>
          </w:rPr>
          <w:instrText xml:space="preserve"> PAGEREF _Toc441592832 \h </w:instrText>
        </w:r>
        <w:r>
          <w:rPr>
            <w:noProof/>
            <w:webHidden/>
          </w:rPr>
        </w:r>
      </w:ins>
      <w:r>
        <w:rPr>
          <w:noProof/>
          <w:webHidden/>
        </w:rPr>
        <w:fldChar w:fldCharType="separate"/>
      </w:r>
      <w:ins w:id="113" w:author="Nagendra Dhakar" w:date="2016-01-26T17:31:00Z">
        <w:r>
          <w:rPr>
            <w:noProof/>
            <w:webHidden/>
          </w:rPr>
          <w:t>30</w:t>
        </w:r>
        <w:r>
          <w:rPr>
            <w:noProof/>
            <w:webHidden/>
          </w:rPr>
          <w:fldChar w:fldCharType="end"/>
        </w:r>
        <w:r w:rsidRPr="00430AF4">
          <w:rPr>
            <w:rStyle w:val="Hyperlink"/>
            <w:noProof/>
          </w:rPr>
          <w:fldChar w:fldCharType="end"/>
        </w:r>
      </w:ins>
    </w:p>
    <w:p w14:paraId="61381D9A" w14:textId="77777777" w:rsidR="00E7115E" w:rsidRDefault="00E7115E">
      <w:pPr>
        <w:pStyle w:val="TOC2"/>
        <w:tabs>
          <w:tab w:val="left" w:pos="1100"/>
        </w:tabs>
        <w:rPr>
          <w:ins w:id="114" w:author="Nagendra Dhakar" w:date="2016-01-26T17:31:00Z"/>
          <w:rFonts w:asciiTheme="minorHAnsi" w:eastAsiaTheme="minorEastAsia" w:hAnsiTheme="minorHAnsi"/>
          <w:noProof/>
          <w:color w:val="auto"/>
          <w:sz w:val="22"/>
        </w:rPr>
      </w:pPr>
      <w:ins w:id="115"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"_Toc441592833"</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3.8  |</w:t>
        </w:r>
        <w:r>
          <w:rPr>
            <w:rFonts w:asciiTheme="minorHAnsi" w:eastAsiaTheme="minorEastAsia" w:hAnsiTheme="minorHAnsi"/>
            <w:noProof/>
            <w:color w:val="auto"/>
            <w:sz w:val="22"/>
          </w:rPr>
          <w:tab/>
        </w:r>
        <w:r w:rsidRPr="00430AF4">
          <w:rPr>
            <w:rStyle w:val="Hyperlink"/>
            <w:noProof/>
          </w:rPr>
          <w:t>Auxiliary Demand</w:t>
        </w:r>
        <w:r>
          <w:rPr>
            <w:noProof/>
            <w:webHidden/>
          </w:rPr>
          <w:tab/>
        </w:r>
        <w:r>
          <w:rPr>
            <w:noProof/>
            <w:webHidden/>
          </w:rPr>
          <w:fldChar w:fldCharType="begin"/>
        </w:r>
        <w:r>
          <w:rPr>
            <w:noProof/>
            <w:webHidden/>
          </w:rPr>
          <w:instrText xml:space="preserve"> PAGEREF _Toc441592833 \h </w:instrText>
        </w:r>
        <w:r>
          <w:rPr>
            <w:noProof/>
            <w:webHidden/>
          </w:rPr>
        </w:r>
      </w:ins>
      <w:r>
        <w:rPr>
          <w:noProof/>
          <w:webHidden/>
        </w:rPr>
        <w:fldChar w:fldCharType="separate"/>
      </w:r>
      <w:ins w:id="116" w:author="Nagendra Dhakar" w:date="2016-01-26T17:31:00Z">
        <w:r>
          <w:rPr>
            <w:noProof/>
            <w:webHidden/>
          </w:rPr>
          <w:t>31</w:t>
        </w:r>
        <w:r>
          <w:rPr>
            <w:noProof/>
            <w:webHidden/>
          </w:rPr>
          <w:fldChar w:fldCharType="end"/>
        </w:r>
        <w:r w:rsidRPr="00430AF4">
          <w:rPr>
            <w:rStyle w:val="Hyperlink"/>
            <w:noProof/>
          </w:rPr>
          <w:fldChar w:fldCharType="end"/>
        </w:r>
      </w:ins>
    </w:p>
    <w:p w14:paraId="40D48AF1" w14:textId="77777777" w:rsidR="00E7115E" w:rsidRDefault="00E7115E">
      <w:pPr>
        <w:pStyle w:val="TOC3"/>
        <w:rPr>
          <w:ins w:id="117" w:author="Nagendra Dhakar" w:date="2016-01-26T17:31:00Z"/>
          <w:rFonts w:asciiTheme="minorHAnsi" w:eastAsiaTheme="minorEastAsia" w:hAnsiTheme="minorHAnsi"/>
          <w:noProof/>
          <w:color w:val="auto"/>
          <w:sz w:val="22"/>
        </w:rPr>
      </w:pPr>
      <w:ins w:id="118"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"_Toc441592834"</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Airport</w:t>
        </w:r>
        <w:r>
          <w:rPr>
            <w:noProof/>
            <w:webHidden/>
          </w:rPr>
          <w:tab/>
        </w:r>
        <w:r>
          <w:rPr>
            <w:noProof/>
            <w:webHidden/>
          </w:rPr>
          <w:fldChar w:fldCharType="begin"/>
        </w:r>
        <w:r>
          <w:rPr>
            <w:noProof/>
            <w:webHidden/>
          </w:rPr>
          <w:instrText xml:space="preserve"> PAGEREF _Toc441592834 \h </w:instrText>
        </w:r>
        <w:r>
          <w:rPr>
            <w:noProof/>
            <w:webHidden/>
          </w:rPr>
        </w:r>
      </w:ins>
      <w:r>
        <w:rPr>
          <w:noProof/>
          <w:webHidden/>
        </w:rPr>
        <w:fldChar w:fldCharType="separate"/>
      </w:r>
      <w:ins w:id="119" w:author="Nagendra Dhakar" w:date="2016-01-26T17:31:00Z">
        <w:r>
          <w:rPr>
            <w:noProof/>
            <w:webHidden/>
          </w:rPr>
          <w:t>31</w:t>
        </w:r>
        <w:r>
          <w:rPr>
            <w:noProof/>
            <w:webHidden/>
          </w:rPr>
          <w:fldChar w:fldCharType="end"/>
        </w:r>
        <w:r w:rsidRPr="00430AF4">
          <w:rPr>
            <w:rStyle w:val="Hyperlink"/>
            <w:noProof/>
          </w:rPr>
          <w:fldChar w:fldCharType="end"/>
        </w:r>
      </w:ins>
    </w:p>
    <w:p w14:paraId="34E30BE7" w14:textId="77777777" w:rsidR="00E7115E" w:rsidRDefault="00E7115E">
      <w:pPr>
        <w:pStyle w:val="TOC3"/>
        <w:rPr>
          <w:ins w:id="120" w:author="Nagendra Dhakar" w:date="2016-01-26T17:31:00Z"/>
          <w:rFonts w:asciiTheme="minorHAnsi" w:eastAsiaTheme="minorEastAsia" w:hAnsiTheme="minorHAnsi"/>
          <w:noProof/>
          <w:color w:val="auto"/>
          <w:sz w:val="22"/>
        </w:rPr>
      </w:pPr>
      <w:ins w:id="121"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"_Toc441592835"</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Freight</w:t>
        </w:r>
        <w:r>
          <w:rPr>
            <w:noProof/>
            <w:webHidden/>
          </w:rPr>
          <w:tab/>
        </w:r>
        <w:r>
          <w:rPr>
            <w:noProof/>
            <w:webHidden/>
          </w:rPr>
          <w:fldChar w:fldCharType="begin"/>
        </w:r>
        <w:r>
          <w:rPr>
            <w:noProof/>
            <w:webHidden/>
          </w:rPr>
          <w:instrText xml:space="preserve"> PAGEREF _Toc441592835 \h </w:instrText>
        </w:r>
        <w:r>
          <w:rPr>
            <w:noProof/>
            <w:webHidden/>
          </w:rPr>
        </w:r>
      </w:ins>
      <w:r>
        <w:rPr>
          <w:noProof/>
          <w:webHidden/>
        </w:rPr>
        <w:fldChar w:fldCharType="separate"/>
      </w:r>
      <w:ins w:id="122" w:author="Nagendra Dhakar" w:date="2016-01-26T17:31:00Z">
        <w:r>
          <w:rPr>
            <w:noProof/>
            <w:webHidden/>
          </w:rPr>
          <w:t>32</w:t>
        </w:r>
        <w:r>
          <w:rPr>
            <w:noProof/>
            <w:webHidden/>
          </w:rPr>
          <w:fldChar w:fldCharType="end"/>
        </w:r>
        <w:r w:rsidRPr="00430AF4">
          <w:rPr>
            <w:rStyle w:val="Hyperlink"/>
            <w:noProof/>
          </w:rPr>
          <w:fldChar w:fldCharType="end"/>
        </w:r>
      </w:ins>
    </w:p>
    <w:p w14:paraId="054C7A48" w14:textId="77777777" w:rsidR="00E7115E" w:rsidRDefault="00E7115E">
      <w:pPr>
        <w:pStyle w:val="TOC3"/>
        <w:rPr>
          <w:ins w:id="123" w:author="Nagendra Dhakar" w:date="2016-01-26T17:31:00Z"/>
          <w:rFonts w:asciiTheme="minorHAnsi" w:eastAsiaTheme="minorEastAsia" w:hAnsiTheme="minorHAnsi"/>
          <w:noProof/>
          <w:color w:val="auto"/>
          <w:sz w:val="22"/>
        </w:rPr>
      </w:pPr>
      <w:ins w:id="124"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"_Toc441592836"</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Non-HH</w:t>
        </w:r>
        <w:r>
          <w:rPr>
            <w:noProof/>
            <w:webHidden/>
          </w:rPr>
          <w:tab/>
        </w:r>
        <w:r>
          <w:rPr>
            <w:noProof/>
            <w:webHidden/>
          </w:rPr>
          <w:fldChar w:fldCharType="begin"/>
        </w:r>
        <w:r>
          <w:rPr>
            <w:noProof/>
            <w:webHidden/>
          </w:rPr>
          <w:instrText xml:space="preserve"> PAGEREF _Toc441592836 \h </w:instrText>
        </w:r>
        <w:r>
          <w:rPr>
            <w:noProof/>
            <w:webHidden/>
          </w:rPr>
        </w:r>
      </w:ins>
      <w:r>
        <w:rPr>
          <w:noProof/>
          <w:webHidden/>
        </w:rPr>
        <w:fldChar w:fldCharType="separate"/>
      </w:r>
      <w:ins w:id="125" w:author="Nagendra Dhakar" w:date="2016-01-26T17:31:00Z">
        <w:r>
          <w:rPr>
            <w:noProof/>
            <w:webHidden/>
          </w:rPr>
          <w:t>32</w:t>
        </w:r>
        <w:r>
          <w:rPr>
            <w:noProof/>
            <w:webHidden/>
          </w:rPr>
          <w:fldChar w:fldCharType="end"/>
        </w:r>
        <w:r w:rsidRPr="00430AF4">
          <w:rPr>
            <w:rStyle w:val="Hyperlink"/>
            <w:noProof/>
          </w:rPr>
          <w:fldChar w:fldCharType="end"/>
        </w:r>
      </w:ins>
    </w:p>
    <w:p w14:paraId="61FBDC11" w14:textId="77777777" w:rsidR="00E7115E" w:rsidRDefault="00E7115E">
      <w:pPr>
        <w:pStyle w:val="TOC2"/>
        <w:tabs>
          <w:tab w:val="left" w:pos="1100"/>
        </w:tabs>
        <w:rPr>
          <w:ins w:id="126" w:author="Nagendra Dhakar" w:date="2016-01-26T17:31:00Z"/>
          <w:rFonts w:asciiTheme="minorHAnsi" w:eastAsiaTheme="minorEastAsia" w:hAnsiTheme="minorHAnsi"/>
          <w:noProof/>
          <w:color w:val="auto"/>
          <w:sz w:val="22"/>
        </w:rPr>
      </w:pPr>
      <w:ins w:id="127"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"_Toc441592837"</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3.9  |</w:t>
        </w:r>
        <w:r>
          <w:rPr>
            <w:rFonts w:asciiTheme="minorHAnsi" w:eastAsiaTheme="minorEastAsia" w:hAnsiTheme="minorHAnsi"/>
            <w:noProof/>
            <w:color w:val="auto"/>
            <w:sz w:val="22"/>
          </w:rPr>
          <w:tab/>
        </w:r>
        <w:r w:rsidRPr="00430AF4">
          <w:rPr>
            <w:rStyle w:val="Hyperlink"/>
            <w:noProof/>
          </w:rPr>
          <w:t>DaySim</w:t>
        </w:r>
        <w:r>
          <w:rPr>
            <w:noProof/>
            <w:webHidden/>
          </w:rPr>
          <w:tab/>
        </w:r>
        <w:r>
          <w:rPr>
            <w:noProof/>
            <w:webHidden/>
          </w:rPr>
          <w:fldChar w:fldCharType="begin"/>
        </w:r>
        <w:r>
          <w:rPr>
            <w:noProof/>
            <w:webHidden/>
          </w:rPr>
          <w:instrText xml:space="preserve"> PAGEREF _Toc441592837 \h </w:instrText>
        </w:r>
        <w:r>
          <w:rPr>
            <w:noProof/>
            <w:webHidden/>
          </w:rPr>
        </w:r>
      </w:ins>
      <w:r>
        <w:rPr>
          <w:noProof/>
          <w:webHidden/>
        </w:rPr>
        <w:fldChar w:fldCharType="separate"/>
      </w:r>
      <w:ins w:id="128" w:author="Nagendra Dhakar" w:date="2016-01-26T17:31:00Z">
        <w:r>
          <w:rPr>
            <w:noProof/>
            <w:webHidden/>
          </w:rPr>
          <w:t>33</w:t>
        </w:r>
        <w:r>
          <w:rPr>
            <w:noProof/>
            <w:webHidden/>
          </w:rPr>
          <w:fldChar w:fldCharType="end"/>
        </w:r>
        <w:r w:rsidRPr="00430AF4">
          <w:rPr>
            <w:rStyle w:val="Hyperlink"/>
            <w:noProof/>
          </w:rPr>
          <w:fldChar w:fldCharType="end"/>
        </w:r>
      </w:ins>
    </w:p>
    <w:p w14:paraId="1636760F" w14:textId="77777777" w:rsidR="00E7115E" w:rsidRDefault="00E7115E">
      <w:pPr>
        <w:pStyle w:val="TOC2"/>
        <w:tabs>
          <w:tab w:val="left" w:pos="1320"/>
        </w:tabs>
        <w:rPr>
          <w:ins w:id="129" w:author="Nagendra Dhakar" w:date="2016-01-26T17:31:00Z"/>
          <w:rFonts w:asciiTheme="minorHAnsi" w:eastAsiaTheme="minorEastAsia" w:hAnsiTheme="minorHAnsi"/>
          <w:noProof/>
          <w:color w:val="auto"/>
          <w:sz w:val="22"/>
        </w:rPr>
      </w:pPr>
      <w:ins w:id="130"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"_Toc441592838"</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3.10  |</w:t>
        </w:r>
        <w:r>
          <w:rPr>
            <w:rFonts w:asciiTheme="minorHAnsi" w:eastAsiaTheme="minorEastAsia" w:hAnsiTheme="minorHAnsi"/>
            <w:noProof/>
            <w:color w:val="auto"/>
            <w:sz w:val="22"/>
          </w:rPr>
          <w:tab/>
        </w:r>
        <w:r w:rsidRPr="00430AF4">
          <w:rPr>
            <w:rStyle w:val="Hyperlink"/>
            <w:noProof/>
          </w:rPr>
          <w:t>Assignment Preparation</w:t>
        </w:r>
        <w:r>
          <w:rPr>
            <w:noProof/>
            <w:webHidden/>
          </w:rPr>
          <w:tab/>
        </w:r>
        <w:r>
          <w:rPr>
            <w:noProof/>
            <w:webHidden/>
          </w:rPr>
          <w:fldChar w:fldCharType="begin"/>
        </w:r>
        <w:r>
          <w:rPr>
            <w:noProof/>
            <w:webHidden/>
          </w:rPr>
          <w:instrText xml:space="preserve"> PAGEREF _Toc441592838 \h </w:instrText>
        </w:r>
        <w:r>
          <w:rPr>
            <w:noProof/>
            <w:webHidden/>
          </w:rPr>
        </w:r>
      </w:ins>
      <w:r>
        <w:rPr>
          <w:noProof/>
          <w:webHidden/>
        </w:rPr>
        <w:fldChar w:fldCharType="separate"/>
      </w:r>
      <w:ins w:id="131" w:author="Nagendra Dhakar" w:date="2016-01-26T17:31:00Z">
        <w:r>
          <w:rPr>
            <w:noProof/>
            <w:webHidden/>
          </w:rPr>
          <w:t>34</w:t>
        </w:r>
        <w:r>
          <w:rPr>
            <w:noProof/>
            <w:webHidden/>
          </w:rPr>
          <w:fldChar w:fldCharType="end"/>
        </w:r>
        <w:r w:rsidRPr="00430AF4">
          <w:rPr>
            <w:rStyle w:val="Hyperlink"/>
            <w:noProof/>
          </w:rPr>
          <w:fldChar w:fldCharType="end"/>
        </w:r>
      </w:ins>
    </w:p>
    <w:p w14:paraId="425BD6EB" w14:textId="77777777" w:rsidR="00E7115E" w:rsidRDefault="00E7115E">
      <w:pPr>
        <w:pStyle w:val="TOC3"/>
        <w:rPr>
          <w:ins w:id="132" w:author="Nagendra Dhakar" w:date="2016-01-26T17:31:00Z"/>
          <w:rFonts w:asciiTheme="minorHAnsi" w:eastAsiaTheme="minorEastAsia" w:hAnsiTheme="minorHAnsi"/>
          <w:noProof/>
          <w:color w:val="auto"/>
          <w:sz w:val="22"/>
        </w:rPr>
      </w:pPr>
      <w:ins w:id="133"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"_Toc441592839"</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Highway</w:t>
        </w:r>
        <w:r>
          <w:rPr>
            <w:noProof/>
            <w:webHidden/>
          </w:rPr>
          <w:tab/>
        </w:r>
        <w:r>
          <w:rPr>
            <w:noProof/>
            <w:webHidden/>
          </w:rPr>
          <w:fldChar w:fldCharType="begin"/>
        </w:r>
        <w:r>
          <w:rPr>
            <w:noProof/>
            <w:webHidden/>
          </w:rPr>
          <w:instrText xml:space="preserve"> PAGEREF _Toc441592839 \h </w:instrText>
        </w:r>
        <w:r>
          <w:rPr>
            <w:noProof/>
            <w:webHidden/>
          </w:rPr>
        </w:r>
      </w:ins>
      <w:r>
        <w:rPr>
          <w:noProof/>
          <w:webHidden/>
        </w:rPr>
        <w:fldChar w:fldCharType="separate"/>
      </w:r>
      <w:ins w:id="134" w:author="Nagendra Dhakar" w:date="2016-01-26T17:31:00Z">
        <w:r>
          <w:rPr>
            <w:noProof/>
            <w:webHidden/>
          </w:rPr>
          <w:t>35</w:t>
        </w:r>
        <w:r>
          <w:rPr>
            <w:noProof/>
            <w:webHidden/>
          </w:rPr>
          <w:fldChar w:fldCharType="end"/>
        </w:r>
        <w:r w:rsidRPr="00430AF4">
          <w:rPr>
            <w:rStyle w:val="Hyperlink"/>
            <w:noProof/>
          </w:rPr>
          <w:fldChar w:fldCharType="end"/>
        </w:r>
      </w:ins>
    </w:p>
    <w:p w14:paraId="5850DB6C" w14:textId="77777777" w:rsidR="00E7115E" w:rsidRDefault="00E7115E">
      <w:pPr>
        <w:pStyle w:val="TOC3"/>
        <w:rPr>
          <w:ins w:id="135" w:author="Nagendra Dhakar" w:date="2016-01-26T17:31:00Z"/>
          <w:rFonts w:asciiTheme="minorHAnsi" w:eastAsiaTheme="minorEastAsia" w:hAnsiTheme="minorHAnsi"/>
          <w:noProof/>
          <w:color w:val="auto"/>
          <w:sz w:val="22"/>
        </w:rPr>
      </w:pPr>
      <w:ins w:id="136"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"_Toc441592840"</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Transit</w:t>
        </w:r>
        <w:r>
          <w:rPr>
            <w:noProof/>
            <w:webHidden/>
          </w:rPr>
          <w:tab/>
        </w:r>
        <w:r>
          <w:rPr>
            <w:noProof/>
            <w:webHidden/>
          </w:rPr>
          <w:fldChar w:fldCharType="begin"/>
        </w:r>
        <w:r>
          <w:rPr>
            <w:noProof/>
            <w:webHidden/>
          </w:rPr>
          <w:instrText xml:space="preserve"> PAGEREF _Toc441592840 \h </w:instrText>
        </w:r>
        <w:r>
          <w:rPr>
            <w:noProof/>
            <w:webHidden/>
          </w:rPr>
        </w:r>
      </w:ins>
      <w:r>
        <w:rPr>
          <w:noProof/>
          <w:webHidden/>
        </w:rPr>
        <w:fldChar w:fldCharType="separate"/>
      </w:r>
      <w:ins w:id="137" w:author="Nagendra Dhakar" w:date="2016-01-26T17:31:00Z">
        <w:r>
          <w:rPr>
            <w:noProof/>
            <w:webHidden/>
          </w:rPr>
          <w:t>35</w:t>
        </w:r>
        <w:r>
          <w:rPr>
            <w:noProof/>
            <w:webHidden/>
          </w:rPr>
          <w:fldChar w:fldCharType="end"/>
        </w:r>
        <w:r w:rsidRPr="00430AF4">
          <w:rPr>
            <w:rStyle w:val="Hyperlink"/>
            <w:noProof/>
          </w:rPr>
          <w:fldChar w:fldCharType="end"/>
        </w:r>
      </w:ins>
    </w:p>
    <w:p w14:paraId="30FEA736" w14:textId="77777777" w:rsidR="00E7115E" w:rsidRDefault="00E7115E">
      <w:pPr>
        <w:pStyle w:val="TOC2"/>
        <w:tabs>
          <w:tab w:val="left" w:pos="1320"/>
        </w:tabs>
        <w:rPr>
          <w:ins w:id="138" w:author="Nagendra Dhakar" w:date="2016-01-26T17:31:00Z"/>
          <w:rFonts w:asciiTheme="minorHAnsi" w:eastAsiaTheme="minorEastAsia" w:hAnsiTheme="minorHAnsi"/>
          <w:noProof/>
          <w:color w:val="auto"/>
          <w:sz w:val="22"/>
        </w:rPr>
      </w:pPr>
      <w:ins w:id="139"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"_Toc441592841"</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3.11  |</w:t>
        </w:r>
        <w:r>
          <w:rPr>
            <w:rFonts w:asciiTheme="minorHAnsi" w:eastAsiaTheme="minorEastAsia" w:hAnsiTheme="minorHAnsi"/>
            <w:noProof/>
            <w:color w:val="auto"/>
            <w:sz w:val="22"/>
          </w:rPr>
          <w:tab/>
        </w:r>
        <w:r w:rsidRPr="00430AF4">
          <w:rPr>
            <w:rStyle w:val="Hyperlink"/>
            <w:noProof/>
          </w:rPr>
          <w:t>Assignment</w:t>
        </w:r>
        <w:r>
          <w:rPr>
            <w:noProof/>
            <w:webHidden/>
          </w:rPr>
          <w:tab/>
        </w:r>
        <w:r>
          <w:rPr>
            <w:noProof/>
            <w:webHidden/>
          </w:rPr>
          <w:fldChar w:fldCharType="begin"/>
        </w:r>
        <w:r>
          <w:rPr>
            <w:noProof/>
            <w:webHidden/>
          </w:rPr>
          <w:instrText xml:space="preserve"> PAGEREF _Toc441592841 \h </w:instrText>
        </w:r>
        <w:r>
          <w:rPr>
            <w:noProof/>
            <w:webHidden/>
          </w:rPr>
        </w:r>
      </w:ins>
      <w:r>
        <w:rPr>
          <w:noProof/>
          <w:webHidden/>
        </w:rPr>
        <w:fldChar w:fldCharType="separate"/>
      </w:r>
      <w:ins w:id="140" w:author="Nagendra Dhakar" w:date="2016-01-26T17:31:00Z">
        <w:r>
          <w:rPr>
            <w:noProof/>
            <w:webHidden/>
          </w:rPr>
          <w:t>36</w:t>
        </w:r>
        <w:r>
          <w:rPr>
            <w:noProof/>
            <w:webHidden/>
          </w:rPr>
          <w:fldChar w:fldCharType="end"/>
        </w:r>
        <w:r w:rsidRPr="00430AF4">
          <w:rPr>
            <w:rStyle w:val="Hyperlink"/>
            <w:noProof/>
          </w:rPr>
          <w:fldChar w:fldCharType="end"/>
        </w:r>
      </w:ins>
    </w:p>
    <w:p w14:paraId="34618874" w14:textId="77777777" w:rsidR="00E7115E" w:rsidRDefault="00E7115E">
      <w:pPr>
        <w:pStyle w:val="TOC3"/>
        <w:rPr>
          <w:ins w:id="141" w:author="Nagendra Dhakar" w:date="2016-01-26T17:31:00Z"/>
          <w:rFonts w:asciiTheme="minorHAnsi" w:eastAsiaTheme="minorEastAsia" w:hAnsiTheme="minorHAnsi"/>
          <w:noProof/>
          <w:color w:val="auto"/>
          <w:sz w:val="22"/>
        </w:rPr>
      </w:pPr>
      <w:ins w:id="142"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"_Toc441592842"</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Highway</w:t>
        </w:r>
        <w:r>
          <w:rPr>
            <w:noProof/>
            <w:webHidden/>
          </w:rPr>
          <w:tab/>
        </w:r>
        <w:r>
          <w:rPr>
            <w:noProof/>
            <w:webHidden/>
          </w:rPr>
          <w:fldChar w:fldCharType="begin"/>
        </w:r>
        <w:r>
          <w:rPr>
            <w:noProof/>
            <w:webHidden/>
          </w:rPr>
          <w:instrText xml:space="preserve"> PAGEREF _Toc441592842 \h </w:instrText>
        </w:r>
        <w:r>
          <w:rPr>
            <w:noProof/>
            <w:webHidden/>
          </w:rPr>
        </w:r>
      </w:ins>
      <w:r>
        <w:rPr>
          <w:noProof/>
          <w:webHidden/>
        </w:rPr>
        <w:fldChar w:fldCharType="separate"/>
      </w:r>
      <w:ins w:id="143" w:author="Nagendra Dhakar" w:date="2016-01-26T17:31:00Z">
        <w:r>
          <w:rPr>
            <w:noProof/>
            <w:webHidden/>
          </w:rPr>
          <w:t>36</w:t>
        </w:r>
        <w:r>
          <w:rPr>
            <w:noProof/>
            <w:webHidden/>
          </w:rPr>
          <w:fldChar w:fldCharType="end"/>
        </w:r>
        <w:r w:rsidRPr="00430AF4">
          <w:rPr>
            <w:rStyle w:val="Hyperlink"/>
            <w:noProof/>
          </w:rPr>
          <w:fldChar w:fldCharType="end"/>
        </w:r>
      </w:ins>
    </w:p>
    <w:p w14:paraId="1CBC88B5" w14:textId="77777777" w:rsidR="00E7115E" w:rsidRDefault="00E7115E">
      <w:pPr>
        <w:pStyle w:val="TOC3"/>
        <w:rPr>
          <w:ins w:id="144" w:author="Nagendra Dhakar" w:date="2016-01-26T17:31:00Z"/>
          <w:rFonts w:asciiTheme="minorHAnsi" w:eastAsiaTheme="minorEastAsia" w:hAnsiTheme="minorHAnsi"/>
          <w:noProof/>
          <w:color w:val="auto"/>
          <w:sz w:val="22"/>
        </w:rPr>
      </w:pPr>
      <w:ins w:id="145"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"_Toc441592843"</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Transit</w:t>
        </w:r>
        <w:r>
          <w:rPr>
            <w:noProof/>
            <w:webHidden/>
          </w:rPr>
          <w:tab/>
        </w:r>
        <w:r>
          <w:rPr>
            <w:noProof/>
            <w:webHidden/>
          </w:rPr>
          <w:fldChar w:fldCharType="begin"/>
        </w:r>
        <w:r>
          <w:rPr>
            <w:noProof/>
            <w:webHidden/>
          </w:rPr>
          <w:instrText xml:space="preserve"> PAGEREF _Toc441592843 \h </w:instrText>
        </w:r>
        <w:r>
          <w:rPr>
            <w:noProof/>
            <w:webHidden/>
          </w:rPr>
        </w:r>
      </w:ins>
      <w:r>
        <w:rPr>
          <w:noProof/>
          <w:webHidden/>
        </w:rPr>
        <w:fldChar w:fldCharType="separate"/>
      </w:r>
      <w:ins w:id="146" w:author="Nagendra Dhakar" w:date="2016-01-26T17:31:00Z">
        <w:r>
          <w:rPr>
            <w:noProof/>
            <w:webHidden/>
          </w:rPr>
          <w:t>36</w:t>
        </w:r>
        <w:r>
          <w:rPr>
            <w:noProof/>
            <w:webHidden/>
          </w:rPr>
          <w:fldChar w:fldCharType="end"/>
        </w:r>
        <w:r w:rsidRPr="00430AF4">
          <w:rPr>
            <w:rStyle w:val="Hyperlink"/>
            <w:noProof/>
          </w:rPr>
          <w:fldChar w:fldCharType="end"/>
        </w:r>
      </w:ins>
    </w:p>
    <w:p w14:paraId="07D554EF" w14:textId="77777777" w:rsidR="00E7115E" w:rsidRDefault="00E7115E">
      <w:pPr>
        <w:pStyle w:val="TOC2"/>
        <w:tabs>
          <w:tab w:val="left" w:pos="1320"/>
        </w:tabs>
        <w:rPr>
          <w:ins w:id="147" w:author="Nagendra Dhakar" w:date="2016-01-26T17:31:00Z"/>
          <w:rFonts w:asciiTheme="minorHAnsi" w:eastAsiaTheme="minorEastAsia" w:hAnsiTheme="minorHAnsi"/>
          <w:noProof/>
          <w:color w:val="auto"/>
          <w:sz w:val="22"/>
        </w:rPr>
      </w:pPr>
      <w:ins w:id="148"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"_Toc441592844"</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3.12  |</w:t>
        </w:r>
        <w:r>
          <w:rPr>
            <w:rFonts w:asciiTheme="minorHAnsi" w:eastAsiaTheme="minorEastAsia" w:hAnsiTheme="minorHAnsi"/>
            <w:noProof/>
            <w:color w:val="auto"/>
            <w:sz w:val="22"/>
          </w:rPr>
          <w:tab/>
        </w:r>
        <w:r w:rsidRPr="00430AF4">
          <w:rPr>
            <w:rStyle w:val="Hyperlink"/>
            <w:noProof/>
          </w:rPr>
          <w:t>Feedback</w:t>
        </w:r>
        <w:r>
          <w:rPr>
            <w:noProof/>
            <w:webHidden/>
          </w:rPr>
          <w:tab/>
        </w:r>
        <w:r>
          <w:rPr>
            <w:noProof/>
            <w:webHidden/>
          </w:rPr>
          <w:fldChar w:fldCharType="begin"/>
        </w:r>
        <w:r>
          <w:rPr>
            <w:noProof/>
            <w:webHidden/>
          </w:rPr>
          <w:instrText xml:space="preserve"> PAGEREF _Toc441592844 \h </w:instrText>
        </w:r>
        <w:r>
          <w:rPr>
            <w:noProof/>
            <w:webHidden/>
          </w:rPr>
        </w:r>
      </w:ins>
      <w:r>
        <w:rPr>
          <w:noProof/>
          <w:webHidden/>
        </w:rPr>
        <w:fldChar w:fldCharType="separate"/>
      </w:r>
      <w:ins w:id="149" w:author="Nagendra Dhakar" w:date="2016-01-26T17:31:00Z">
        <w:r>
          <w:rPr>
            <w:noProof/>
            <w:webHidden/>
          </w:rPr>
          <w:t>36</w:t>
        </w:r>
        <w:r>
          <w:rPr>
            <w:noProof/>
            <w:webHidden/>
          </w:rPr>
          <w:fldChar w:fldCharType="end"/>
        </w:r>
        <w:r w:rsidRPr="00430AF4">
          <w:rPr>
            <w:rStyle w:val="Hyperlink"/>
            <w:noProof/>
          </w:rPr>
          <w:fldChar w:fldCharType="end"/>
        </w:r>
      </w:ins>
    </w:p>
    <w:p w14:paraId="1E280BC0" w14:textId="77777777" w:rsidR="00E7115E" w:rsidRDefault="00E7115E">
      <w:pPr>
        <w:pStyle w:val="TOC2"/>
        <w:tabs>
          <w:tab w:val="left" w:pos="1320"/>
        </w:tabs>
        <w:rPr>
          <w:ins w:id="150" w:author="Nagendra Dhakar" w:date="2016-01-26T17:31:00Z"/>
          <w:rFonts w:asciiTheme="minorHAnsi" w:eastAsiaTheme="minorEastAsia" w:hAnsiTheme="minorHAnsi"/>
          <w:noProof/>
          <w:color w:val="auto"/>
          <w:sz w:val="22"/>
        </w:rPr>
      </w:pPr>
      <w:ins w:id="151"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"_Toc441592845"</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3.13  |</w:t>
        </w:r>
        <w:r>
          <w:rPr>
            <w:rFonts w:asciiTheme="minorHAnsi" w:eastAsiaTheme="minorEastAsia" w:hAnsiTheme="minorHAnsi"/>
            <w:noProof/>
            <w:color w:val="auto"/>
            <w:sz w:val="22"/>
          </w:rPr>
          <w:tab/>
        </w:r>
        <w:r w:rsidRPr="00430AF4">
          <w:rPr>
            <w:rStyle w:val="Hyperlink"/>
            <w:noProof/>
          </w:rPr>
          <w:t>Reporting</w:t>
        </w:r>
        <w:r>
          <w:rPr>
            <w:noProof/>
            <w:webHidden/>
          </w:rPr>
          <w:tab/>
        </w:r>
        <w:r>
          <w:rPr>
            <w:noProof/>
            <w:webHidden/>
          </w:rPr>
          <w:fldChar w:fldCharType="begin"/>
        </w:r>
        <w:r>
          <w:rPr>
            <w:noProof/>
            <w:webHidden/>
          </w:rPr>
          <w:instrText xml:space="preserve"> PAGEREF _Toc441592845 \h </w:instrText>
        </w:r>
        <w:r>
          <w:rPr>
            <w:noProof/>
            <w:webHidden/>
          </w:rPr>
        </w:r>
      </w:ins>
      <w:r>
        <w:rPr>
          <w:noProof/>
          <w:webHidden/>
        </w:rPr>
        <w:fldChar w:fldCharType="separate"/>
      </w:r>
      <w:ins w:id="152" w:author="Nagendra Dhakar" w:date="2016-01-26T17:31:00Z">
        <w:r>
          <w:rPr>
            <w:noProof/>
            <w:webHidden/>
          </w:rPr>
          <w:t>37</w:t>
        </w:r>
        <w:r>
          <w:rPr>
            <w:noProof/>
            <w:webHidden/>
          </w:rPr>
          <w:fldChar w:fldCharType="end"/>
        </w:r>
        <w:r w:rsidRPr="00430AF4">
          <w:rPr>
            <w:rStyle w:val="Hyperlink"/>
            <w:noProof/>
          </w:rPr>
          <w:fldChar w:fldCharType="end"/>
        </w:r>
      </w:ins>
    </w:p>
    <w:p w14:paraId="01577DB3" w14:textId="77777777" w:rsidR="00E7115E" w:rsidRDefault="00E7115E">
      <w:pPr>
        <w:pStyle w:val="TOC3"/>
        <w:rPr>
          <w:ins w:id="153" w:author="Nagendra Dhakar" w:date="2016-01-26T17:31:00Z"/>
          <w:rFonts w:asciiTheme="minorHAnsi" w:eastAsiaTheme="minorEastAsia" w:hAnsiTheme="minorHAnsi"/>
          <w:noProof/>
          <w:color w:val="auto"/>
          <w:sz w:val="22"/>
        </w:rPr>
      </w:pPr>
      <w:ins w:id="154"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"_Toc441592846"</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DaySim</w:t>
        </w:r>
        <w:r>
          <w:rPr>
            <w:noProof/>
            <w:webHidden/>
          </w:rPr>
          <w:tab/>
        </w:r>
        <w:r>
          <w:rPr>
            <w:noProof/>
            <w:webHidden/>
          </w:rPr>
          <w:fldChar w:fldCharType="begin"/>
        </w:r>
        <w:r>
          <w:rPr>
            <w:noProof/>
            <w:webHidden/>
          </w:rPr>
          <w:instrText xml:space="preserve"> PAGEREF _Toc441592846 \h </w:instrText>
        </w:r>
        <w:r>
          <w:rPr>
            <w:noProof/>
            <w:webHidden/>
          </w:rPr>
        </w:r>
      </w:ins>
      <w:r>
        <w:rPr>
          <w:noProof/>
          <w:webHidden/>
        </w:rPr>
        <w:fldChar w:fldCharType="separate"/>
      </w:r>
      <w:ins w:id="155" w:author="Nagendra Dhakar" w:date="2016-01-26T17:31:00Z">
        <w:r>
          <w:rPr>
            <w:noProof/>
            <w:webHidden/>
          </w:rPr>
          <w:t>37</w:t>
        </w:r>
        <w:r>
          <w:rPr>
            <w:noProof/>
            <w:webHidden/>
          </w:rPr>
          <w:fldChar w:fldCharType="end"/>
        </w:r>
        <w:r w:rsidRPr="00430AF4">
          <w:rPr>
            <w:rStyle w:val="Hyperlink"/>
            <w:noProof/>
          </w:rPr>
          <w:fldChar w:fldCharType="end"/>
        </w:r>
      </w:ins>
    </w:p>
    <w:p w14:paraId="147DF14E" w14:textId="77777777" w:rsidR="00E7115E" w:rsidRDefault="00E7115E">
      <w:pPr>
        <w:pStyle w:val="TOC3"/>
        <w:rPr>
          <w:ins w:id="156" w:author="Nagendra Dhakar" w:date="2016-01-26T17:31:00Z"/>
          <w:rFonts w:asciiTheme="minorHAnsi" w:eastAsiaTheme="minorEastAsia" w:hAnsiTheme="minorHAnsi"/>
          <w:noProof/>
          <w:color w:val="auto"/>
          <w:sz w:val="22"/>
        </w:rPr>
      </w:pPr>
      <w:ins w:id="157"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"_Toc441592847"</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Highway Assignment</w:t>
        </w:r>
        <w:r>
          <w:rPr>
            <w:noProof/>
            <w:webHidden/>
          </w:rPr>
          <w:tab/>
        </w:r>
        <w:r>
          <w:rPr>
            <w:noProof/>
            <w:webHidden/>
          </w:rPr>
          <w:fldChar w:fldCharType="begin"/>
        </w:r>
        <w:r>
          <w:rPr>
            <w:noProof/>
            <w:webHidden/>
          </w:rPr>
          <w:instrText xml:space="preserve"> PAGEREF _Toc441592847 \h </w:instrText>
        </w:r>
        <w:r>
          <w:rPr>
            <w:noProof/>
            <w:webHidden/>
          </w:rPr>
        </w:r>
      </w:ins>
      <w:r>
        <w:rPr>
          <w:noProof/>
          <w:webHidden/>
        </w:rPr>
        <w:fldChar w:fldCharType="separate"/>
      </w:r>
      <w:ins w:id="158" w:author="Nagendra Dhakar" w:date="2016-01-26T17:31:00Z">
        <w:r>
          <w:rPr>
            <w:noProof/>
            <w:webHidden/>
          </w:rPr>
          <w:t>38</w:t>
        </w:r>
        <w:r>
          <w:rPr>
            <w:noProof/>
            <w:webHidden/>
          </w:rPr>
          <w:fldChar w:fldCharType="end"/>
        </w:r>
        <w:r w:rsidRPr="00430AF4">
          <w:rPr>
            <w:rStyle w:val="Hyperlink"/>
            <w:noProof/>
          </w:rPr>
          <w:fldChar w:fldCharType="end"/>
        </w:r>
      </w:ins>
    </w:p>
    <w:p w14:paraId="3E9EF66F" w14:textId="77777777" w:rsidR="00E7115E" w:rsidRDefault="00E7115E">
      <w:pPr>
        <w:pStyle w:val="TOC3"/>
        <w:rPr>
          <w:ins w:id="159" w:author="Nagendra Dhakar" w:date="2016-01-26T17:31:00Z"/>
          <w:rFonts w:asciiTheme="minorHAnsi" w:eastAsiaTheme="minorEastAsia" w:hAnsiTheme="minorHAnsi"/>
          <w:noProof/>
          <w:color w:val="auto"/>
          <w:sz w:val="22"/>
        </w:rPr>
      </w:pPr>
      <w:ins w:id="160"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"_Toc441592848"</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Transit Assignment</w:t>
        </w:r>
        <w:r>
          <w:rPr>
            <w:noProof/>
            <w:webHidden/>
          </w:rPr>
          <w:tab/>
        </w:r>
        <w:r>
          <w:rPr>
            <w:noProof/>
            <w:webHidden/>
          </w:rPr>
          <w:fldChar w:fldCharType="begin"/>
        </w:r>
        <w:r>
          <w:rPr>
            <w:noProof/>
            <w:webHidden/>
          </w:rPr>
          <w:instrText xml:space="preserve"> PAGEREF _Toc441592848 \h </w:instrText>
        </w:r>
        <w:r>
          <w:rPr>
            <w:noProof/>
            <w:webHidden/>
          </w:rPr>
        </w:r>
      </w:ins>
      <w:r>
        <w:rPr>
          <w:noProof/>
          <w:webHidden/>
        </w:rPr>
        <w:fldChar w:fldCharType="separate"/>
      </w:r>
      <w:ins w:id="161" w:author="Nagendra Dhakar" w:date="2016-01-26T17:31:00Z">
        <w:r>
          <w:rPr>
            <w:noProof/>
            <w:webHidden/>
          </w:rPr>
          <w:t>38</w:t>
        </w:r>
        <w:r>
          <w:rPr>
            <w:noProof/>
            <w:webHidden/>
          </w:rPr>
          <w:fldChar w:fldCharType="end"/>
        </w:r>
        <w:r w:rsidRPr="00430AF4">
          <w:rPr>
            <w:rStyle w:val="Hyperlink"/>
            <w:noProof/>
          </w:rPr>
          <w:fldChar w:fldCharType="end"/>
        </w:r>
      </w:ins>
    </w:p>
    <w:p w14:paraId="7360CF09" w14:textId="77777777" w:rsidR="00E7115E" w:rsidRDefault="00E7115E">
      <w:pPr>
        <w:pStyle w:val="TOC1"/>
        <w:rPr>
          <w:ins w:id="162" w:author="Nagendra Dhakar" w:date="2016-01-26T17:31:00Z"/>
          <w:rFonts w:asciiTheme="minorHAnsi" w:eastAsiaTheme="minorEastAsia" w:hAnsiTheme="minorHAnsi"/>
          <w:b w:val="0"/>
          <w:caps w:val="0"/>
          <w:noProof/>
          <w:color w:val="auto"/>
          <w:sz w:val="22"/>
        </w:rPr>
      </w:pPr>
      <w:ins w:id="163" w:author="Nagendra Dhakar" w:date="2016-01-26T17:31:00Z">
        <w:r w:rsidRPr="00430AF4">
          <w:rPr>
            <w:rStyle w:val="Hyperlink"/>
            <w:noProof/>
          </w:rPr>
          <w:lastRenderedPageBreak/>
          <w:fldChar w:fldCharType="begin"/>
        </w:r>
        <w:r w:rsidRPr="00430AF4">
          <w:rPr>
            <w:rStyle w:val="Hyperlink"/>
            <w:noProof/>
          </w:rPr>
          <w:instrText xml:space="preserve"> </w:instrText>
        </w:r>
        <w:r>
          <w:rPr>
            <w:noProof/>
          </w:rPr>
          <w:instrText>HYPERLINK \l "_Toc441592849"</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4.0</w:t>
        </w:r>
        <w:r>
          <w:rPr>
            <w:rFonts w:asciiTheme="minorHAnsi" w:eastAsiaTheme="minorEastAsia" w:hAnsiTheme="minorHAnsi"/>
            <w:b w:val="0"/>
            <w:caps w:val="0"/>
            <w:noProof/>
            <w:color w:val="auto"/>
            <w:sz w:val="22"/>
          </w:rPr>
          <w:tab/>
        </w:r>
        <w:r w:rsidRPr="00430AF4">
          <w:rPr>
            <w:rStyle w:val="Hyperlink"/>
            <w:noProof/>
          </w:rPr>
          <w:t>Directory &amp; Data Structures</w:t>
        </w:r>
        <w:r>
          <w:rPr>
            <w:noProof/>
            <w:webHidden/>
          </w:rPr>
          <w:tab/>
        </w:r>
        <w:r>
          <w:rPr>
            <w:noProof/>
            <w:webHidden/>
          </w:rPr>
          <w:fldChar w:fldCharType="begin"/>
        </w:r>
        <w:r>
          <w:rPr>
            <w:noProof/>
            <w:webHidden/>
          </w:rPr>
          <w:instrText xml:space="preserve"> PAGEREF _Toc441592849 \h </w:instrText>
        </w:r>
        <w:r>
          <w:rPr>
            <w:noProof/>
            <w:webHidden/>
          </w:rPr>
        </w:r>
      </w:ins>
      <w:r>
        <w:rPr>
          <w:noProof/>
          <w:webHidden/>
        </w:rPr>
        <w:fldChar w:fldCharType="separate"/>
      </w:r>
      <w:ins w:id="164" w:author="Nagendra Dhakar" w:date="2016-01-26T17:31:00Z">
        <w:r>
          <w:rPr>
            <w:noProof/>
            <w:webHidden/>
          </w:rPr>
          <w:t>39</w:t>
        </w:r>
        <w:r>
          <w:rPr>
            <w:noProof/>
            <w:webHidden/>
          </w:rPr>
          <w:fldChar w:fldCharType="end"/>
        </w:r>
        <w:r w:rsidRPr="00430AF4">
          <w:rPr>
            <w:rStyle w:val="Hyperlink"/>
            <w:noProof/>
          </w:rPr>
          <w:fldChar w:fldCharType="end"/>
        </w:r>
      </w:ins>
    </w:p>
    <w:p w14:paraId="63F3722C" w14:textId="77777777" w:rsidR="00E7115E" w:rsidRDefault="00E7115E">
      <w:pPr>
        <w:pStyle w:val="TOC2"/>
        <w:tabs>
          <w:tab w:val="left" w:pos="1100"/>
        </w:tabs>
        <w:rPr>
          <w:ins w:id="165" w:author="Nagendra Dhakar" w:date="2016-01-26T17:31:00Z"/>
          <w:rFonts w:asciiTheme="minorHAnsi" w:eastAsiaTheme="minorEastAsia" w:hAnsiTheme="minorHAnsi"/>
          <w:noProof/>
          <w:color w:val="auto"/>
          <w:sz w:val="22"/>
        </w:rPr>
      </w:pPr>
      <w:ins w:id="166"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"_Toc441592850"</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4.1  |</w:t>
        </w:r>
        <w:r>
          <w:rPr>
            <w:rFonts w:asciiTheme="minorHAnsi" w:eastAsiaTheme="minorEastAsia" w:hAnsiTheme="minorHAnsi"/>
            <w:noProof/>
            <w:color w:val="auto"/>
            <w:sz w:val="22"/>
          </w:rPr>
          <w:tab/>
        </w:r>
        <w:r w:rsidRPr="00430AF4">
          <w:rPr>
            <w:rStyle w:val="Hyperlink"/>
            <w:noProof/>
          </w:rPr>
          <w:t>Master Model Directory</w:t>
        </w:r>
        <w:r>
          <w:rPr>
            <w:noProof/>
            <w:webHidden/>
          </w:rPr>
          <w:tab/>
        </w:r>
        <w:r>
          <w:rPr>
            <w:noProof/>
            <w:webHidden/>
          </w:rPr>
          <w:fldChar w:fldCharType="begin"/>
        </w:r>
        <w:r>
          <w:rPr>
            <w:noProof/>
            <w:webHidden/>
          </w:rPr>
          <w:instrText xml:space="preserve"> PAGEREF _Toc441592850 \h </w:instrText>
        </w:r>
        <w:r>
          <w:rPr>
            <w:noProof/>
            <w:webHidden/>
          </w:rPr>
        </w:r>
      </w:ins>
      <w:r>
        <w:rPr>
          <w:noProof/>
          <w:webHidden/>
        </w:rPr>
        <w:fldChar w:fldCharType="separate"/>
      </w:r>
      <w:ins w:id="167" w:author="Nagendra Dhakar" w:date="2016-01-26T17:31:00Z">
        <w:r>
          <w:rPr>
            <w:noProof/>
            <w:webHidden/>
          </w:rPr>
          <w:t>39</w:t>
        </w:r>
        <w:r>
          <w:rPr>
            <w:noProof/>
            <w:webHidden/>
          </w:rPr>
          <w:fldChar w:fldCharType="end"/>
        </w:r>
        <w:r w:rsidRPr="00430AF4">
          <w:rPr>
            <w:rStyle w:val="Hyperlink"/>
            <w:noProof/>
          </w:rPr>
          <w:fldChar w:fldCharType="end"/>
        </w:r>
      </w:ins>
    </w:p>
    <w:p w14:paraId="0D6FDD07" w14:textId="77777777" w:rsidR="00E7115E" w:rsidRDefault="00E7115E">
      <w:pPr>
        <w:pStyle w:val="TOC2"/>
        <w:tabs>
          <w:tab w:val="left" w:pos="1100"/>
        </w:tabs>
        <w:rPr>
          <w:ins w:id="168" w:author="Nagendra Dhakar" w:date="2016-01-26T17:31:00Z"/>
          <w:rFonts w:asciiTheme="minorHAnsi" w:eastAsiaTheme="minorEastAsia" w:hAnsiTheme="minorHAnsi"/>
          <w:noProof/>
          <w:color w:val="auto"/>
          <w:sz w:val="22"/>
        </w:rPr>
      </w:pPr>
      <w:ins w:id="169"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"_Toc441592851"</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4.2  |</w:t>
        </w:r>
        <w:r>
          <w:rPr>
            <w:rFonts w:asciiTheme="minorHAnsi" w:eastAsiaTheme="minorEastAsia" w:hAnsiTheme="minorHAnsi"/>
            <w:noProof/>
            <w:color w:val="auto"/>
            <w:sz w:val="22"/>
          </w:rPr>
          <w:tab/>
        </w:r>
        <w:r w:rsidRPr="00430AF4">
          <w:rPr>
            <w:rStyle w:val="Hyperlink"/>
            <w:noProof/>
          </w:rPr>
          <w:t>Network Skims</w:t>
        </w:r>
        <w:r>
          <w:rPr>
            <w:noProof/>
            <w:webHidden/>
          </w:rPr>
          <w:tab/>
        </w:r>
        <w:r>
          <w:rPr>
            <w:noProof/>
            <w:webHidden/>
          </w:rPr>
          <w:fldChar w:fldCharType="begin"/>
        </w:r>
        <w:r>
          <w:rPr>
            <w:noProof/>
            <w:webHidden/>
          </w:rPr>
          <w:instrText xml:space="preserve"> PAGEREF _Toc441592851 \h </w:instrText>
        </w:r>
        <w:r>
          <w:rPr>
            <w:noProof/>
            <w:webHidden/>
          </w:rPr>
        </w:r>
      </w:ins>
      <w:r>
        <w:rPr>
          <w:noProof/>
          <w:webHidden/>
        </w:rPr>
        <w:fldChar w:fldCharType="separate"/>
      </w:r>
      <w:ins w:id="170" w:author="Nagendra Dhakar" w:date="2016-01-26T17:31:00Z">
        <w:r>
          <w:rPr>
            <w:noProof/>
            <w:webHidden/>
          </w:rPr>
          <w:t>39</w:t>
        </w:r>
        <w:r>
          <w:rPr>
            <w:noProof/>
            <w:webHidden/>
          </w:rPr>
          <w:fldChar w:fldCharType="end"/>
        </w:r>
        <w:r w:rsidRPr="00430AF4">
          <w:rPr>
            <w:rStyle w:val="Hyperlink"/>
            <w:noProof/>
          </w:rPr>
          <w:fldChar w:fldCharType="end"/>
        </w:r>
      </w:ins>
    </w:p>
    <w:p w14:paraId="177EFD42" w14:textId="77777777" w:rsidR="00E7115E" w:rsidRDefault="00E7115E">
      <w:pPr>
        <w:pStyle w:val="TOC3"/>
        <w:rPr>
          <w:ins w:id="171" w:author="Nagendra Dhakar" w:date="2016-01-26T17:31:00Z"/>
          <w:rFonts w:asciiTheme="minorHAnsi" w:eastAsiaTheme="minorEastAsia" w:hAnsiTheme="minorHAnsi"/>
          <w:noProof/>
          <w:color w:val="auto"/>
          <w:sz w:val="22"/>
        </w:rPr>
      </w:pPr>
      <w:ins w:id="172"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"_Toc441592852"</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Highway Skims</w:t>
        </w:r>
        <w:r>
          <w:rPr>
            <w:noProof/>
            <w:webHidden/>
          </w:rPr>
          <w:tab/>
        </w:r>
        <w:r>
          <w:rPr>
            <w:noProof/>
            <w:webHidden/>
          </w:rPr>
          <w:fldChar w:fldCharType="begin"/>
        </w:r>
        <w:r>
          <w:rPr>
            <w:noProof/>
            <w:webHidden/>
          </w:rPr>
          <w:instrText xml:space="preserve"> PAGEREF _Toc441592852 \h </w:instrText>
        </w:r>
        <w:r>
          <w:rPr>
            <w:noProof/>
            <w:webHidden/>
          </w:rPr>
        </w:r>
      </w:ins>
      <w:r>
        <w:rPr>
          <w:noProof/>
          <w:webHidden/>
        </w:rPr>
        <w:fldChar w:fldCharType="separate"/>
      </w:r>
      <w:ins w:id="173" w:author="Nagendra Dhakar" w:date="2016-01-26T17:31:00Z">
        <w:r>
          <w:rPr>
            <w:noProof/>
            <w:webHidden/>
          </w:rPr>
          <w:t>40</w:t>
        </w:r>
        <w:r>
          <w:rPr>
            <w:noProof/>
            <w:webHidden/>
          </w:rPr>
          <w:fldChar w:fldCharType="end"/>
        </w:r>
        <w:r w:rsidRPr="00430AF4">
          <w:rPr>
            <w:rStyle w:val="Hyperlink"/>
            <w:noProof/>
          </w:rPr>
          <w:fldChar w:fldCharType="end"/>
        </w:r>
      </w:ins>
    </w:p>
    <w:p w14:paraId="7DC68ACA" w14:textId="77777777" w:rsidR="00E7115E" w:rsidRDefault="00E7115E">
      <w:pPr>
        <w:pStyle w:val="TOC3"/>
        <w:rPr>
          <w:ins w:id="174" w:author="Nagendra Dhakar" w:date="2016-01-26T17:31:00Z"/>
          <w:rFonts w:asciiTheme="minorHAnsi" w:eastAsiaTheme="minorEastAsia" w:hAnsiTheme="minorHAnsi"/>
          <w:noProof/>
          <w:color w:val="auto"/>
          <w:sz w:val="22"/>
        </w:rPr>
      </w:pPr>
      <w:ins w:id="175"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"_Toc441592853"</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Transit Skims</w:t>
        </w:r>
        <w:r>
          <w:rPr>
            <w:noProof/>
            <w:webHidden/>
          </w:rPr>
          <w:tab/>
        </w:r>
        <w:r>
          <w:rPr>
            <w:noProof/>
            <w:webHidden/>
          </w:rPr>
          <w:fldChar w:fldCharType="begin"/>
        </w:r>
        <w:r>
          <w:rPr>
            <w:noProof/>
            <w:webHidden/>
          </w:rPr>
          <w:instrText xml:space="preserve"> PAGEREF _Toc441592853 \h </w:instrText>
        </w:r>
        <w:r>
          <w:rPr>
            <w:noProof/>
            <w:webHidden/>
          </w:rPr>
        </w:r>
      </w:ins>
      <w:r>
        <w:rPr>
          <w:noProof/>
          <w:webHidden/>
        </w:rPr>
        <w:fldChar w:fldCharType="separate"/>
      </w:r>
      <w:ins w:id="176" w:author="Nagendra Dhakar" w:date="2016-01-26T17:31:00Z">
        <w:r>
          <w:rPr>
            <w:noProof/>
            <w:webHidden/>
          </w:rPr>
          <w:t>40</w:t>
        </w:r>
        <w:r>
          <w:rPr>
            <w:noProof/>
            <w:webHidden/>
          </w:rPr>
          <w:fldChar w:fldCharType="end"/>
        </w:r>
        <w:r w:rsidRPr="00430AF4">
          <w:rPr>
            <w:rStyle w:val="Hyperlink"/>
            <w:noProof/>
          </w:rPr>
          <w:fldChar w:fldCharType="end"/>
        </w:r>
      </w:ins>
    </w:p>
    <w:p w14:paraId="44C761F7" w14:textId="77777777" w:rsidR="00E7115E" w:rsidRDefault="00E7115E">
      <w:pPr>
        <w:pStyle w:val="TOC3"/>
        <w:rPr>
          <w:ins w:id="177" w:author="Nagendra Dhakar" w:date="2016-01-26T17:31:00Z"/>
          <w:rFonts w:asciiTheme="minorHAnsi" w:eastAsiaTheme="minorEastAsia" w:hAnsiTheme="minorHAnsi"/>
          <w:noProof/>
          <w:color w:val="auto"/>
          <w:sz w:val="22"/>
        </w:rPr>
      </w:pPr>
      <w:ins w:id="178"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"_Toc441592854"</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Non-motorized Skims &amp; Short Distance Paths</w:t>
        </w:r>
        <w:r>
          <w:rPr>
            <w:noProof/>
            <w:webHidden/>
          </w:rPr>
          <w:tab/>
        </w:r>
        <w:r>
          <w:rPr>
            <w:noProof/>
            <w:webHidden/>
          </w:rPr>
          <w:fldChar w:fldCharType="begin"/>
        </w:r>
        <w:r>
          <w:rPr>
            <w:noProof/>
            <w:webHidden/>
          </w:rPr>
          <w:instrText xml:space="preserve"> PAGEREF _Toc441592854 \h </w:instrText>
        </w:r>
        <w:r>
          <w:rPr>
            <w:noProof/>
            <w:webHidden/>
          </w:rPr>
        </w:r>
      </w:ins>
      <w:r>
        <w:rPr>
          <w:noProof/>
          <w:webHidden/>
        </w:rPr>
        <w:fldChar w:fldCharType="separate"/>
      </w:r>
      <w:ins w:id="179" w:author="Nagendra Dhakar" w:date="2016-01-26T17:31:00Z">
        <w:r>
          <w:rPr>
            <w:noProof/>
            <w:webHidden/>
          </w:rPr>
          <w:t>41</w:t>
        </w:r>
        <w:r>
          <w:rPr>
            <w:noProof/>
            <w:webHidden/>
          </w:rPr>
          <w:fldChar w:fldCharType="end"/>
        </w:r>
        <w:r w:rsidRPr="00430AF4">
          <w:rPr>
            <w:rStyle w:val="Hyperlink"/>
            <w:noProof/>
          </w:rPr>
          <w:fldChar w:fldCharType="end"/>
        </w:r>
      </w:ins>
    </w:p>
    <w:p w14:paraId="300620DD" w14:textId="77777777" w:rsidR="00E7115E" w:rsidRDefault="00E7115E">
      <w:pPr>
        <w:pStyle w:val="TOC2"/>
        <w:tabs>
          <w:tab w:val="left" w:pos="1100"/>
        </w:tabs>
        <w:rPr>
          <w:ins w:id="180" w:author="Nagendra Dhakar" w:date="2016-01-26T17:31:00Z"/>
          <w:rFonts w:asciiTheme="minorHAnsi" w:eastAsiaTheme="minorEastAsia" w:hAnsiTheme="minorHAnsi"/>
          <w:noProof/>
          <w:color w:val="auto"/>
          <w:sz w:val="22"/>
        </w:rPr>
      </w:pPr>
      <w:ins w:id="181"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"_Toc441592855"</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4.3  |</w:t>
        </w:r>
        <w:r>
          <w:rPr>
            <w:rFonts w:asciiTheme="minorHAnsi" w:eastAsiaTheme="minorEastAsia" w:hAnsiTheme="minorHAnsi"/>
            <w:noProof/>
            <w:color w:val="auto"/>
            <w:sz w:val="22"/>
          </w:rPr>
          <w:tab/>
        </w:r>
        <w:r w:rsidRPr="00430AF4">
          <w:rPr>
            <w:rStyle w:val="Hyperlink"/>
            <w:noProof/>
          </w:rPr>
          <w:t>DaySim</w:t>
        </w:r>
        <w:r>
          <w:rPr>
            <w:noProof/>
            <w:webHidden/>
          </w:rPr>
          <w:tab/>
        </w:r>
        <w:r>
          <w:rPr>
            <w:noProof/>
            <w:webHidden/>
          </w:rPr>
          <w:fldChar w:fldCharType="begin"/>
        </w:r>
        <w:r>
          <w:rPr>
            <w:noProof/>
            <w:webHidden/>
          </w:rPr>
          <w:instrText xml:space="preserve"> PAGEREF _Toc441592855 \h </w:instrText>
        </w:r>
        <w:r>
          <w:rPr>
            <w:noProof/>
            <w:webHidden/>
          </w:rPr>
        </w:r>
      </w:ins>
      <w:r>
        <w:rPr>
          <w:noProof/>
          <w:webHidden/>
        </w:rPr>
        <w:fldChar w:fldCharType="separate"/>
      </w:r>
      <w:ins w:id="182" w:author="Nagendra Dhakar" w:date="2016-01-26T17:31:00Z">
        <w:r>
          <w:rPr>
            <w:noProof/>
            <w:webHidden/>
          </w:rPr>
          <w:t>41</w:t>
        </w:r>
        <w:r>
          <w:rPr>
            <w:noProof/>
            <w:webHidden/>
          </w:rPr>
          <w:fldChar w:fldCharType="end"/>
        </w:r>
        <w:r w:rsidRPr="00430AF4">
          <w:rPr>
            <w:rStyle w:val="Hyperlink"/>
            <w:noProof/>
          </w:rPr>
          <w:fldChar w:fldCharType="end"/>
        </w:r>
      </w:ins>
    </w:p>
    <w:p w14:paraId="762799D8" w14:textId="77777777" w:rsidR="00E7115E" w:rsidRDefault="00E7115E">
      <w:pPr>
        <w:pStyle w:val="TOC3"/>
        <w:rPr>
          <w:ins w:id="183" w:author="Nagendra Dhakar" w:date="2016-01-26T17:31:00Z"/>
          <w:rFonts w:asciiTheme="minorHAnsi" w:eastAsiaTheme="minorEastAsia" w:hAnsiTheme="minorHAnsi"/>
          <w:noProof/>
          <w:color w:val="auto"/>
          <w:sz w:val="22"/>
        </w:rPr>
      </w:pPr>
      <w:ins w:id="184"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"_Toc441592856"</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Microzone Input Preparation</w:t>
        </w:r>
        <w:r>
          <w:rPr>
            <w:noProof/>
            <w:webHidden/>
          </w:rPr>
          <w:tab/>
        </w:r>
        <w:r>
          <w:rPr>
            <w:noProof/>
            <w:webHidden/>
          </w:rPr>
          <w:fldChar w:fldCharType="begin"/>
        </w:r>
        <w:r>
          <w:rPr>
            <w:noProof/>
            <w:webHidden/>
          </w:rPr>
          <w:instrText xml:space="preserve"> PAGEREF _Toc441592856 \h </w:instrText>
        </w:r>
        <w:r>
          <w:rPr>
            <w:noProof/>
            <w:webHidden/>
          </w:rPr>
        </w:r>
      </w:ins>
      <w:r>
        <w:rPr>
          <w:noProof/>
          <w:webHidden/>
        </w:rPr>
        <w:fldChar w:fldCharType="separate"/>
      </w:r>
      <w:ins w:id="185" w:author="Nagendra Dhakar" w:date="2016-01-26T17:31:00Z">
        <w:r>
          <w:rPr>
            <w:noProof/>
            <w:webHidden/>
          </w:rPr>
          <w:t>41</w:t>
        </w:r>
        <w:r>
          <w:rPr>
            <w:noProof/>
            <w:webHidden/>
          </w:rPr>
          <w:fldChar w:fldCharType="end"/>
        </w:r>
        <w:r w:rsidRPr="00430AF4">
          <w:rPr>
            <w:rStyle w:val="Hyperlink"/>
            <w:noProof/>
          </w:rPr>
          <w:fldChar w:fldCharType="end"/>
        </w:r>
      </w:ins>
    </w:p>
    <w:p w14:paraId="6845F252" w14:textId="77777777" w:rsidR="00E7115E" w:rsidRDefault="00E7115E">
      <w:pPr>
        <w:pStyle w:val="TOC3"/>
        <w:rPr>
          <w:ins w:id="186" w:author="Nagendra Dhakar" w:date="2016-01-26T17:31:00Z"/>
          <w:rFonts w:asciiTheme="minorHAnsi" w:eastAsiaTheme="minorEastAsia" w:hAnsiTheme="minorHAnsi"/>
          <w:noProof/>
          <w:color w:val="auto"/>
          <w:sz w:val="22"/>
        </w:rPr>
      </w:pPr>
      <w:ins w:id="187"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"_Toc441592857"</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Short Distance Impedance Generation</w:t>
        </w:r>
        <w:r>
          <w:rPr>
            <w:noProof/>
            <w:webHidden/>
          </w:rPr>
          <w:tab/>
        </w:r>
        <w:r>
          <w:rPr>
            <w:noProof/>
            <w:webHidden/>
          </w:rPr>
          <w:fldChar w:fldCharType="begin"/>
        </w:r>
        <w:r>
          <w:rPr>
            <w:noProof/>
            <w:webHidden/>
          </w:rPr>
          <w:instrText xml:space="preserve"> PAGEREF _Toc441592857 \h </w:instrText>
        </w:r>
        <w:r>
          <w:rPr>
            <w:noProof/>
            <w:webHidden/>
          </w:rPr>
        </w:r>
      </w:ins>
      <w:r>
        <w:rPr>
          <w:noProof/>
          <w:webHidden/>
        </w:rPr>
        <w:fldChar w:fldCharType="separate"/>
      </w:r>
      <w:ins w:id="188" w:author="Nagendra Dhakar" w:date="2016-01-26T17:31:00Z">
        <w:r>
          <w:rPr>
            <w:noProof/>
            <w:webHidden/>
          </w:rPr>
          <w:t>45</w:t>
        </w:r>
        <w:r>
          <w:rPr>
            <w:noProof/>
            <w:webHidden/>
          </w:rPr>
          <w:fldChar w:fldCharType="end"/>
        </w:r>
        <w:r w:rsidRPr="00430AF4">
          <w:rPr>
            <w:rStyle w:val="Hyperlink"/>
            <w:noProof/>
          </w:rPr>
          <w:fldChar w:fldCharType="end"/>
        </w:r>
      </w:ins>
    </w:p>
    <w:p w14:paraId="5E6E218F" w14:textId="77777777" w:rsidR="00E7115E" w:rsidRDefault="00E7115E">
      <w:pPr>
        <w:pStyle w:val="TOC3"/>
        <w:rPr>
          <w:ins w:id="189" w:author="Nagendra Dhakar" w:date="2016-01-26T17:31:00Z"/>
          <w:rFonts w:asciiTheme="minorHAnsi" w:eastAsiaTheme="minorEastAsia" w:hAnsiTheme="minorHAnsi"/>
          <w:noProof/>
          <w:color w:val="auto"/>
          <w:sz w:val="22"/>
        </w:rPr>
      </w:pPr>
      <w:ins w:id="190"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"_Toc441592858"</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DaySim Buffering Tool</w:t>
        </w:r>
        <w:r>
          <w:rPr>
            <w:noProof/>
            <w:webHidden/>
          </w:rPr>
          <w:tab/>
        </w:r>
        <w:r>
          <w:rPr>
            <w:noProof/>
            <w:webHidden/>
          </w:rPr>
          <w:fldChar w:fldCharType="begin"/>
        </w:r>
        <w:r>
          <w:rPr>
            <w:noProof/>
            <w:webHidden/>
          </w:rPr>
          <w:instrText xml:space="preserve"> PAGEREF _Toc441592858 \h </w:instrText>
        </w:r>
        <w:r>
          <w:rPr>
            <w:noProof/>
            <w:webHidden/>
          </w:rPr>
        </w:r>
      </w:ins>
      <w:r>
        <w:rPr>
          <w:noProof/>
          <w:webHidden/>
        </w:rPr>
        <w:fldChar w:fldCharType="separate"/>
      </w:r>
      <w:ins w:id="191" w:author="Nagendra Dhakar" w:date="2016-01-26T17:31:00Z">
        <w:r>
          <w:rPr>
            <w:noProof/>
            <w:webHidden/>
          </w:rPr>
          <w:t>48</w:t>
        </w:r>
        <w:r>
          <w:rPr>
            <w:noProof/>
            <w:webHidden/>
          </w:rPr>
          <w:fldChar w:fldCharType="end"/>
        </w:r>
        <w:r w:rsidRPr="00430AF4">
          <w:rPr>
            <w:rStyle w:val="Hyperlink"/>
            <w:noProof/>
          </w:rPr>
          <w:fldChar w:fldCharType="end"/>
        </w:r>
      </w:ins>
    </w:p>
    <w:p w14:paraId="420A48C2" w14:textId="77777777" w:rsidR="00E7115E" w:rsidRDefault="00E7115E">
      <w:pPr>
        <w:pStyle w:val="TOC3"/>
        <w:rPr>
          <w:ins w:id="192" w:author="Nagendra Dhakar" w:date="2016-01-26T17:31:00Z"/>
          <w:rFonts w:asciiTheme="minorHAnsi" w:eastAsiaTheme="minorEastAsia" w:hAnsiTheme="minorHAnsi"/>
          <w:noProof/>
          <w:color w:val="auto"/>
          <w:sz w:val="22"/>
        </w:rPr>
      </w:pPr>
      <w:ins w:id="193"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"_Toc441592859"</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DaySim Inputs</w:t>
        </w:r>
        <w:r>
          <w:rPr>
            <w:noProof/>
            <w:webHidden/>
          </w:rPr>
          <w:tab/>
        </w:r>
        <w:r>
          <w:rPr>
            <w:noProof/>
            <w:webHidden/>
          </w:rPr>
          <w:fldChar w:fldCharType="begin"/>
        </w:r>
        <w:r>
          <w:rPr>
            <w:noProof/>
            <w:webHidden/>
          </w:rPr>
          <w:instrText xml:space="preserve"> PAGEREF _Toc441592859 \h </w:instrText>
        </w:r>
        <w:r>
          <w:rPr>
            <w:noProof/>
            <w:webHidden/>
          </w:rPr>
        </w:r>
      </w:ins>
      <w:r>
        <w:rPr>
          <w:noProof/>
          <w:webHidden/>
        </w:rPr>
        <w:fldChar w:fldCharType="separate"/>
      </w:r>
      <w:ins w:id="194" w:author="Nagendra Dhakar" w:date="2016-01-26T17:31:00Z">
        <w:r>
          <w:rPr>
            <w:noProof/>
            <w:webHidden/>
          </w:rPr>
          <w:t>55</w:t>
        </w:r>
        <w:r>
          <w:rPr>
            <w:noProof/>
            <w:webHidden/>
          </w:rPr>
          <w:fldChar w:fldCharType="end"/>
        </w:r>
        <w:r w:rsidRPr="00430AF4">
          <w:rPr>
            <w:rStyle w:val="Hyperlink"/>
            <w:noProof/>
          </w:rPr>
          <w:fldChar w:fldCharType="end"/>
        </w:r>
      </w:ins>
    </w:p>
    <w:p w14:paraId="1F962434" w14:textId="77777777" w:rsidR="00E7115E" w:rsidRDefault="00E7115E">
      <w:pPr>
        <w:pStyle w:val="TOC3"/>
        <w:rPr>
          <w:ins w:id="195" w:author="Nagendra Dhakar" w:date="2016-01-26T17:31:00Z"/>
          <w:rFonts w:asciiTheme="minorHAnsi" w:eastAsiaTheme="minorEastAsia" w:hAnsiTheme="minorHAnsi"/>
          <w:noProof/>
          <w:color w:val="auto"/>
          <w:sz w:val="22"/>
        </w:rPr>
      </w:pPr>
      <w:ins w:id="196"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"_Toc441592860"</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DaySim Outputs</w:t>
        </w:r>
        <w:r>
          <w:rPr>
            <w:noProof/>
            <w:webHidden/>
          </w:rPr>
          <w:tab/>
        </w:r>
        <w:r>
          <w:rPr>
            <w:noProof/>
            <w:webHidden/>
          </w:rPr>
          <w:fldChar w:fldCharType="begin"/>
        </w:r>
        <w:r>
          <w:rPr>
            <w:noProof/>
            <w:webHidden/>
          </w:rPr>
          <w:instrText xml:space="preserve"> PAGEREF _Toc441592860 \h </w:instrText>
        </w:r>
        <w:r>
          <w:rPr>
            <w:noProof/>
            <w:webHidden/>
          </w:rPr>
        </w:r>
      </w:ins>
      <w:r>
        <w:rPr>
          <w:noProof/>
          <w:webHidden/>
        </w:rPr>
        <w:fldChar w:fldCharType="separate"/>
      </w:r>
      <w:ins w:id="197" w:author="Nagendra Dhakar" w:date="2016-01-26T17:31:00Z">
        <w:r>
          <w:rPr>
            <w:noProof/>
            <w:webHidden/>
          </w:rPr>
          <w:t>81</w:t>
        </w:r>
        <w:r>
          <w:rPr>
            <w:noProof/>
            <w:webHidden/>
          </w:rPr>
          <w:fldChar w:fldCharType="end"/>
        </w:r>
        <w:r w:rsidRPr="00430AF4">
          <w:rPr>
            <w:rStyle w:val="Hyperlink"/>
            <w:noProof/>
          </w:rPr>
          <w:fldChar w:fldCharType="end"/>
        </w:r>
      </w:ins>
    </w:p>
    <w:p w14:paraId="5DF79DAE" w14:textId="77777777" w:rsidR="00E7115E" w:rsidRDefault="00E7115E">
      <w:pPr>
        <w:pStyle w:val="TOC2"/>
        <w:tabs>
          <w:tab w:val="left" w:pos="1100"/>
        </w:tabs>
        <w:rPr>
          <w:ins w:id="198" w:author="Nagendra Dhakar" w:date="2016-01-26T17:31:00Z"/>
          <w:rFonts w:asciiTheme="minorHAnsi" w:eastAsiaTheme="minorEastAsia" w:hAnsiTheme="minorHAnsi"/>
          <w:noProof/>
          <w:color w:val="auto"/>
          <w:sz w:val="22"/>
        </w:rPr>
      </w:pPr>
      <w:ins w:id="199"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"_Toc441592861"</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4.4  |</w:t>
        </w:r>
        <w:r>
          <w:rPr>
            <w:rFonts w:asciiTheme="minorHAnsi" w:eastAsiaTheme="minorEastAsia" w:hAnsiTheme="minorHAnsi"/>
            <w:noProof/>
            <w:color w:val="auto"/>
            <w:sz w:val="22"/>
          </w:rPr>
          <w:tab/>
        </w:r>
        <w:r w:rsidRPr="00430AF4">
          <w:rPr>
            <w:rStyle w:val="Hyperlink"/>
            <w:noProof/>
          </w:rPr>
          <w:t>DaySim-TransCAD Linkage</w:t>
        </w:r>
        <w:r>
          <w:rPr>
            <w:noProof/>
            <w:webHidden/>
          </w:rPr>
          <w:tab/>
        </w:r>
        <w:r>
          <w:rPr>
            <w:noProof/>
            <w:webHidden/>
          </w:rPr>
          <w:fldChar w:fldCharType="begin"/>
        </w:r>
        <w:r>
          <w:rPr>
            <w:noProof/>
            <w:webHidden/>
          </w:rPr>
          <w:instrText xml:space="preserve"> PAGEREF _Toc441592861 \h </w:instrText>
        </w:r>
        <w:r>
          <w:rPr>
            <w:noProof/>
            <w:webHidden/>
          </w:rPr>
        </w:r>
      </w:ins>
      <w:r>
        <w:rPr>
          <w:noProof/>
          <w:webHidden/>
        </w:rPr>
        <w:fldChar w:fldCharType="separate"/>
      </w:r>
      <w:ins w:id="200" w:author="Nagendra Dhakar" w:date="2016-01-26T17:31:00Z">
        <w:r>
          <w:rPr>
            <w:noProof/>
            <w:webHidden/>
          </w:rPr>
          <w:t>85</w:t>
        </w:r>
        <w:r>
          <w:rPr>
            <w:noProof/>
            <w:webHidden/>
          </w:rPr>
          <w:fldChar w:fldCharType="end"/>
        </w:r>
        <w:r w:rsidRPr="00430AF4">
          <w:rPr>
            <w:rStyle w:val="Hyperlink"/>
            <w:noProof/>
          </w:rPr>
          <w:fldChar w:fldCharType="end"/>
        </w:r>
      </w:ins>
    </w:p>
    <w:p w14:paraId="7F68FE4A" w14:textId="77777777" w:rsidR="00E7115E" w:rsidRDefault="00E7115E">
      <w:pPr>
        <w:pStyle w:val="TOC2"/>
        <w:tabs>
          <w:tab w:val="left" w:pos="1100"/>
        </w:tabs>
        <w:rPr>
          <w:ins w:id="201" w:author="Nagendra Dhakar" w:date="2016-01-26T17:31:00Z"/>
          <w:rFonts w:asciiTheme="minorHAnsi" w:eastAsiaTheme="minorEastAsia" w:hAnsiTheme="minorHAnsi"/>
          <w:noProof/>
          <w:color w:val="auto"/>
          <w:sz w:val="22"/>
        </w:rPr>
      </w:pPr>
      <w:ins w:id="202"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"_Toc441592862"</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4.5  |</w:t>
        </w:r>
        <w:r>
          <w:rPr>
            <w:rFonts w:asciiTheme="minorHAnsi" w:eastAsiaTheme="minorEastAsia" w:hAnsiTheme="minorHAnsi"/>
            <w:noProof/>
            <w:color w:val="auto"/>
            <w:sz w:val="22"/>
          </w:rPr>
          <w:tab/>
        </w:r>
        <w:r w:rsidRPr="00430AF4">
          <w:rPr>
            <w:rStyle w:val="Hyperlink"/>
            <w:noProof/>
          </w:rPr>
          <w:t>Auxiliary Demand</w:t>
        </w:r>
        <w:r>
          <w:rPr>
            <w:noProof/>
            <w:webHidden/>
          </w:rPr>
          <w:tab/>
        </w:r>
        <w:r>
          <w:rPr>
            <w:noProof/>
            <w:webHidden/>
          </w:rPr>
          <w:fldChar w:fldCharType="begin"/>
        </w:r>
        <w:r>
          <w:rPr>
            <w:noProof/>
            <w:webHidden/>
          </w:rPr>
          <w:instrText xml:space="preserve"> PAGEREF _Toc441592862 \h </w:instrText>
        </w:r>
        <w:r>
          <w:rPr>
            <w:noProof/>
            <w:webHidden/>
          </w:rPr>
        </w:r>
      </w:ins>
      <w:r>
        <w:rPr>
          <w:noProof/>
          <w:webHidden/>
        </w:rPr>
        <w:fldChar w:fldCharType="separate"/>
      </w:r>
      <w:ins w:id="203" w:author="Nagendra Dhakar" w:date="2016-01-26T17:31:00Z">
        <w:r>
          <w:rPr>
            <w:noProof/>
            <w:webHidden/>
          </w:rPr>
          <w:t>87</w:t>
        </w:r>
        <w:r>
          <w:rPr>
            <w:noProof/>
            <w:webHidden/>
          </w:rPr>
          <w:fldChar w:fldCharType="end"/>
        </w:r>
        <w:r w:rsidRPr="00430AF4">
          <w:rPr>
            <w:rStyle w:val="Hyperlink"/>
            <w:noProof/>
          </w:rPr>
          <w:fldChar w:fldCharType="end"/>
        </w:r>
      </w:ins>
    </w:p>
    <w:p w14:paraId="79F0542A" w14:textId="77777777" w:rsidR="00E7115E" w:rsidRDefault="00E7115E">
      <w:pPr>
        <w:pStyle w:val="TOC2"/>
        <w:tabs>
          <w:tab w:val="left" w:pos="1100"/>
        </w:tabs>
        <w:rPr>
          <w:ins w:id="204" w:author="Nagendra Dhakar" w:date="2016-01-26T17:31:00Z"/>
          <w:rFonts w:asciiTheme="minorHAnsi" w:eastAsiaTheme="minorEastAsia" w:hAnsiTheme="minorHAnsi"/>
          <w:noProof/>
          <w:color w:val="auto"/>
          <w:sz w:val="22"/>
        </w:rPr>
      </w:pPr>
      <w:ins w:id="205"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"_Toc441592863"</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4.6  |</w:t>
        </w:r>
        <w:r>
          <w:rPr>
            <w:rFonts w:asciiTheme="minorHAnsi" w:eastAsiaTheme="minorEastAsia" w:hAnsiTheme="minorHAnsi"/>
            <w:noProof/>
            <w:color w:val="auto"/>
            <w:sz w:val="22"/>
          </w:rPr>
          <w:tab/>
        </w:r>
        <w:r w:rsidRPr="00430AF4">
          <w:rPr>
            <w:rStyle w:val="Hyperlink"/>
            <w:noProof/>
          </w:rPr>
          <w:t>Network Assignment</w:t>
        </w:r>
        <w:r>
          <w:rPr>
            <w:noProof/>
            <w:webHidden/>
          </w:rPr>
          <w:tab/>
        </w:r>
        <w:r>
          <w:rPr>
            <w:noProof/>
            <w:webHidden/>
          </w:rPr>
          <w:fldChar w:fldCharType="begin"/>
        </w:r>
        <w:r>
          <w:rPr>
            <w:noProof/>
            <w:webHidden/>
          </w:rPr>
          <w:instrText xml:space="preserve"> PAGEREF _Toc441592863 \h </w:instrText>
        </w:r>
        <w:r>
          <w:rPr>
            <w:noProof/>
            <w:webHidden/>
          </w:rPr>
        </w:r>
      </w:ins>
      <w:r>
        <w:rPr>
          <w:noProof/>
          <w:webHidden/>
        </w:rPr>
        <w:fldChar w:fldCharType="separate"/>
      </w:r>
      <w:ins w:id="206" w:author="Nagendra Dhakar" w:date="2016-01-26T17:31:00Z">
        <w:r>
          <w:rPr>
            <w:noProof/>
            <w:webHidden/>
          </w:rPr>
          <w:t>92</w:t>
        </w:r>
        <w:r>
          <w:rPr>
            <w:noProof/>
            <w:webHidden/>
          </w:rPr>
          <w:fldChar w:fldCharType="end"/>
        </w:r>
        <w:r w:rsidRPr="00430AF4">
          <w:rPr>
            <w:rStyle w:val="Hyperlink"/>
            <w:noProof/>
          </w:rPr>
          <w:fldChar w:fldCharType="end"/>
        </w:r>
      </w:ins>
    </w:p>
    <w:p w14:paraId="13D9D60F" w14:textId="77777777" w:rsidR="00E7115E" w:rsidRDefault="00E7115E">
      <w:pPr>
        <w:pStyle w:val="TOC3"/>
        <w:rPr>
          <w:ins w:id="207" w:author="Nagendra Dhakar" w:date="2016-01-26T17:31:00Z"/>
          <w:rFonts w:asciiTheme="minorHAnsi" w:eastAsiaTheme="minorEastAsia" w:hAnsiTheme="minorHAnsi"/>
          <w:noProof/>
          <w:color w:val="auto"/>
          <w:sz w:val="22"/>
        </w:rPr>
      </w:pPr>
      <w:ins w:id="208"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"_Toc441592864"</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Assignment Inputs</w:t>
        </w:r>
        <w:r>
          <w:rPr>
            <w:noProof/>
            <w:webHidden/>
          </w:rPr>
          <w:tab/>
        </w:r>
        <w:r>
          <w:rPr>
            <w:noProof/>
            <w:webHidden/>
          </w:rPr>
          <w:fldChar w:fldCharType="begin"/>
        </w:r>
        <w:r>
          <w:rPr>
            <w:noProof/>
            <w:webHidden/>
          </w:rPr>
          <w:instrText xml:space="preserve"> PAGEREF _Toc441592864 \h </w:instrText>
        </w:r>
        <w:r>
          <w:rPr>
            <w:noProof/>
            <w:webHidden/>
          </w:rPr>
        </w:r>
      </w:ins>
      <w:r>
        <w:rPr>
          <w:noProof/>
          <w:webHidden/>
        </w:rPr>
        <w:fldChar w:fldCharType="separate"/>
      </w:r>
      <w:ins w:id="209" w:author="Nagendra Dhakar" w:date="2016-01-26T17:31:00Z">
        <w:r>
          <w:rPr>
            <w:noProof/>
            <w:webHidden/>
          </w:rPr>
          <w:t>92</w:t>
        </w:r>
        <w:r>
          <w:rPr>
            <w:noProof/>
            <w:webHidden/>
          </w:rPr>
          <w:fldChar w:fldCharType="end"/>
        </w:r>
        <w:r w:rsidRPr="00430AF4">
          <w:rPr>
            <w:rStyle w:val="Hyperlink"/>
            <w:noProof/>
          </w:rPr>
          <w:fldChar w:fldCharType="end"/>
        </w:r>
      </w:ins>
    </w:p>
    <w:p w14:paraId="26F5A83C" w14:textId="77777777" w:rsidR="00E7115E" w:rsidRDefault="00E7115E">
      <w:pPr>
        <w:pStyle w:val="TOC3"/>
        <w:rPr>
          <w:ins w:id="210" w:author="Nagendra Dhakar" w:date="2016-01-26T17:31:00Z"/>
          <w:rFonts w:asciiTheme="minorHAnsi" w:eastAsiaTheme="minorEastAsia" w:hAnsiTheme="minorHAnsi"/>
          <w:noProof/>
          <w:color w:val="auto"/>
          <w:sz w:val="22"/>
        </w:rPr>
      </w:pPr>
      <w:ins w:id="211"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"_Toc441592865"</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Assignment Outputs</w:t>
        </w:r>
        <w:r>
          <w:rPr>
            <w:noProof/>
            <w:webHidden/>
          </w:rPr>
          <w:tab/>
        </w:r>
        <w:r>
          <w:rPr>
            <w:noProof/>
            <w:webHidden/>
          </w:rPr>
          <w:fldChar w:fldCharType="begin"/>
        </w:r>
        <w:r>
          <w:rPr>
            <w:noProof/>
            <w:webHidden/>
          </w:rPr>
          <w:instrText xml:space="preserve"> PAGEREF _Toc441592865 \h </w:instrText>
        </w:r>
        <w:r>
          <w:rPr>
            <w:noProof/>
            <w:webHidden/>
          </w:rPr>
        </w:r>
      </w:ins>
      <w:r>
        <w:rPr>
          <w:noProof/>
          <w:webHidden/>
        </w:rPr>
        <w:fldChar w:fldCharType="separate"/>
      </w:r>
      <w:ins w:id="212" w:author="Nagendra Dhakar" w:date="2016-01-26T17:31:00Z">
        <w:r>
          <w:rPr>
            <w:noProof/>
            <w:webHidden/>
          </w:rPr>
          <w:t>96</w:t>
        </w:r>
        <w:r>
          <w:rPr>
            <w:noProof/>
            <w:webHidden/>
          </w:rPr>
          <w:fldChar w:fldCharType="end"/>
        </w:r>
        <w:r w:rsidRPr="00430AF4">
          <w:rPr>
            <w:rStyle w:val="Hyperlink"/>
            <w:noProof/>
          </w:rPr>
          <w:fldChar w:fldCharType="end"/>
        </w:r>
      </w:ins>
    </w:p>
    <w:p w14:paraId="3943D4C6" w14:textId="77777777" w:rsidR="00E7115E" w:rsidRDefault="00E7115E">
      <w:pPr>
        <w:pStyle w:val="TOC2"/>
        <w:tabs>
          <w:tab w:val="left" w:pos="1100"/>
        </w:tabs>
        <w:rPr>
          <w:ins w:id="213" w:author="Nagendra Dhakar" w:date="2016-01-26T17:31:00Z"/>
          <w:rFonts w:asciiTheme="minorHAnsi" w:eastAsiaTheme="minorEastAsia" w:hAnsiTheme="minorHAnsi"/>
          <w:noProof/>
          <w:color w:val="auto"/>
          <w:sz w:val="22"/>
        </w:rPr>
      </w:pPr>
      <w:ins w:id="214"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"_Toc441592866"</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4.7  |</w:t>
        </w:r>
        <w:r>
          <w:rPr>
            <w:rFonts w:asciiTheme="minorHAnsi" w:eastAsiaTheme="minorEastAsia" w:hAnsiTheme="minorHAnsi"/>
            <w:noProof/>
            <w:color w:val="auto"/>
            <w:sz w:val="22"/>
          </w:rPr>
          <w:tab/>
        </w:r>
        <w:r w:rsidRPr="00430AF4">
          <w:rPr>
            <w:rStyle w:val="Hyperlink"/>
            <w:noProof/>
          </w:rPr>
          <w:t>Post-Processing</w:t>
        </w:r>
        <w:r>
          <w:rPr>
            <w:noProof/>
            <w:webHidden/>
          </w:rPr>
          <w:tab/>
        </w:r>
        <w:r>
          <w:rPr>
            <w:noProof/>
            <w:webHidden/>
          </w:rPr>
          <w:fldChar w:fldCharType="begin"/>
        </w:r>
        <w:r>
          <w:rPr>
            <w:noProof/>
            <w:webHidden/>
          </w:rPr>
          <w:instrText xml:space="preserve"> PAGEREF _Toc441592866 \h </w:instrText>
        </w:r>
        <w:r>
          <w:rPr>
            <w:noProof/>
            <w:webHidden/>
          </w:rPr>
        </w:r>
      </w:ins>
      <w:r>
        <w:rPr>
          <w:noProof/>
          <w:webHidden/>
        </w:rPr>
        <w:fldChar w:fldCharType="separate"/>
      </w:r>
      <w:ins w:id="215" w:author="Nagendra Dhakar" w:date="2016-01-26T17:31:00Z">
        <w:r>
          <w:rPr>
            <w:noProof/>
            <w:webHidden/>
          </w:rPr>
          <w:t>101</w:t>
        </w:r>
        <w:r>
          <w:rPr>
            <w:noProof/>
            <w:webHidden/>
          </w:rPr>
          <w:fldChar w:fldCharType="end"/>
        </w:r>
        <w:r w:rsidRPr="00430AF4">
          <w:rPr>
            <w:rStyle w:val="Hyperlink"/>
            <w:noProof/>
          </w:rPr>
          <w:fldChar w:fldCharType="end"/>
        </w:r>
      </w:ins>
    </w:p>
    <w:p w14:paraId="7A4674A3" w14:textId="77777777" w:rsidR="00E7115E" w:rsidRDefault="00E7115E">
      <w:pPr>
        <w:pStyle w:val="TOC3"/>
        <w:rPr>
          <w:ins w:id="216" w:author="Nagendra Dhakar" w:date="2016-01-26T17:31:00Z"/>
          <w:rFonts w:asciiTheme="minorHAnsi" w:eastAsiaTheme="minorEastAsia" w:hAnsiTheme="minorHAnsi"/>
          <w:noProof/>
          <w:color w:val="auto"/>
          <w:sz w:val="22"/>
        </w:rPr>
      </w:pPr>
      <w:ins w:id="217"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"_Toc441592867"</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Post-processing Inputs &amp; Outputs</w:t>
        </w:r>
        <w:r>
          <w:rPr>
            <w:noProof/>
            <w:webHidden/>
          </w:rPr>
          <w:tab/>
        </w:r>
        <w:r>
          <w:rPr>
            <w:noProof/>
            <w:webHidden/>
          </w:rPr>
          <w:fldChar w:fldCharType="begin"/>
        </w:r>
        <w:r>
          <w:rPr>
            <w:noProof/>
            <w:webHidden/>
          </w:rPr>
          <w:instrText xml:space="preserve"> PAGEREF _Toc441592867 \h </w:instrText>
        </w:r>
        <w:r>
          <w:rPr>
            <w:noProof/>
            <w:webHidden/>
          </w:rPr>
        </w:r>
      </w:ins>
      <w:r>
        <w:rPr>
          <w:noProof/>
          <w:webHidden/>
        </w:rPr>
        <w:fldChar w:fldCharType="separate"/>
      </w:r>
      <w:ins w:id="218" w:author="Nagendra Dhakar" w:date="2016-01-26T17:31:00Z">
        <w:r>
          <w:rPr>
            <w:noProof/>
            <w:webHidden/>
          </w:rPr>
          <w:t>102</w:t>
        </w:r>
        <w:r>
          <w:rPr>
            <w:noProof/>
            <w:webHidden/>
          </w:rPr>
          <w:fldChar w:fldCharType="end"/>
        </w:r>
        <w:r w:rsidRPr="00430AF4">
          <w:rPr>
            <w:rStyle w:val="Hyperlink"/>
            <w:noProof/>
          </w:rPr>
          <w:fldChar w:fldCharType="end"/>
        </w:r>
      </w:ins>
    </w:p>
    <w:p w14:paraId="7BF580B4" w14:textId="77777777" w:rsidR="00E7115E" w:rsidRDefault="00E7115E">
      <w:pPr>
        <w:pStyle w:val="TOC3"/>
        <w:rPr>
          <w:ins w:id="219" w:author="Nagendra Dhakar" w:date="2016-01-26T17:31:00Z"/>
          <w:rFonts w:asciiTheme="minorHAnsi" w:eastAsiaTheme="minorEastAsia" w:hAnsiTheme="minorHAnsi"/>
          <w:noProof/>
          <w:color w:val="auto"/>
          <w:sz w:val="22"/>
        </w:rPr>
      </w:pPr>
      <w:ins w:id="220"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"_Toc441592868"</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Reports</w:t>
        </w:r>
        <w:r>
          <w:rPr>
            <w:noProof/>
            <w:webHidden/>
          </w:rPr>
          <w:tab/>
        </w:r>
        <w:r>
          <w:rPr>
            <w:noProof/>
            <w:webHidden/>
          </w:rPr>
          <w:fldChar w:fldCharType="begin"/>
        </w:r>
        <w:r>
          <w:rPr>
            <w:noProof/>
            <w:webHidden/>
          </w:rPr>
          <w:instrText xml:space="preserve"> PAGEREF _Toc441592868 \h </w:instrText>
        </w:r>
        <w:r>
          <w:rPr>
            <w:noProof/>
            <w:webHidden/>
          </w:rPr>
        </w:r>
      </w:ins>
      <w:r>
        <w:rPr>
          <w:noProof/>
          <w:webHidden/>
        </w:rPr>
        <w:fldChar w:fldCharType="separate"/>
      </w:r>
      <w:ins w:id="221" w:author="Nagendra Dhakar" w:date="2016-01-26T17:31:00Z">
        <w:r>
          <w:rPr>
            <w:noProof/>
            <w:webHidden/>
          </w:rPr>
          <w:t>107</w:t>
        </w:r>
        <w:r>
          <w:rPr>
            <w:noProof/>
            <w:webHidden/>
          </w:rPr>
          <w:fldChar w:fldCharType="end"/>
        </w:r>
        <w:r w:rsidRPr="00430AF4">
          <w:rPr>
            <w:rStyle w:val="Hyperlink"/>
            <w:noProof/>
          </w:rPr>
          <w:fldChar w:fldCharType="end"/>
        </w:r>
      </w:ins>
    </w:p>
    <w:p w14:paraId="14578463" w14:textId="77777777" w:rsidR="00E7115E" w:rsidRDefault="00E7115E">
      <w:pPr>
        <w:pStyle w:val="TOC1"/>
        <w:rPr>
          <w:ins w:id="222" w:author="Nagendra Dhakar" w:date="2016-01-26T17:31:00Z"/>
          <w:rFonts w:asciiTheme="minorHAnsi" w:eastAsiaTheme="minorEastAsia" w:hAnsiTheme="minorHAnsi"/>
          <w:b w:val="0"/>
          <w:caps w:val="0"/>
          <w:noProof/>
          <w:color w:val="auto"/>
          <w:sz w:val="22"/>
        </w:rPr>
      </w:pPr>
      <w:ins w:id="223"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"_Toc441592869"</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5.0</w:t>
        </w:r>
        <w:r>
          <w:rPr>
            <w:rFonts w:asciiTheme="minorHAnsi" w:eastAsiaTheme="minorEastAsia" w:hAnsiTheme="minorHAnsi"/>
            <w:b w:val="0"/>
            <w:caps w:val="0"/>
            <w:noProof/>
            <w:color w:val="auto"/>
            <w:sz w:val="22"/>
          </w:rPr>
          <w:tab/>
        </w:r>
        <w:r w:rsidRPr="00430AF4">
          <w:rPr>
            <w:rStyle w:val="Hyperlink"/>
            <w:noProof/>
          </w:rPr>
          <w:t>User Interface &amp; Running the Model</w:t>
        </w:r>
        <w:r>
          <w:rPr>
            <w:noProof/>
            <w:webHidden/>
          </w:rPr>
          <w:tab/>
        </w:r>
        <w:r>
          <w:rPr>
            <w:noProof/>
            <w:webHidden/>
          </w:rPr>
          <w:fldChar w:fldCharType="begin"/>
        </w:r>
        <w:r>
          <w:rPr>
            <w:noProof/>
            <w:webHidden/>
          </w:rPr>
          <w:instrText xml:space="preserve"> PAGEREF _Toc441592869 \h </w:instrText>
        </w:r>
        <w:r>
          <w:rPr>
            <w:noProof/>
            <w:webHidden/>
          </w:rPr>
        </w:r>
      </w:ins>
      <w:r>
        <w:rPr>
          <w:noProof/>
          <w:webHidden/>
        </w:rPr>
        <w:fldChar w:fldCharType="separate"/>
      </w:r>
      <w:ins w:id="224" w:author="Nagendra Dhakar" w:date="2016-01-26T17:31:00Z">
        <w:r>
          <w:rPr>
            <w:noProof/>
            <w:webHidden/>
          </w:rPr>
          <w:t>112</w:t>
        </w:r>
        <w:r>
          <w:rPr>
            <w:noProof/>
            <w:webHidden/>
          </w:rPr>
          <w:fldChar w:fldCharType="end"/>
        </w:r>
        <w:r w:rsidRPr="00430AF4">
          <w:rPr>
            <w:rStyle w:val="Hyperlink"/>
            <w:noProof/>
          </w:rPr>
          <w:fldChar w:fldCharType="end"/>
        </w:r>
      </w:ins>
    </w:p>
    <w:p w14:paraId="7C7E7B57" w14:textId="77777777" w:rsidR="00E7115E" w:rsidRDefault="00E7115E">
      <w:pPr>
        <w:pStyle w:val="TOC2"/>
        <w:tabs>
          <w:tab w:val="left" w:pos="1100"/>
        </w:tabs>
        <w:rPr>
          <w:ins w:id="225" w:author="Nagendra Dhakar" w:date="2016-01-26T17:31:00Z"/>
          <w:rFonts w:asciiTheme="minorHAnsi" w:eastAsiaTheme="minorEastAsia" w:hAnsiTheme="minorHAnsi"/>
          <w:noProof/>
          <w:color w:val="auto"/>
          <w:sz w:val="22"/>
        </w:rPr>
      </w:pPr>
      <w:ins w:id="226"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"_Toc441592870"</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5.1  |</w:t>
        </w:r>
        <w:r>
          <w:rPr>
            <w:rFonts w:asciiTheme="minorHAnsi" w:eastAsiaTheme="minorEastAsia" w:hAnsiTheme="minorHAnsi"/>
            <w:noProof/>
            <w:color w:val="auto"/>
            <w:sz w:val="22"/>
          </w:rPr>
          <w:tab/>
        </w:r>
        <w:r w:rsidRPr="00430AF4">
          <w:rPr>
            <w:rStyle w:val="Hyperlink"/>
            <w:noProof/>
          </w:rPr>
          <w:t>DaySim Input Preparation</w:t>
        </w:r>
        <w:r>
          <w:rPr>
            <w:noProof/>
            <w:webHidden/>
          </w:rPr>
          <w:tab/>
        </w:r>
        <w:r>
          <w:rPr>
            <w:noProof/>
            <w:webHidden/>
          </w:rPr>
          <w:fldChar w:fldCharType="begin"/>
        </w:r>
        <w:r>
          <w:rPr>
            <w:noProof/>
            <w:webHidden/>
          </w:rPr>
          <w:instrText xml:space="preserve"> PAGEREF _Toc441592870 \h </w:instrText>
        </w:r>
        <w:r>
          <w:rPr>
            <w:noProof/>
            <w:webHidden/>
          </w:rPr>
        </w:r>
      </w:ins>
      <w:r>
        <w:rPr>
          <w:noProof/>
          <w:webHidden/>
        </w:rPr>
        <w:fldChar w:fldCharType="separate"/>
      </w:r>
      <w:ins w:id="227" w:author="Nagendra Dhakar" w:date="2016-01-26T17:31:00Z">
        <w:r>
          <w:rPr>
            <w:noProof/>
            <w:webHidden/>
          </w:rPr>
          <w:t>112</w:t>
        </w:r>
        <w:r>
          <w:rPr>
            <w:noProof/>
            <w:webHidden/>
          </w:rPr>
          <w:fldChar w:fldCharType="end"/>
        </w:r>
        <w:r w:rsidRPr="00430AF4">
          <w:rPr>
            <w:rStyle w:val="Hyperlink"/>
            <w:noProof/>
          </w:rPr>
          <w:fldChar w:fldCharType="end"/>
        </w:r>
      </w:ins>
    </w:p>
    <w:p w14:paraId="1B4EAD59" w14:textId="77777777" w:rsidR="00E7115E" w:rsidRDefault="00E7115E">
      <w:pPr>
        <w:pStyle w:val="TOC3"/>
        <w:rPr>
          <w:ins w:id="228" w:author="Nagendra Dhakar" w:date="2016-01-26T17:31:00Z"/>
          <w:rFonts w:asciiTheme="minorHAnsi" w:eastAsiaTheme="minorEastAsia" w:hAnsiTheme="minorHAnsi"/>
          <w:noProof/>
          <w:color w:val="auto"/>
          <w:sz w:val="22"/>
        </w:rPr>
      </w:pPr>
      <w:ins w:id="229"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"_Toc441592871"</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Allocate TAZ data to Microzones</w:t>
        </w:r>
        <w:r>
          <w:rPr>
            <w:noProof/>
            <w:webHidden/>
          </w:rPr>
          <w:tab/>
        </w:r>
        <w:r>
          <w:rPr>
            <w:noProof/>
            <w:webHidden/>
          </w:rPr>
          <w:fldChar w:fldCharType="begin"/>
        </w:r>
        <w:r>
          <w:rPr>
            <w:noProof/>
            <w:webHidden/>
          </w:rPr>
          <w:instrText xml:space="preserve"> PAGEREF _Toc441592871 \h </w:instrText>
        </w:r>
        <w:r>
          <w:rPr>
            <w:noProof/>
            <w:webHidden/>
          </w:rPr>
        </w:r>
      </w:ins>
      <w:r>
        <w:rPr>
          <w:noProof/>
          <w:webHidden/>
        </w:rPr>
        <w:fldChar w:fldCharType="separate"/>
      </w:r>
      <w:ins w:id="230" w:author="Nagendra Dhakar" w:date="2016-01-26T17:31:00Z">
        <w:r>
          <w:rPr>
            <w:noProof/>
            <w:webHidden/>
          </w:rPr>
          <w:t>112</w:t>
        </w:r>
        <w:r>
          <w:rPr>
            <w:noProof/>
            <w:webHidden/>
          </w:rPr>
          <w:fldChar w:fldCharType="end"/>
        </w:r>
        <w:r w:rsidRPr="00430AF4">
          <w:rPr>
            <w:rStyle w:val="Hyperlink"/>
            <w:noProof/>
          </w:rPr>
          <w:fldChar w:fldCharType="end"/>
        </w:r>
      </w:ins>
    </w:p>
    <w:p w14:paraId="345CE2CF" w14:textId="77777777" w:rsidR="00E7115E" w:rsidRDefault="00E7115E">
      <w:pPr>
        <w:pStyle w:val="TOC3"/>
        <w:rPr>
          <w:ins w:id="231" w:author="Nagendra Dhakar" w:date="2016-01-26T17:31:00Z"/>
          <w:rFonts w:asciiTheme="minorHAnsi" w:eastAsiaTheme="minorEastAsia" w:hAnsiTheme="minorHAnsi"/>
          <w:noProof/>
          <w:color w:val="auto"/>
          <w:sz w:val="22"/>
        </w:rPr>
      </w:pPr>
      <w:ins w:id="232"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"_Toc441592872"</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Prepare Buffered Microzone File</w:t>
        </w:r>
        <w:r>
          <w:rPr>
            <w:noProof/>
            <w:webHidden/>
          </w:rPr>
          <w:tab/>
        </w:r>
        <w:r>
          <w:rPr>
            <w:noProof/>
            <w:webHidden/>
          </w:rPr>
          <w:fldChar w:fldCharType="begin"/>
        </w:r>
        <w:r>
          <w:rPr>
            <w:noProof/>
            <w:webHidden/>
          </w:rPr>
          <w:instrText xml:space="preserve"> PAGEREF _Toc441592872 \h </w:instrText>
        </w:r>
        <w:r>
          <w:rPr>
            <w:noProof/>
            <w:webHidden/>
          </w:rPr>
        </w:r>
      </w:ins>
      <w:r>
        <w:rPr>
          <w:noProof/>
          <w:webHidden/>
        </w:rPr>
        <w:fldChar w:fldCharType="separate"/>
      </w:r>
      <w:ins w:id="233" w:author="Nagendra Dhakar" w:date="2016-01-26T17:31:00Z">
        <w:r>
          <w:rPr>
            <w:noProof/>
            <w:webHidden/>
          </w:rPr>
          <w:t>119</w:t>
        </w:r>
        <w:r>
          <w:rPr>
            <w:noProof/>
            <w:webHidden/>
          </w:rPr>
          <w:fldChar w:fldCharType="end"/>
        </w:r>
        <w:r w:rsidRPr="00430AF4">
          <w:rPr>
            <w:rStyle w:val="Hyperlink"/>
            <w:noProof/>
          </w:rPr>
          <w:fldChar w:fldCharType="end"/>
        </w:r>
      </w:ins>
    </w:p>
    <w:p w14:paraId="6A75F0DE" w14:textId="77777777" w:rsidR="00E7115E" w:rsidRDefault="00E7115E">
      <w:pPr>
        <w:pStyle w:val="TOC3"/>
        <w:rPr>
          <w:ins w:id="234" w:author="Nagendra Dhakar" w:date="2016-01-26T17:31:00Z"/>
          <w:rFonts w:asciiTheme="minorHAnsi" w:eastAsiaTheme="minorEastAsia" w:hAnsiTheme="minorHAnsi"/>
          <w:noProof/>
          <w:color w:val="auto"/>
          <w:sz w:val="22"/>
        </w:rPr>
      </w:pPr>
      <w:ins w:id="235"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"_Toc441592873"</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Update TAZ Id and Lutype</w:t>
        </w:r>
        <w:r>
          <w:rPr>
            <w:noProof/>
            <w:webHidden/>
          </w:rPr>
          <w:tab/>
        </w:r>
        <w:r>
          <w:rPr>
            <w:noProof/>
            <w:webHidden/>
          </w:rPr>
          <w:fldChar w:fldCharType="begin"/>
        </w:r>
        <w:r>
          <w:rPr>
            <w:noProof/>
            <w:webHidden/>
          </w:rPr>
          <w:instrText xml:space="preserve"> PAGEREF _Toc441592873 \h </w:instrText>
        </w:r>
        <w:r>
          <w:rPr>
            <w:noProof/>
            <w:webHidden/>
          </w:rPr>
        </w:r>
      </w:ins>
      <w:r>
        <w:rPr>
          <w:noProof/>
          <w:webHidden/>
        </w:rPr>
        <w:fldChar w:fldCharType="separate"/>
      </w:r>
      <w:ins w:id="236" w:author="Nagendra Dhakar" w:date="2016-01-26T17:31:00Z">
        <w:r>
          <w:rPr>
            <w:noProof/>
            <w:webHidden/>
          </w:rPr>
          <w:t>122</w:t>
        </w:r>
        <w:r>
          <w:rPr>
            <w:noProof/>
            <w:webHidden/>
          </w:rPr>
          <w:fldChar w:fldCharType="end"/>
        </w:r>
        <w:r w:rsidRPr="00430AF4">
          <w:rPr>
            <w:rStyle w:val="Hyperlink"/>
            <w:noProof/>
          </w:rPr>
          <w:fldChar w:fldCharType="end"/>
        </w:r>
      </w:ins>
    </w:p>
    <w:p w14:paraId="49A67467" w14:textId="77777777" w:rsidR="00E7115E" w:rsidRDefault="00E7115E">
      <w:pPr>
        <w:pStyle w:val="TOC2"/>
        <w:tabs>
          <w:tab w:val="left" w:pos="1100"/>
        </w:tabs>
        <w:rPr>
          <w:ins w:id="237" w:author="Nagendra Dhakar" w:date="2016-01-26T17:31:00Z"/>
          <w:rFonts w:asciiTheme="minorHAnsi" w:eastAsiaTheme="minorEastAsia" w:hAnsiTheme="minorHAnsi"/>
          <w:noProof/>
          <w:color w:val="auto"/>
          <w:sz w:val="22"/>
        </w:rPr>
      </w:pPr>
      <w:ins w:id="238"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"_Toc441592874"</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5.2  |</w:t>
        </w:r>
        <w:r>
          <w:rPr>
            <w:rFonts w:asciiTheme="minorHAnsi" w:eastAsiaTheme="minorEastAsia" w:hAnsiTheme="minorHAnsi"/>
            <w:noProof/>
            <w:color w:val="auto"/>
            <w:sz w:val="22"/>
          </w:rPr>
          <w:tab/>
        </w:r>
        <w:r w:rsidRPr="00430AF4">
          <w:rPr>
            <w:rStyle w:val="Hyperlink"/>
            <w:noProof/>
          </w:rPr>
          <w:t>Running the Model</w:t>
        </w:r>
        <w:r>
          <w:rPr>
            <w:noProof/>
            <w:webHidden/>
          </w:rPr>
          <w:tab/>
        </w:r>
        <w:r>
          <w:rPr>
            <w:noProof/>
            <w:webHidden/>
          </w:rPr>
          <w:fldChar w:fldCharType="begin"/>
        </w:r>
        <w:r>
          <w:rPr>
            <w:noProof/>
            <w:webHidden/>
          </w:rPr>
          <w:instrText xml:space="preserve"> PAGEREF _Toc441592874 \h </w:instrText>
        </w:r>
        <w:r>
          <w:rPr>
            <w:noProof/>
            <w:webHidden/>
          </w:rPr>
        </w:r>
      </w:ins>
      <w:r>
        <w:rPr>
          <w:noProof/>
          <w:webHidden/>
        </w:rPr>
        <w:fldChar w:fldCharType="separate"/>
      </w:r>
      <w:ins w:id="239" w:author="Nagendra Dhakar" w:date="2016-01-26T17:31:00Z">
        <w:r>
          <w:rPr>
            <w:noProof/>
            <w:webHidden/>
          </w:rPr>
          <w:t>123</w:t>
        </w:r>
        <w:r>
          <w:rPr>
            <w:noProof/>
            <w:webHidden/>
          </w:rPr>
          <w:fldChar w:fldCharType="end"/>
        </w:r>
        <w:r w:rsidRPr="00430AF4">
          <w:rPr>
            <w:rStyle w:val="Hyperlink"/>
            <w:noProof/>
          </w:rPr>
          <w:fldChar w:fldCharType="end"/>
        </w:r>
      </w:ins>
    </w:p>
    <w:p w14:paraId="11CC61A5" w14:textId="77777777" w:rsidR="00E7115E" w:rsidRDefault="00E7115E">
      <w:pPr>
        <w:pStyle w:val="TOC3"/>
        <w:rPr>
          <w:ins w:id="240" w:author="Nagendra Dhakar" w:date="2016-01-26T17:31:00Z"/>
          <w:rFonts w:asciiTheme="minorHAnsi" w:eastAsiaTheme="minorEastAsia" w:hAnsiTheme="minorHAnsi"/>
          <w:noProof/>
          <w:color w:val="auto"/>
          <w:sz w:val="22"/>
        </w:rPr>
      </w:pPr>
      <w:ins w:id="241"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"_Toc441592875"</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Model Setup</w:t>
        </w:r>
        <w:r>
          <w:rPr>
            <w:noProof/>
            <w:webHidden/>
          </w:rPr>
          <w:tab/>
        </w:r>
        <w:r>
          <w:rPr>
            <w:noProof/>
            <w:webHidden/>
          </w:rPr>
          <w:fldChar w:fldCharType="begin"/>
        </w:r>
        <w:r>
          <w:rPr>
            <w:noProof/>
            <w:webHidden/>
          </w:rPr>
          <w:instrText xml:space="preserve"> PAGEREF _Toc441592875 \h </w:instrText>
        </w:r>
        <w:r>
          <w:rPr>
            <w:noProof/>
            <w:webHidden/>
          </w:rPr>
        </w:r>
      </w:ins>
      <w:r>
        <w:rPr>
          <w:noProof/>
          <w:webHidden/>
        </w:rPr>
        <w:fldChar w:fldCharType="separate"/>
      </w:r>
      <w:ins w:id="242" w:author="Nagendra Dhakar" w:date="2016-01-26T17:31:00Z">
        <w:r>
          <w:rPr>
            <w:noProof/>
            <w:webHidden/>
          </w:rPr>
          <w:t>123</w:t>
        </w:r>
        <w:r>
          <w:rPr>
            <w:noProof/>
            <w:webHidden/>
          </w:rPr>
          <w:fldChar w:fldCharType="end"/>
        </w:r>
        <w:r w:rsidRPr="00430AF4">
          <w:rPr>
            <w:rStyle w:val="Hyperlink"/>
            <w:noProof/>
          </w:rPr>
          <w:fldChar w:fldCharType="end"/>
        </w:r>
      </w:ins>
    </w:p>
    <w:p w14:paraId="68CAC2B1" w14:textId="77777777" w:rsidR="00E7115E" w:rsidRDefault="00E7115E">
      <w:pPr>
        <w:pStyle w:val="TOC3"/>
        <w:rPr>
          <w:ins w:id="243" w:author="Nagendra Dhakar" w:date="2016-01-26T17:31:00Z"/>
          <w:rFonts w:asciiTheme="minorHAnsi" w:eastAsiaTheme="minorEastAsia" w:hAnsiTheme="minorHAnsi"/>
          <w:noProof/>
          <w:color w:val="auto"/>
          <w:sz w:val="22"/>
        </w:rPr>
      </w:pPr>
      <w:ins w:id="244"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"_Toc441592876"</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User Interface</w:t>
        </w:r>
        <w:r>
          <w:rPr>
            <w:noProof/>
            <w:webHidden/>
          </w:rPr>
          <w:tab/>
        </w:r>
        <w:r>
          <w:rPr>
            <w:noProof/>
            <w:webHidden/>
          </w:rPr>
          <w:fldChar w:fldCharType="begin"/>
        </w:r>
        <w:r>
          <w:rPr>
            <w:noProof/>
            <w:webHidden/>
          </w:rPr>
          <w:instrText xml:space="preserve"> PAGEREF _Toc441592876 \h </w:instrText>
        </w:r>
        <w:r>
          <w:rPr>
            <w:noProof/>
            <w:webHidden/>
          </w:rPr>
        </w:r>
      </w:ins>
      <w:r>
        <w:rPr>
          <w:noProof/>
          <w:webHidden/>
        </w:rPr>
        <w:fldChar w:fldCharType="separate"/>
      </w:r>
      <w:ins w:id="245" w:author="Nagendra Dhakar" w:date="2016-01-26T17:31:00Z">
        <w:r>
          <w:rPr>
            <w:noProof/>
            <w:webHidden/>
          </w:rPr>
          <w:t>126</w:t>
        </w:r>
        <w:r>
          <w:rPr>
            <w:noProof/>
            <w:webHidden/>
          </w:rPr>
          <w:fldChar w:fldCharType="end"/>
        </w:r>
        <w:r w:rsidRPr="00430AF4">
          <w:rPr>
            <w:rStyle w:val="Hyperlink"/>
            <w:noProof/>
          </w:rPr>
          <w:fldChar w:fldCharType="end"/>
        </w:r>
      </w:ins>
    </w:p>
    <w:p w14:paraId="459BF2A4" w14:textId="77777777" w:rsidR="00E7115E" w:rsidRDefault="00E7115E">
      <w:pPr>
        <w:pStyle w:val="TOC3"/>
        <w:rPr>
          <w:ins w:id="246" w:author="Nagendra Dhakar" w:date="2016-01-26T17:31:00Z"/>
          <w:rFonts w:asciiTheme="minorHAnsi" w:eastAsiaTheme="minorEastAsia" w:hAnsiTheme="minorHAnsi"/>
          <w:noProof/>
          <w:color w:val="auto"/>
          <w:sz w:val="22"/>
        </w:rPr>
      </w:pPr>
      <w:ins w:id="247"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"_Toc441592877"</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A Model Run</w:t>
        </w:r>
        <w:r>
          <w:rPr>
            <w:noProof/>
            <w:webHidden/>
          </w:rPr>
          <w:tab/>
        </w:r>
        <w:r>
          <w:rPr>
            <w:noProof/>
            <w:webHidden/>
          </w:rPr>
          <w:fldChar w:fldCharType="begin"/>
        </w:r>
        <w:r>
          <w:rPr>
            <w:noProof/>
            <w:webHidden/>
          </w:rPr>
          <w:instrText xml:space="preserve"> PAGEREF _Toc441592877 \h </w:instrText>
        </w:r>
        <w:r>
          <w:rPr>
            <w:noProof/>
            <w:webHidden/>
          </w:rPr>
        </w:r>
      </w:ins>
      <w:r>
        <w:rPr>
          <w:noProof/>
          <w:webHidden/>
        </w:rPr>
        <w:fldChar w:fldCharType="separate"/>
      </w:r>
      <w:ins w:id="248" w:author="Nagendra Dhakar" w:date="2016-01-26T17:31:00Z">
        <w:r>
          <w:rPr>
            <w:noProof/>
            <w:webHidden/>
          </w:rPr>
          <w:t>131</w:t>
        </w:r>
        <w:r>
          <w:rPr>
            <w:noProof/>
            <w:webHidden/>
          </w:rPr>
          <w:fldChar w:fldCharType="end"/>
        </w:r>
        <w:r w:rsidRPr="00430AF4">
          <w:rPr>
            <w:rStyle w:val="Hyperlink"/>
            <w:noProof/>
          </w:rPr>
          <w:fldChar w:fldCharType="end"/>
        </w:r>
      </w:ins>
    </w:p>
    <w:p w14:paraId="0AB85E77" w14:textId="77777777" w:rsidR="00E7115E" w:rsidRDefault="00E7115E">
      <w:pPr>
        <w:pStyle w:val="TOC3"/>
        <w:rPr>
          <w:ins w:id="249" w:author="Nagendra Dhakar" w:date="2016-01-26T17:31:00Z"/>
          <w:rFonts w:asciiTheme="minorHAnsi" w:eastAsiaTheme="minorEastAsia" w:hAnsiTheme="minorHAnsi"/>
          <w:noProof/>
          <w:color w:val="auto"/>
          <w:sz w:val="22"/>
        </w:rPr>
      </w:pPr>
      <w:ins w:id="250"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"_Toc441592878"</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Sensitivity Tests</w:t>
        </w:r>
        <w:r>
          <w:rPr>
            <w:noProof/>
            <w:webHidden/>
          </w:rPr>
          <w:tab/>
        </w:r>
        <w:r>
          <w:rPr>
            <w:noProof/>
            <w:webHidden/>
          </w:rPr>
          <w:fldChar w:fldCharType="begin"/>
        </w:r>
        <w:r>
          <w:rPr>
            <w:noProof/>
            <w:webHidden/>
          </w:rPr>
          <w:instrText xml:space="preserve"> PAGEREF _Toc441592878 \h </w:instrText>
        </w:r>
        <w:r>
          <w:rPr>
            <w:noProof/>
            <w:webHidden/>
          </w:rPr>
        </w:r>
      </w:ins>
      <w:r>
        <w:rPr>
          <w:noProof/>
          <w:webHidden/>
        </w:rPr>
        <w:fldChar w:fldCharType="separate"/>
      </w:r>
      <w:ins w:id="251" w:author="Nagendra Dhakar" w:date="2016-01-26T17:31:00Z">
        <w:r>
          <w:rPr>
            <w:noProof/>
            <w:webHidden/>
          </w:rPr>
          <w:t>133</w:t>
        </w:r>
        <w:r>
          <w:rPr>
            <w:noProof/>
            <w:webHidden/>
          </w:rPr>
          <w:fldChar w:fldCharType="end"/>
        </w:r>
        <w:r w:rsidRPr="00430AF4">
          <w:rPr>
            <w:rStyle w:val="Hyperlink"/>
            <w:noProof/>
          </w:rPr>
          <w:fldChar w:fldCharType="end"/>
        </w:r>
      </w:ins>
    </w:p>
    <w:p w14:paraId="5E0CA963" w14:textId="77777777" w:rsidR="00E7115E" w:rsidRDefault="00E7115E">
      <w:pPr>
        <w:pStyle w:val="TOC2"/>
        <w:tabs>
          <w:tab w:val="left" w:pos="1100"/>
        </w:tabs>
        <w:rPr>
          <w:ins w:id="252" w:author="Nagendra Dhakar" w:date="2016-01-26T17:31:00Z"/>
          <w:rFonts w:asciiTheme="minorHAnsi" w:eastAsiaTheme="minorEastAsia" w:hAnsiTheme="minorHAnsi"/>
          <w:noProof/>
          <w:color w:val="auto"/>
          <w:sz w:val="22"/>
        </w:rPr>
      </w:pPr>
      <w:ins w:id="253"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"_Toc441592879"</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5.3  |</w:t>
        </w:r>
        <w:r>
          <w:rPr>
            <w:rFonts w:asciiTheme="minorHAnsi" w:eastAsiaTheme="minorEastAsia" w:hAnsiTheme="minorHAnsi"/>
            <w:noProof/>
            <w:color w:val="auto"/>
            <w:sz w:val="22"/>
          </w:rPr>
          <w:tab/>
        </w:r>
        <w:r w:rsidRPr="00430AF4">
          <w:rPr>
            <w:rStyle w:val="Hyperlink"/>
            <w:noProof/>
          </w:rPr>
          <w:t>Batch File</w:t>
        </w:r>
        <w:r>
          <w:rPr>
            <w:noProof/>
            <w:webHidden/>
          </w:rPr>
          <w:tab/>
        </w:r>
        <w:r>
          <w:rPr>
            <w:noProof/>
            <w:webHidden/>
          </w:rPr>
          <w:fldChar w:fldCharType="begin"/>
        </w:r>
        <w:r>
          <w:rPr>
            <w:noProof/>
            <w:webHidden/>
          </w:rPr>
          <w:instrText xml:space="preserve"> PAGEREF _Toc441592879 \h </w:instrText>
        </w:r>
        <w:r>
          <w:rPr>
            <w:noProof/>
            <w:webHidden/>
          </w:rPr>
        </w:r>
      </w:ins>
      <w:r>
        <w:rPr>
          <w:noProof/>
          <w:webHidden/>
        </w:rPr>
        <w:fldChar w:fldCharType="separate"/>
      </w:r>
      <w:ins w:id="254" w:author="Nagendra Dhakar" w:date="2016-01-26T17:31:00Z">
        <w:r>
          <w:rPr>
            <w:noProof/>
            <w:webHidden/>
          </w:rPr>
          <w:t>138</w:t>
        </w:r>
        <w:r>
          <w:rPr>
            <w:noProof/>
            <w:webHidden/>
          </w:rPr>
          <w:fldChar w:fldCharType="end"/>
        </w:r>
        <w:r w:rsidRPr="00430AF4">
          <w:rPr>
            <w:rStyle w:val="Hyperlink"/>
            <w:noProof/>
          </w:rPr>
          <w:fldChar w:fldCharType="end"/>
        </w:r>
      </w:ins>
    </w:p>
    <w:p w14:paraId="26CB109C" w14:textId="77777777" w:rsidR="00E7115E" w:rsidRDefault="00E7115E">
      <w:pPr>
        <w:pStyle w:val="TOC1"/>
        <w:rPr>
          <w:ins w:id="255" w:author="Nagendra Dhakar" w:date="2016-01-26T17:31:00Z"/>
          <w:rFonts w:asciiTheme="minorHAnsi" w:eastAsiaTheme="minorEastAsia" w:hAnsiTheme="minorHAnsi"/>
          <w:b w:val="0"/>
          <w:caps w:val="0"/>
          <w:noProof/>
          <w:color w:val="auto"/>
          <w:sz w:val="22"/>
        </w:rPr>
      </w:pPr>
      <w:ins w:id="256"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"_Toc441592880"</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6.0</w:t>
        </w:r>
        <w:r>
          <w:rPr>
            <w:rFonts w:asciiTheme="minorHAnsi" w:eastAsiaTheme="minorEastAsia" w:hAnsiTheme="minorHAnsi"/>
            <w:b w:val="0"/>
            <w:caps w:val="0"/>
            <w:noProof/>
            <w:color w:val="auto"/>
            <w:sz w:val="22"/>
          </w:rPr>
          <w:tab/>
        </w:r>
        <w:r w:rsidRPr="00430AF4">
          <w:rPr>
            <w:rStyle w:val="Hyperlink"/>
            <w:noProof/>
          </w:rPr>
          <w:t>Configuring a Scenario</w:t>
        </w:r>
        <w:r>
          <w:rPr>
            <w:noProof/>
            <w:webHidden/>
          </w:rPr>
          <w:tab/>
        </w:r>
        <w:r>
          <w:rPr>
            <w:noProof/>
            <w:webHidden/>
          </w:rPr>
          <w:fldChar w:fldCharType="begin"/>
        </w:r>
        <w:r>
          <w:rPr>
            <w:noProof/>
            <w:webHidden/>
          </w:rPr>
          <w:instrText xml:space="preserve"> PAGEREF _Toc441592880 \h </w:instrText>
        </w:r>
        <w:r>
          <w:rPr>
            <w:noProof/>
            <w:webHidden/>
          </w:rPr>
        </w:r>
      </w:ins>
      <w:r>
        <w:rPr>
          <w:noProof/>
          <w:webHidden/>
        </w:rPr>
        <w:fldChar w:fldCharType="separate"/>
      </w:r>
      <w:ins w:id="257" w:author="Nagendra Dhakar" w:date="2016-01-26T17:31:00Z">
        <w:r>
          <w:rPr>
            <w:noProof/>
            <w:webHidden/>
          </w:rPr>
          <w:t>140</w:t>
        </w:r>
        <w:r>
          <w:rPr>
            <w:noProof/>
            <w:webHidden/>
          </w:rPr>
          <w:fldChar w:fldCharType="end"/>
        </w:r>
        <w:r w:rsidRPr="00430AF4">
          <w:rPr>
            <w:rStyle w:val="Hyperlink"/>
            <w:noProof/>
          </w:rPr>
          <w:fldChar w:fldCharType="end"/>
        </w:r>
      </w:ins>
    </w:p>
    <w:p w14:paraId="5748FBC0" w14:textId="77777777" w:rsidR="00E7115E" w:rsidRDefault="00E7115E">
      <w:pPr>
        <w:pStyle w:val="TOC2"/>
        <w:tabs>
          <w:tab w:val="left" w:pos="1100"/>
        </w:tabs>
        <w:rPr>
          <w:ins w:id="258" w:author="Nagendra Dhakar" w:date="2016-01-26T17:31:00Z"/>
          <w:rFonts w:asciiTheme="minorHAnsi" w:eastAsiaTheme="minorEastAsia" w:hAnsiTheme="minorHAnsi"/>
          <w:noProof/>
          <w:color w:val="auto"/>
          <w:sz w:val="22"/>
        </w:rPr>
      </w:pPr>
      <w:ins w:id="259" w:author="Nagendra Dhakar" w:date="2016-01-26T17:31:00Z">
        <w:r w:rsidRPr="00430AF4">
          <w:rPr>
            <w:rStyle w:val="Hyperlink"/>
            <w:noProof/>
          </w:rPr>
          <w:lastRenderedPageBreak/>
          <w:fldChar w:fldCharType="begin"/>
        </w:r>
        <w:r w:rsidRPr="00430AF4">
          <w:rPr>
            <w:rStyle w:val="Hyperlink"/>
            <w:noProof/>
          </w:rPr>
          <w:instrText xml:space="preserve"> </w:instrText>
        </w:r>
        <w:r>
          <w:rPr>
            <w:noProof/>
          </w:rPr>
          <w:instrText>HYPERLINK \l "_Toc441592881"</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6.1  |</w:t>
        </w:r>
        <w:r>
          <w:rPr>
            <w:rFonts w:asciiTheme="minorHAnsi" w:eastAsiaTheme="minorEastAsia" w:hAnsiTheme="minorHAnsi"/>
            <w:noProof/>
            <w:color w:val="auto"/>
            <w:sz w:val="22"/>
          </w:rPr>
          <w:tab/>
        </w:r>
        <w:r w:rsidRPr="00430AF4">
          <w:rPr>
            <w:rStyle w:val="Hyperlink"/>
            <w:noProof/>
          </w:rPr>
          <w:t>Network changes</w:t>
        </w:r>
        <w:r>
          <w:rPr>
            <w:noProof/>
            <w:webHidden/>
          </w:rPr>
          <w:tab/>
        </w:r>
        <w:r>
          <w:rPr>
            <w:noProof/>
            <w:webHidden/>
          </w:rPr>
          <w:fldChar w:fldCharType="begin"/>
        </w:r>
        <w:r>
          <w:rPr>
            <w:noProof/>
            <w:webHidden/>
          </w:rPr>
          <w:instrText xml:space="preserve"> PAGEREF _Toc441592881 \h </w:instrText>
        </w:r>
        <w:r>
          <w:rPr>
            <w:noProof/>
            <w:webHidden/>
          </w:rPr>
        </w:r>
      </w:ins>
      <w:r>
        <w:rPr>
          <w:noProof/>
          <w:webHidden/>
        </w:rPr>
        <w:fldChar w:fldCharType="separate"/>
      </w:r>
      <w:ins w:id="260" w:author="Nagendra Dhakar" w:date="2016-01-26T17:31:00Z">
        <w:r>
          <w:rPr>
            <w:noProof/>
            <w:webHidden/>
          </w:rPr>
          <w:t>140</w:t>
        </w:r>
        <w:r>
          <w:rPr>
            <w:noProof/>
            <w:webHidden/>
          </w:rPr>
          <w:fldChar w:fldCharType="end"/>
        </w:r>
        <w:r w:rsidRPr="00430AF4">
          <w:rPr>
            <w:rStyle w:val="Hyperlink"/>
            <w:noProof/>
          </w:rPr>
          <w:fldChar w:fldCharType="end"/>
        </w:r>
      </w:ins>
    </w:p>
    <w:p w14:paraId="25EECEBE" w14:textId="77777777" w:rsidR="00E7115E" w:rsidRDefault="00E7115E">
      <w:pPr>
        <w:pStyle w:val="TOC2"/>
        <w:tabs>
          <w:tab w:val="left" w:pos="1100"/>
        </w:tabs>
        <w:rPr>
          <w:ins w:id="261" w:author="Nagendra Dhakar" w:date="2016-01-26T17:31:00Z"/>
          <w:rFonts w:asciiTheme="minorHAnsi" w:eastAsiaTheme="minorEastAsia" w:hAnsiTheme="minorHAnsi"/>
          <w:noProof/>
          <w:color w:val="auto"/>
          <w:sz w:val="22"/>
        </w:rPr>
      </w:pPr>
      <w:ins w:id="262"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"_Toc441592882"</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6.2  |</w:t>
        </w:r>
        <w:r>
          <w:rPr>
            <w:rFonts w:asciiTheme="minorHAnsi" w:eastAsiaTheme="minorEastAsia" w:hAnsiTheme="minorHAnsi"/>
            <w:noProof/>
            <w:color w:val="auto"/>
            <w:sz w:val="22"/>
          </w:rPr>
          <w:tab/>
        </w:r>
        <w:r w:rsidRPr="00430AF4">
          <w:rPr>
            <w:rStyle w:val="Hyperlink"/>
            <w:noProof/>
          </w:rPr>
          <w:t>Employment change</w:t>
        </w:r>
        <w:r>
          <w:rPr>
            <w:noProof/>
            <w:webHidden/>
          </w:rPr>
          <w:tab/>
        </w:r>
        <w:r>
          <w:rPr>
            <w:noProof/>
            <w:webHidden/>
          </w:rPr>
          <w:fldChar w:fldCharType="begin"/>
        </w:r>
        <w:r>
          <w:rPr>
            <w:noProof/>
            <w:webHidden/>
          </w:rPr>
          <w:instrText xml:space="preserve"> PAGEREF _Toc441592882 \h </w:instrText>
        </w:r>
        <w:r>
          <w:rPr>
            <w:noProof/>
            <w:webHidden/>
          </w:rPr>
        </w:r>
      </w:ins>
      <w:r>
        <w:rPr>
          <w:noProof/>
          <w:webHidden/>
        </w:rPr>
        <w:fldChar w:fldCharType="separate"/>
      </w:r>
      <w:ins w:id="263" w:author="Nagendra Dhakar" w:date="2016-01-26T17:31:00Z">
        <w:r>
          <w:rPr>
            <w:noProof/>
            <w:webHidden/>
          </w:rPr>
          <w:t>145</w:t>
        </w:r>
        <w:r>
          <w:rPr>
            <w:noProof/>
            <w:webHidden/>
          </w:rPr>
          <w:fldChar w:fldCharType="end"/>
        </w:r>
        <w:r w:rsidRPr="00430AF4">
          <w:rPr>
            <w:rStyle w:val="Hyperlink"/>
            <w:noProof/>
          </w:rPr>
          <w:fldChar w:fldCharType="end"/>
        </w:r>
      </w:ins>
    </w:p>
    <w:p w14:paraId="557E0845" w14:textId="77777777" w:rsidR="00E7115E" w:rsidRDefault="00E7115E">
      <w:pPr>
        <w:pStyle w:val="TOC2"/>
        <w:tabs>
          <w:tab w:val="left" w:pos="1100"/>
        </w:tabs>
        <w:rPr>
          <w:ins w:id="264" w:author="Nagendra Dhakar" w:date="2016-01-26T17:31:00Z"/>
          <w:rFonts w:asciiTheme="minorHAnsi" w:eastAsiaTheme="minorEastAsia" w:hAnsiTheme="minorHAnsi"/>
          <w:noProof/>
          <w:color w:val="auto"/>
          <w:sz w:val="22"/>
        </w:rPr>
      </w:pPr>
      <w:ins w:id="265"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"_Toc441592883"</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6.3  |</w:t>
        </w:r>
        <w:r>
          <w:rPr>
            <w:rFonts w:asciiTheme="minorHAnsi" w:eastAsiaTheme="minorEastAsia" w:hAnsiTheme="minorHAnsi"/>
            <w:noProof/>
            <w:color w:val="auto"/>
            <w:sz w:val="22"/>
          </w:rPr>
          <w:tab/>
        </w:r>
        <w:r w:rsidRPr="00430AF4">
          <w:rPr>
            <w:rStyle w:val="Hyperlink"/>
            <w:noProof/>
          </w:rPr>
          <w:t>Population change</w:t>
        </w:r>
        <w:r>
          <w:rPr>
            <w:noProof/>
            <w:webHidden/>
          </w:rPr>
          <w:tab/>
        </w:r>
        <w:r>
          <w:rPr>
            <w:noProof/>
            <w:webHidden/>
          </w:rPr>
          <w:fldChar w:fldCharType="begin"/>
        </w:r>
        <w:r>
          <w:rPr>
            <w:noProof/>
            <w:webHidden/>
          </w:rPr>
          <w:instrText xml:space="preserve"> PAGEREF _Toc441592883 \h </w:instrText>
        </w:r>
        <w:r>
          <w:rPr>
            <w:noProof/>
            <w:webHidden/>
          </w:rPr>
        </w:r>
      </w:ins>
      <w:r>
        <w:rPr>
          <w:noProof/>
          <w:webHidden/>
        </w:rPr>
        <w:fldChar w:fldCharType="separate"/>
      </w:r>
      <w:ins w:id="266" w:author="Nagendra Dhakar" w:date="2016-01-26T17:31:00Z">
        <w:r>
          <w:rPr>
            <w:noProof/>
            <w:webHidden/>
          </w:rPr>
          <w:t>146</w:t>
        </w:r>
        <w:r>
          <w:rPr>
            <w:noProof/>
            <w:webHidden/>
          </w:rPr>
          <w:fldChar w:fldCharType="end"/>
        </w:r>
        <w:r w:rsidRPr="00430AF4">
          <w:rPr>
            <w:rStyle w:val="Hyperlink"/>
            <w:noProof/>
          </w:rPr>
          <w:fldChar w:fldCharType="end"/>
        </w:r>
      </w:ins>
    </w:p>
    <w:p w14:paraId="5F101036" w14:textId="77777777" w:rsidR="00E7115E" w:rsidRDefault="00E7115E">
      <w:pPr>
        <w:pStyle w:val="TOC1"/>
        <w:rPr>
          <w:ins w:id="267" w:author="Nagendra Dhakar" w:date="2016-01-26T17:31:00Z"/>
          <w:rFonts w:asciiTheme="minorHAnsi" w:eastAsiaTheme="minorEastAsia" w:hAnsiTheme="minorHAnsi"/>
          <w:b w:val="0"/>
          <w:caps w:val="0"/>
          <w:noProof/>
          <w:color w:val="auto"/>
          <w:sz w:val="22"/>
        </w:rPr>
      </w:pPr>
      <w:ins w:id="268"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"_Toc441592884"</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7.0</w:t>
        </w:r>
        <w:r>
          <w:rPr>
            <w:rFonts w:asciiTheme="minorHAnsi" w:eastAsiaTheme="minorEastAsia" w:hAnsiTheme="minorHAnsi"/>
            <w:b w:val="0"/>
            <w:caps w:val="0"/>
            <w:noProof/>
            <w:color w:val="auto"/>
            <w:sz w:val="22"/>
          </w:rPr>
          <w:tab/>
        </w:r>
        <w:r w:rsidRPr="00430AF4">
          <w:rPr>
            <w:rStyle w:val="Hyperlink"/>
            <w:noProof/>
          </w:rPr>
          <w:t>Mini Model Runs &amp; Input Checks</w:t>
        </w:r>
        <w:r>
          <w:rPr>
            <w:noProof/>
            <w:webHidden/>
          </w:rPr>
          <w:tab/>
        </w:r>
        <w:r>
          <w:rPr>
            <w:noProof/>
            <w:webHidden/>
          </w:rPr>
          <w:fldChar w:fldCharType="begin"/>
        </w:r>
        <w:r>
          <w:rPr>
            <w:noProof/>
            <w:webHidden/>
          </w:rPr>
          <w:instrText xml:space="preserve"> PAGEREF _Toc441592884 \h </w:instrText>
        </w:r>
        <w:r>
          <w:rPr>
            <w:noProof/>
            <w:webHidden/>
          </w:rPr>
        </w:r>
      </w:ins>
      <w:r>
        <w:rPr>
          <w:noProof/>
          <w:webHidden/>
        </w:rPr>
        <w:fldChar w:fldCharType="separate"/>
      </w:r>
      <w:ins w:id="269" w:author="Nagendra Dhakar" w:date="2016-01-26T17:31:00Z">
        <w:r>
          <w:rPr>
            <w:noProof/>
            <w:webHidden/>
          </w:rPr>
          <w:t>148</w:t>
        </w:r>
        <w:r>
          <w:rPr>
            <w:noProof/>
            <w:webHidden/>
          </w:rPr>
          <w:fldChar w:fldCharType="end"/>
        </w:r>
        <w:r w:rsidRPr="00430AF4">
          <w:rPr>
            <w:rStyle w:val="Hyperlink"/>
            <w:noProof/>
          </w:rPr>
          <w:fldChar w:fldCharType="end"/>
        </w:r>
      </w:ins>
    </w:p>
    <w:p w14:paraId="064ADCF5" w14:textId="77777777" w:rsidR="00E7115E" w:rsidRDefault="00E7115E">
      <w:pPr>
        <w:pStyle w:val="TOC2"/>
        <w:tabs>
          <w:tab w:val="left" w:pos="1100"/>
        </w:tabs>
        <w:rPr>
          <w:ins w:id="270" w:author="Nagendra Dhakar" w:date="2016-01-26T17:31:00Z"/>
          <w:rFonts w:asciiTheme="minorHAnsi" w:eastAsiaTheme="minorEastAsia" w:hAnsiTheme="minorHAnsi"/>
          <w:noProof/>
          <w:color w:val="auto"/>
          <w:sz w:val="22"/>
        </w:rPr>
      </w:pPr>
      <w:ins w:id="271"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"_Toc441592885"</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7.1  |</w:t>
        </w:r>
        <w:r>
          <w:rPr>
            <w:rFonts w:asciiTheme="minorHAnsi" w:eastAsiaTheme="minorEastAsia" w:hAnsiTheme="minorHAnsi"/>
            <w:noProof/>
            <w:color w:val="auto"/>
            <w:sz w:val="22"/>
          </w:rPr>
          <w:tab/>
        </w:r>
        <w:r w:rsidRPr="00430AF4">
          <w:rPr>
            <w:rStyle w:val="Hyperlink"/>
            <w:noProof/>
          </w:rPr>
          <w:t>Mini Model Runs</w:t>
        </w:r>
        <w:r>
          <w:rPr>
            <w:noProof/>
            <w:webHidden/>
          </w:rPr>
          <w:tab/>
        </w:r>
        <w:r>
          <w:rPr>
            <w:noProof/>
            <w:webHidden/>
          </w:rPr>
          <w:fldChar w:fldCharType="begin"/>
        </w:r>
        <w:r>
          <w:rPr>
            <w:noProof/>
            <w:webHidden/>
          </w:rPr>
          <w:instrText xml:space="preserve"> PAGEREF _Toc441592885 \h </w:instrText>
        </w:r>
        <w:r>
          <w:rPr>
            <w:noProof/>
            <w:webHidden/>
          </w:rPr>
        </w:r>
      </w:ins>
      <w:r>
        <w:rPr>
          <w:noProof/>
          <w:webHidden/>
        </w:rPr>
        <w:fldChar w:fldCharType="separate"/>
      </w:r>
      <w:ins w:id="272" w:author="Nagendra Dhakar" w:date="2016-01-26T17:31:00Z">
        <w:r>
          <w:rPr>
            <w:noProof/>
            <w:webHidden/>
          </w:rPr>
          <w:t>148</w:t>
        </w:r>
        <w:r>
          <w:rPr>
            <w:noProof/>
            <w:webHidden/>
          </w:rPr>
          <w:fldChar w:fldCharType="end"/>
        </w:r>
        <w:r w:rsidRPr="00430AF4">
          <w:rPr>
            <w:rStyle w:val="Hyperlink"/>
            <w:noProof/>
          </w:rPr>
          <w:fldChar w:fldCharType="end"/>
        </w:r>
      </w:ins>
    </w:p>
    <w:p w14:paraId="010B67B8" w14:textId="77777777" w:rsidR="00E7115E" w:rsidRDefault="00E7115E">
      <w:pPr>
        <w:pStyle w:val="TOC3"/>
        <w:rPr>
          <w:ins w:id="273" w:author="Nagendra Dhakar" w:date="2016-01-26T17:31:00Z"/>
          <w:rFonts w:asciiTheme="minorHAnsi" w:eastAsiaTheme="minorEastAsia" w:hAnsiTheme="minorHAnsi"/>
          <w:noProof/>
          <w:color w:val="auto"/>
          <w:sz w:val="22"/>
        </w:rPr>
      </w:pPr>
      <w:ins w:id="274"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"_Toc441592886"</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Run A Feedback Loop</w:t>
        </w:r>
        <w:r>
          <w:rPr>
            <w:noProof/>
            <w:webHidden/>
          </w:rPr>
          <w:tab/>
        </w:r>
        <w:r>
          <w:rPr>
            <w:noProof/>
            <w:webHidden/>
          </w:rPr>
          <w:fldChar w:fldCharType="begin"/>
        </w:r>
        <w:r>
          <w:rPr>
            <w:noProof/>
            <w:webHidden/>
          </w:rPr>
          <w:instrText xml:space="preserve"> PAGEREF _Toc441592886 \h </w:instrText>
        </w:r>
        <w:r>
          <w:rPr>
            <w:noProof/>
            <w:webHidden/>
          </w:rPr>
        </w:r>
      </w:ins>
      <w:r>
        <w:rPr>
          <w:noProof/>
          <w:webHidden/>
        </w:rPr>
        <w:fldChar w:fldCharType="separate"/>
      </w:r>
      <w:ins w:id="275" w:author="Nagendra Dhakar" w:date="2016-01-26T17:31:00Z">
        <w:r>
          <w:rPr>
            <w:noProof/>
            <w:webHidden/>
          </w:rPr>
          <w:t>148</w:t>
        </w:r>
        <w:r>
          <w:rPr>
            <w:noProof/>
            <w:webHidden/>
          </w:rPr>
          <w:fldChar w:fldCharType="end"/>
        </w:r>
        <w:r w:rsidRPr="00430AF4">
          <w:rPr>
            <w:rStyle w:val="Hyperlink"/>
            <w:noProof/>
          </w:rPr>
          <w:fldChar w:fldCharType="end"/>
        </w:r>
      </w:ins>
    </w:p>
    <w:p w14:paraId="2D96A09D" w14:textId="77777777" w:rsidR="00E7115E" w:rsidRDefault="00E7115E">
      <w:pPr>
        <w:pStyle w:val="TOC3"/>
        <w:rPr>
          <w:ins w:id="276" w:author="Nagendra Dhakar" w:date="2016-01-26T17:31:00Z"/>
          <w:rFonts w:asciiTheme="minorHAnsi" w:eastAsiaTheme="minorEastAsia" w:hAnsiTheme="minorHAnsi"/>
          <w:noProof/>
          <w:color w:val="auto"/>
          <w:sz w:val="22"/>
        </w:rPr>
      </w:pPr>
      <w:ins w:id="277"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"_Toc441592887"</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Run A Stage</w:t>
        </w:r>
        <w:r>
          <w:rPr>
            <w:noProof/>
            <w:webHidden/>
          </w:rPr>
          <w:tab/>
        </w:r>
        <w:r>
          <w:rPr>
            <w:noProof/>
            <w:webHidden/>
          </w:rPr>
          <w:fldChar w:fldCharType="begin"/>
        </w:r>
        <w:r>
          <w:rPr>
            <w:noProof/>
            <w:webHidden/>
          </w:rPr>
          <w:instrText xml:space="preserve"> PAGEREF _Toc441592887 \h </w:instrText>
        </w:r>
        <w:r>
          <w:rPr>
            <w:noProof/>
            <w:webHidden/>
          </w:rPr>
        </w:r>
      </w:ins>
      <w:r>
        <w:rPr>
          <w:noProof/>
          <w:webHidden/>
        </w:rPr>
        <w:fldChar w:fldCharType="separate"/>
      </w:r>
      <w:ins w:id="278" w:author="Nagendra Dhakar" w:date="2016-01-26T17:31:00Z">
        <w:r>
          <w:rPr>
            <w:noProof/>
            <w:webHidden/>
          </w:rPr>
          <w:t>149</w:t>
        </w:r>
        <w:r>
          <w:rPr>
            <w:noProof/>
            <w:webHidden/>
          </w:rPr>
          <w:fldChar w:fldCharType="end"/>
        </w:r>
        <w:r w:rsidRPr="00430AF4">
          <w:rPr>
            <w:rStyle w:val="Hyperlink"/>
            <w:noProof/>
          </w:rPr>
          <w:fldChar w:fldCharType="end"/>
        </w:r>
      </w:ins>
    </w:p>
    <w:p w14:paraId="069C654E" w14:textId="77777777" w:rsidR="00E7115E" w:rsidRDefault="00E7115E">
      <w:pPr>
        <w:pStyle w:val="TOC3"/>
        <w:rPr>
          <w:ins w:id="279" w:author="Nagendra Dhakar" w:date="2016-01-26T17:31:00Z"/>
          <w:rFonts w:asciiTheme="minorHAnsi" w:eastAsiaTheme="minorEastAsia" w:hAnsiTheme="minorHAnsi"/>
          <w:noProof/>
          <w:color w:val="auto"/>
          <w:sz w:val="22"/>
        </w:rPr>
      </w:pPr>
      <w:ins w:id="280"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"_Toc441592888"</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Run Selected Stages in a Feedback Loop</w:t>
        </w:r>
        <w:r>
          <w:rPr>
            <w:noProof/>
            <w:webHidden/>
          </w:rPr>
          <w:tab/>
        </w:r>
        <w:r>
          <w:rPr>
            <w:noProof/>
            <w:webHidden/>
          </w:rPr>
          <w:fldChar w:fldCharType="begin"/>
        </w:r>
        <w:r>
          <w:rPr>
            <w:noProof/>
            <w:webHidden/>
          </w:rPr>
          <w:instrText xml:space="preserve"> PAGEREF _Toc441592888 \h </w:instrText>
        </w:r>
        <w:r>
          <w:rPr>
            <w:noProof/>
            <w:webHidden/>
          </w:rPr>
        </w:r>
      </w:ins>
      <w:r>
        <w:rPr>
          <w:noProof/>
          <w:webHidden/>
        </w:rPr>
        <w:fldChar w:fldCharType="separate"/>
      </w:r>
      <w:ins w:id="281" w:author="Nagendra Dhakar" w:date="2016-01-26T17:31:00Z">
        <w:r>
          <w:rPr>
            <w:noProof/>
            <w:webHidden/>
          </w:rPr>
          <w:t>150</w:t>
        </w:r>
        <w:r>
          <w:rPr>
            <w:noProof/>
            <w:webHidden/>
          </w:rPr>
          <w:fldChar w:fldCharType="end"/>
        </w:r>
        <w:r w:rsidRPr="00430AF4">
          <w:rPr>
            <w:rStyle w:val="Hyperlink"/>
            <w:noProof/>
          </w:rPr>
          <w:fldChar w:fldCharType="end"/>
        </w:r>
      </w:ins>
    </w:p>
    <w:p w14:paraId="38E71E24" w14:textId="77777777" w:rsidR="00E7115E" w:rsidRDefault="00E7115E">
      <w:pPr>
        <w:pStyle w:val="TOC2"/>
        <w:tabs>
          <w:tab w:val="left" w:pos="1100"/>
        </w:tabs>
        <w:rPr>
          <w:ins w:id="282" w:author="Nagendra Dhakar" w:date="2016-01-26T17:31:00Z"/>
          <w:rFonts w:asciiTheme="minorHAnsi" w:eastAsiaTheme="minorEastAsia" w:hAnsiTheme="minorHAnsi"/>
          <w:noProof/>
          <w:color w:val="auto"/>
          <w:sz w:val="22"/>
        </w:rPr>
      </w:pPr>
      <w:ins w:id="283"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"_Toc441592889"</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7.2  |</w:t>
        </w:r>
        <w:r>
          <w:rPr>
            <w:rFonts w:asciiTheme="minorHAnsi" w:eastAsiaTheme="minorEastAsia" w:hAnsiTheme="minorHAnsi"/>
            <w:noProof/>
            <w:color w:val="auto"/>
            <w:sz w:val="22"/>
          </w:rPr>
          <w:tab/>
        </w:r>
        <w:r w:rsidRPr="00430AF4">
          <w:rPr>
            <w:rStyle w:val="Hyperlink"/>
            <w:noProof/>
          </w:rPr>
          <w:t>Mini Model Runs Input Checks</w:t>
        </w:r>
        <w:r>
          <w:rPr>
            <w:noProof/>
            <w:webHidden/>
          </w:rPr>
          <w:tab/>
        </w:r>
        <w:r>
          <w:rPr>
            <w:noProof/>
            <w:webHidden/>
          </w:rPr>
          <w:fldChar w:fldCharType="begin"/>
        </w:r>
        <w:r>
          <w:rPr>
            <w:noProof/>
            <w:webHidden/>
          </w:rPr>
          <w:instrText xml:space="preserve"> PAGEREF _Toc441592889 \h </w:instrText>
        </w:r>
        <w:r>
          <w:rPr>
            <w:noProof/>
            <w:webHidden/>
          </w:rPr>
        </w:r>
      </w:ins>
      <w:r>
        <w:rPr>
          <w:noProof/>
          <w:webHidden/>
        </w:rPr>
        <w:fldChar w:fldCharType="separate"/>
      </w:r>
      <w:ins w:id="284" w:author="Nagendra Dhakar" w:date="2016-01-26T17:31:00Z">
        <w:r>
          <w:rPr>
            <w:noProof/>
            <w:webHidden/>
          </w:rPr>
          <w:t>152</w:t>
        </w:r>
        <w:r>
          <w:rPr>
            <w:noProof/>
            <w:webHidden/>
          </w:rPr>
          <w:fldChar w:fldCharType="end"/>
        </w:r>
        <w:r w:rsidRPr="00430AF4">
          <w:rPr>
            <w:rStyle w:val="Hyperlink"/>
            <w:noProof/>
          </w:rPr>
          <w:fldChar w:fldCharType="end"/>
        </w:r>
      </w:ins>
    </w:p>
    <w:p w14:paraId="157C2123" w14:textId="77777777" w:rsidR="00E7115E" w:rsidRDefault="00E7115E">
      <w:pPr>
        <w:pStyle w:val="TOC3"/>
        <w:rPr>
          <w:ins w:id="285" w:author="Nagendra Dhakar" w:date="2016-01-26T17:31:00Z"/>
          <w:rFonts w:asciiTheme="minorHAnsi" w:eastAsiaTheme="minorEastAsia" w:hAnsiTheme="minorHAnsi"/>
          <w:noProof/>
          <w:color w:val="auto"/>
          <w:sz w:val="22"/>
        </w:rPr>
      </w:pPr>
      <w:ins w:id="286"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"_Toc441592890"</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Network Change</w:t>
        </w:r>
        <w:r>
          <w:rPr>
            <w:noProof/>
            <w:webHidden/>
          </w:rPr>
          <w:tab/>
        </w:r>
        <w:r>
          <w:rPr>
            <w:noProof/>
            <w:webHidden/>
          </w:rPr>
          <w:fldChar w:fldCharType="begin"/>
        </w:r>
        <w:r>
          <w:rPr>
            <w:noProof/>
            <w:webHidden/>
          </w:rPr>
          <w:instrText xml:space="preserve"> PAGEREF _Toc441592890 \h </w:instrText>
        </w:r>
        <w:r>
          <w:rPr>
            <w:noProof/>
            <w:webHidden/>
          </w:rPr>
        </w:r>
      </w:ins>
      <w:r>
        <w:rPr>
          <w:noProof/>
          <w:webHidden/>
        </w:rPr>
        <w:fldChar w:fldCharType="separate"/>
      </w:r>
      <w:ins w:id="287" w:author="Nagendra Dhakar" w:date="2016-01-26T17:31:00Z">
        <w:r>
          <w:rPr>
            <w:noProof/>
            <w:webHidden/>
          </w:rPr>
          <w:t>152</w:t>
        </w:r>
        <w:r>
          <w:rPr>
            <w:noProof/>
            <w:webHidden/>
          </w:rPr>
          <w:fldChar w:fldCharType="end"/>
        </w:r>
        <w:r w:rsidRPr="00430AF4">
          <w:rPr>
            <w:rStyle w:val="Hyperlink"/>
            <w:noProof/>
          </w:rPr>
          <w:fldChar w:fldCharType="end"/>
        </w:r>
      </w:ins>
    </w:p>
    <w:p w14:paraId="560FF39C" w14:textId="77777777" w:rsidR="00E7115E" w:rsidRDefault="00E7115E">
      <w:pPr>
        <w:pStyle w:val="TOC3"/>
        <w:rPr>
          <w:ins w:id="288" w:author="Nagendra Dhakar" w:date="2016-01-26T17:31:00Z"/>
          <w:rFonts w:asciiTheme="minorHAnsi" w:eastAsiaTheme="minorEastAsia" w:hAnsiTheme="minorHAnsi"/>
          <w:noProof/>
          <w:color w:val="auto"/>
          <w:sz w:val="22"/>
        </w:rPr>
      </w:pPr>
      <w:ins w:id="289"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"_Toc441592891"</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DaySim Input Change</w:t>
        </w:r>
        <w:r>
          <w:rPr>
            <w:noProof/>
            <w:webHidden/>
          </w:rPr>
          <w:tab/>
        </w:r>
        <w:r>
          <w:rPr>
            <w:noProof/>
            <w:webHidden/>
          </w:rPr>
          <w:fldChar w:fldCharType="begin"/>
        </w:r>
        <w:r>
          <w:rPr>
            <w:noProof/>
            <w:webHidden/>
          </w:rPr>
          <w:instrText xml:space="preserve"> PAGEREF _Toc441592891 \h </w:instrText>
        </w:r>
        <w:r>
          <w:rPr>
            <w:noProof/>
            <w:webHidden/>
          </w:rPr>
        </w:r>
      </w:ins>
      <w:r>
        <w:rPr>
          <w:noProof/>
          <w:webHidden/>
        </w:rPr>
        <w:fldChar w:fldCharType="separate"/>
      </w:r>
      <w:ins w:id="290" w:author="Nagendra Dhakar" w:date="2016-01-26T17:31:00Z">
        <w:r>
          <w:rPr>
            <w:noProof/>
            <w:webHidden/>
          </w:rPr>
          <w:t>153</w:t>
        </w:r>
        <w:r>
          <w:rPr>
            <w:noProof/>
            <w:webHidden/>
          </w:rPr>
          <w:fldChar w:fldCharType="end"/>
        </w:r>
        <w:r w:rsidRPr="00430AF4">
          <w:rPr>
            <w:rStyle w:val="Hyperlink"/>
            <w:noProof/>
          </w:rPr>
          <w:fldChar w:fldCharType="end"/>
        </w:r>
      </w:ins>
    </w:p>
    <w:p w14:paraId="3D0194D8" w14:textId="77777777" w:rsidR="00E7115E" w:rsidRDefault="00E7115E">
      <w:pPr>
        <w:pStyle w:val="TOC2"/>
        <w:tabs>
          <w:tab w:val="left" w:pos="1100"/>
        </w:tabs>
        <w:rPr>
          <w:ins w:id="291" w:author="Nagendra Dhakar" w:date="2016-01-26T17:31:00Z"/>
          <w:rFonts w:asciiTheme="minorHAnsi" w:eastAsiaTheme="minorEastAsia" w:hAnsiTheme="minorHAnsi"/>
          <w:noProof/>
          <w:color w:val="auto"/>
          <w:sz w:val="22"/>
        </w:rPr>
      </w:pPr>
      <w:ins w:id="292"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"_Toc441592892"</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7.3  |</w:t>
        </w:r>
        <w:r>
          <w:rPr>
            <w:rFonts w:asciiTheme="minorHAnsi" w:eastAsiaTheme="minorEastAsia" w:hAnsiTheme="minorHAnsi"/>
            <w:noProof/>
            <w:color w:val="auto"/>
            <w:sz w:val="22"/>
          </w:rPr>
          <w:tab/>
        </w:r>
        <w:r w:rsidRPr="00430AF4">
          <w:rPr>
            <w:rStyle w:val="Hyperlink"/>
            <w:noProof/>
          </w:rPr>
          <w:t>Model Input Checks</w:t>
        </w:r>
        <w:r>
          <w:rPr>
            <w:noProof/>
            <w:webHidden/>
          </w:rPr>
          <w:tab/>
        </w:r>
        <w:r>
          <w:rPr>
            <w:noProof/>
            <w:webHidden/>
          </w:rPr>
          <w:fldChar w:fldCharType="begin"/>
        </w:r>
        <w:r>
          <w:rPr>
            <w:noProof/>
            <w:webHidden/>
          </w:rPr>
          <w:instrText xml:space="preserve"> PAGEREF _Toc441592892 \h </w:instrText>
        </w:r>
        <w:r>
          <w:rPr>
            <w:noProof/>
            <w:webHidden/>
          </w:rPr>
        </w:r>
      </w:ins>
      <w:r>
        <w:rPr>
          <w:noProof/>
          <w:webHidden/>
        </w:rPr>
        <w:fldChar w:fldCharType="separate"/>
      </w:r>
      <w:ins w:id="293" w:author="Nagendra Dhakar" w:date="2016-01-26T17:31:00Z">
        <w:r>
          <w:rPr>
            <w:noProof/>
            <w:webHidden/>
          </w:rPr>
          <w:t>153</w:t>
        </w:r>
        <w:r>
          <w:rPr>
            <w:noProof/>
            <w:webHidden/>
          </w:rPr>
          <w:fldChar w:fldCharType="end"/>
        </w:r>
        <w:r w:rsidRPr="00430AF4">
          <w:rPr>
            <w:rStyle w:val="Hyperlink"/>
            <w:noProof/>
          </w:rPr>
          <w:fldChar w:fldCharType="end"/>
        </w:r>
      </w:ins>
    </w:p>
    <w:p w14:paraId="00B7EEE6" w14:textId="77777777" w:rsidR="00E7115E" w:rsidRDefault="00E7115E">
      <w:pPr>
        <w:pStyle w:val="TOC3"/>
        <w:rPr>
          <w:ins w:id="294" w:author="Nagendra Dhakar" w:date="2016-01-26T17:31:00Z"/>
          <w:rFonts w:asciiTheme="minorHAnsi" w:eastAsiaTheme="minorEastAsia" w:hAnsiTheme="minorHAnsi"/>
          <w:noProof/>
          <w:color w:val="auto"/>
          <w:sz w:val="22"/>
        </w:rPr>
      </w:pPr>
      <w:ins w:id="295"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"_Toc441592893"</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Highway Network Edits</w:t>
        </w:r>
        <w:r>
          <w:rPr>
            <w:noProof/>
            <w:webHidden/>
          </w:rPr>
          <w:tab/>
        </w:r>
        <w:r>
          <w:rPr>
            <w:noProof/>
            <w:webHidden/>
          </w:rPr>
          <w:fldChar w:fldCharType="begin"/>
        </w:r>
        <w:r>
          <w:rPr>
            <w:noProof/>
            <w:webHidden/>
          </w:rPr>
          <w:instrText xml:space="preserve"> PAGEREF _Toc441592893 \h </w:instrText>
        </w:r>
        <w:r>
          <w:rPr>
            <w:noProof/>
            <w:webHidden/>
          </w:rPr>
        </w:r>
      </w:ins>
      <w:r>
        <w:rPr>
          <w:noProof/>
          <w:webHidden/>
        </w:rPr>
        <w:fldChar w:fldCharType="separate"/>
      </w:r>
      <w:ins w:id="296" w:author="Nagendra Dhakar" w:date="2016-01-26T17:31:00Z">
        <w:r>
          <w:rPr>
            <w:noProof/>
            <w:webHidden/>
          </w:rPr>
          <w:t>153</w:t>
        </w:r>
        <w:r>
          <w:rPr>
            <w:noProof/>
            <w:webHidden/>
          </w:rPr>
          <w:fldChar w:fldCharType="end"/>
        </w:r>
        <w:r w:rsidRPr="00430AF4">
          <w:rPr>
            <w:rStyle w:val="Hyperlink"/>
            <w:noProof/>
          </w:rPr>
          <w:fldChar w:fldCharType="end"/>
        </w:r>
      </w:ins>
    </w:p>
    <w:p w14:paraId="2B54AB86" w14:textId="77777777" w:rsidR="00E7115E" w:rsidRDefault="00E7115E">
      <w:pPr>
        <w:pStyle w:val="TOC3"/>
        <w:rPr>
          <w:ins w:id="297" w:author="Nagendra Dhakar" w:date="2016-01-26T17:31:00Z"/>
          <w:rFonts w:asciiTheme="minorHAnsi" w:eastAsiaTheme="minorEastAsia" w:hAnsiTheme="minorHAnsi"/>
          <w:noProof/>
          <w:color w:val="auto"/>
          <w:sz w:val="22"/>
        </w:rPr>
      </w:pPr>
      <w:ins w:id="298"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"_Toc441592894"</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Transit Network Edits</w:t>
        </w:r>
        <w:r>
          <w:rPr>
            <w:noProof/>
            <w:webHidden/>
          </w:rPr>
          <w:tab/>
        </w:r>
        <w:r>
          <w:rPr>
            <w:noProof/>
            <w:webHidden/>
          </w:rPr>
          <w:fldChar w:fldCharType="begin"/>
        </w:r>
        <w:r>
          <w:rPr>
            <w:noProof/>
            <w:webHidden/>
          </w:rPr>
          <w:instrText xml:space="preserve"> PAGEREF _Toc441592894 \h </w:instrText>
        </w:r>
        <w:r>
          <w:rPr>
            <w:noProof/>
            <w:webHidden/>
          </w:rPr>
        </w:r>
      </w:ins>
      <w:r>
        <w:rPr>
          <w:noProof/>
          <w:webHidden/>
        </w:rPr>
        <w:fldChar w:fldCharType="separate"/>
      </w:r>
      <w:ins w:id="299" w:author="Nagendra Dhakar" w:date="2016-01-26T17:31:00Z">
        <w:r>
          <w:rPr>
            <w:noProof/>
            <w:webHidden/>
          </w:rPr>
          <w:t>156</w:t>
        </w:r>
        <w:r>
          <w:rPr>
            <w:noProof/>
            <w:webHidden/>
          </w:rPr>
          <w:fldChar w:fldCharType="end"/>
        </w:r>
        <w:r w:rsidRPr="00430AF4">
          <w:rPr>
            <w:rStyle w:val="Hyperlink"/>
            <w:noProof/>
          </w:rPr>
          <w:fldChar w:fldCharType="end"/>
        </w:r>
      </w:ins>
    </w:p>
    <w:p w14:paraId="6A44EF79" w14:textId="77777777" w:rsidR="00E7115E" w:rsidRDefault="00E7115E">
      <w:pPr>
        <w:pStyle w:val="TOC3"/>
        <w:rPr>
          <w:ins w:id="300" w:author="Nagendra Dhakar" w:date="2016-01-26T17:31:00Z"/>
          <w:rFonts w:asciiTheme="minorHAnsi" w:eastAsiaTheme="minorEastAsia" w:hAnsiTheme="minorHAnsi"/>
          <w:noProof/>
          <w:color w:val="auto"/>
          <w:sz w:val="22"/>
        </w:rPr>
      </w:pPr>
      <w:ins w:id="301" w:author="Nagendra Dhakar" w:date="2016-01-26T17:31:00Z">
        <w:r w:rsidRPr="00430AF4">
          <w:rPr>
            <w:rStyle w:val="Hyperlink"/>
            <w:noProof/>
          </w:rPr>
          <w:fldChar w:fldCharType="begin"/>
        </w:r>
        <w:r w:rsidRPr="00430AF4">
          <w:rPr>
            <w:rStyle w:val="Hyperlink"/>
            <w:noProof/>
          </w:rPr>
          <w:instrText xml:space="preserve"> </w:instrText>
        </w:r>
        <w:r>
          <w:rPr>
            <w:noProof/>
          </w:rPr>
          <w:instrText>HYPERLINK \l "_Toc441592895"</w:instrText>
        </w:r>
        <w:r w:rsidRPr="00430AF4">
          <w:rPr>
            <w:rStyle w:val="Hyperlink"/>
            <w:noProof/>
          </w:rPr>
          <w:instrText xml:space="preserve"> </w:instrText>
        </w:r>
        <w:r w:rsidRPr="00430AF4">
          <w:rPr>
            <w:rStyle w:val="Hyperlink"/>
            <w:noProof/>
          </w:rPr>
        </w:r>
        <w:r w:rsidRPr="00430AF4">
          <w:rPr>
            <w:rStyle w:val="Hyperlink"/>
            <w:noProof/>
          </w:rPr>
          <w:fldChar w:fldCharType="separate"/>
        </w:r>
        <w:r w:rsidRPr="00430AF4">
          <w:rPr>
            <w:rStyle w:val="Hyperlink"/>
            <w:noProof/>
          </w:rPr>
          <w:t>DaySim Input Updates</w:t>
        </w:r>
        <w:r>
          <w:rPr>
            <w:noProof/>
            <w:webHidden/>
          </w:rPr>
          <w:tab/>
        </w:r>
        <w:r>
          <w:rPr>
            <w:noProof/>
            <w:webHidden/>
          </w:rPr>
          <w:fldChar w:fldCharType="begin"/>
        </w:r>
        <w:r>
          <w:rPr>
            <w:noProof/>
            <w:webHidden/>
          </w:rPr>
          <w:instrText xml:space="preserve"> PAGEREF _Toc441592895 \h </w:instrText>
        </w:r>
        <w:r>
          <w:rPr>
            <w:noProof/>
            <w:webHidden/>
          </w:rPr>
        </w:r>
      </w:ins>
      <w:r>
        <w:rPr>
          <w:noProof/>
          <w:webHidden/>
        </w:rPr>
        <w:fldChar w:fldCharType="separate"/>
      </w:r>
      <w:ins w:id="302" w:author="Nagendra Dhakar" w:date="2016-01-26T17:31:00Z">
        <w:r>
          <w:rPr>
            <w:noProof/>
            <w:webHidden/>
          </w:rPr>
          <w:t>157</w:t>
        </w:r>
        <w:r>
          <w:rPr>
            <w:noProof/>
            <w:webHidden/>
          </w:rPr>
          <w:fldChar w:fldCharType="end"/>
        </w:r>
        <w:r w:rsidRPr="00430AF4">
          <w:rPr>
            <w:rStyle w:val="Hyperlink"/>
            <w:noProof/>
          </w:rPr>
          <w:fldChar w:fldCharType="end"/>
        </w:r>
      </w:ins>
    </w:p>
    <w:p w14:paraId="3133528A" w14:textId="77777777" w:rsidR="002B5EA0" w:rsidDel="00E7115E" w:rsidRDefault="002B5EA0">
      <w:pPr>
        <w:pStyle w:val="TOC1"/>
        <w:rPr>
          <w:del w:id="303" w:author="Nagendra Dhakar" w:date="2016-01-26T17:31:00Z"/>
          <w:rFonts w:asciiTheme="minorHAnsi" w:eastAsiaTheme="minorEastAsia" w:hAnsiTheme="minorHAnsi"/>
          <w:b w:val="0"/>
          <w:caps w:val="0"/>
          <w:noProof/>
          <w:color w:val="auto"/>
          <w:sz w:val="22"/>
        </w:rPr>
      </w:pPr>
      <w:del w:id="304" w:author="Nagendra Dhakar" w:date="2016-01-26T17:31:00Z">
        <w:r w:rsidRPr="00E7115E" w:rsidDel="00E7115E">
          <w:rPr>
            <w:noProof/>
            <w:rPrChange w:id="305" w:author="Nagendra Dhakar" w:date="2016-01-26T17:31:00Z">
              <w:rPr>
                <w:rStyle w:val="Hyperlink"/>
                <w:noProof/>
              </w:rPr>
            </w:rPrChange>
          </w:rPr>
          <w:delText>1.0</w:delText>
        </w:r>
        <w:r w:rsidDel="00E7115E">
          <w:rPr>
            <w:rFonts w:asciiTheme="minorHAnsi" w:eastAsiaTheme="minorEastAsia" w:hAnsiTheme="minorHAnsi"/>
            <w:b w:val="0"/>
            <w:caps w:val="0"/>
            <w:noProof/>
            <w:color w:val="auto"/>
            <w:sz w:val="22"/>
          </w:rPr>
          <w:tab/>
        </w:r>
        <w:r w:rsidRPr="00E7115E" w:rsidDel="00E7115E">
          <w:rPr>
            <w:noProof/>
            <w:rPrChange w:id="306" w:author="Nagendra Dhakar" w:date="2016-01-26T17:31:00Z">
              <w:rPr>
                <w:rStyle w:val="Hyperlink"/>
                <w:noProof/>
              </w:rPr>
            </w:rPrChange>
          </w:rPr>
          <w:delText>overview</w:delText>
        </w:r>
        <w:r w:rsidDel="00E7115E">
          <w:rPr>
            <w:noProof/>
            <w:webHidden/>
          </w:rPr>
          <w:tab/>
          <w:delText>1</w:delText>
        </w:r>
      </w:del>
    </w:p>
    <w:p w14:paraId="18F23D85" w14:textId="77777777" w:rsidR="002B5EA0" w:rsidDel="00E7115E" w:rsidRDefault="002B5EA0">
      <w:pPr>
        <w:pStyle w:val="TOC2"/>
        <w:tabs>
          <w:tab w:val="left" w:pos="1100"/>
        </w:tabs>
        <w:rPr>
          <w:del w:id="307" w:author="Nagendra Dhakar" w:date="2016-01-26T17:31:00Z"/>
          <w:rFonts w:asciiTheme="minorHAnsi" w:eastAsiaTheme="minorEastAsia" w:hAnsiTheme="minorHAnsi"/>
          <w:noProof/>
          <w:color w:val="auto"/>
          <w:sz w:val="22"/>
        </w:rPr>
      </w:pPr>
      <w:del w:id="308" w:author="Nagendra Dhakar" w:date="2016-01-26T17:31:00Z">
        <w:r w:rsidRPr="00E7115E" w:rsidDel="00E7115E">
          <w:rPr>
            <w:noProof/>
            <w:rPrChange w:id="309" w:author="Nagendra Dhakar" w:date="2016-01-26T17:31:00Z">
              <w:rPr>
                <w:rStyle w:val="Hyperlink"/>
                <w:noProof/>
              </w:rPr>
            </w:rPrChange>
          </w:rPr>
          <w:delText>1.1  |</w:delText>
        </w:r>
        <w:r w:rsidDel="00E7115E">
          <w:rPr>
            <w:rFonts w:asciiTheme="minorHAnsi" w:eastAsiaTheme="minorEastAsia" w:hAnsiTheme="minorHAnsi"/>
            <w:noProof/>
            <w:color w:val="auto"/>
            <w:sz w:val="22"/>
          </w:rPr>
          <w:tab/>
        </w:r>
        <w:r w:rsidRPr="00E7115E" w:rsidDel="00E7115E">
          <w:rPr>
            <w:noProof/>
            <w:rPrChange w:id="310" w:author="Nagendra Dhakar" w:date="2016-01-26T17:31:00Z">
              <w:rPr>
                <w:rStyle w:val="Hyperlink"/>
                <w:noProof/>
              </w:rPr>
            </w:rPrChange>
          </w:rPr>
          <w:delText>Model System</w:delText>
        </w:r>
        <w:r w:rsidDel="00E7115E">
          <w:rPr>
            <w:noProof/>
            <w:webHidden/>
          </w:rPr>
          <w:tab/>
          <w:delText>1</w:delText>
        </w:r>
      </w:del>
    </w:p>
    <w:p w14:paraId="202EDDF0" w14:textId="77777777" w:rsidR="002B5EA0" w:rsidDel="00E7115E" w:rsidRDefault="002B5EA0">
      <w:pPr>
        <w:pStyle w:val="TOC2"/>
        <w:tabs>
          <w:tab w:val="left" w:pos="1100"/>
        </w:tabs>
        <w:rPr>
          <w:del w:id="311" w:author="Nagendra Dhakar" w:date="2016-01-26T17:31:00Z"/>
          <w:rFonts w:asciiTheme="minorHAnsi" w:eastAsiaTheme="minorEastAsia" w:hAnsiTheme="minorHAnsi"/>
          <w:noProof/>
          <w:color w:val="auto"/>
          <w:sz w:val="22"/>
        </w:rPr>
      </w:pPr>
      <w:del w:id="312" w:author="Nagendra Dhakar" w:date="2016-01-26T17:31:00Z">
        <w:r w:rsidRPr="00E7115E" w:rsidDel="00E7115E">
          <w:rPr>
            <w:noProof/>
            <w:rPrChange w:id="313" w:author="Nagendra Dhakar" w:date="2016-01-26T17:31:00Z">
              <w:rPr>
                <w:rStyle w:val="Hyperlink"/>
                <w:noProof/>
              </w:rPr>
            </w:rPrChange>
          </w:rPr>
          <w:delText>1.2  |</w:delText>
        </w:r>
        <w:r w:rsidDel="00E7115E">
          <w:rPr>
            <w:rFonts w:asciiTheme="minorHAnsi" w:eastAsiaTheme="minorEastAsia" w:hAnsiTheme="minorHAnsi"/>
            <w:noProof/>
            <w:color w:val="auto"/>
            <w:sz w:val="22"/>
          </w:rPr>
          <w:tab/>
        </w:r>
        <w:r w:rsidRPr="00E7115E" w:rsidDel="00E7115E">
          <w:rPr>
            <w:noProof/>
            <w:rPrChange w:id="314" w:author="Nagendra Dhakar" w:date="2016-01-26T17:31:00Z">
              <w:rPr>
                <w:rStyle w:val="Hyperlink"/>
                <w:noProof/>
              </w:rPr>
            </w:rPrChange>
          </w:rPr>
          <w:delText>Model Sensitivities</w:delText>
        </w:r>
        <w:r w:rsidDel="00E7115E">
          <w:rPr>
            <w:noProof/>
            <w:webHidden/>
          </w:rPr>
          <w:tab/>
          <w:delText>1</w:delText>
        </w:r>
      </w:del>
    </w:p>
    <w:p w14:paraId="41050E60" w14:textId="77777777" w:rsidR="002B5EA0" w:rsidDel="00E7115E" w:rsidRDefault="002B5EA0">
      <w:pPr>
        <w:pStyle w:val="TOC3"/>
        <w:rPr>
          <w:del w:id="315" w:author="Nagendra Dhakar" w:date="2016-01-26T17:31:00Z"/>
          <w:rFonts w:asciiTheme="minorHAnsi" w:eastAsiaTheme="minorEastAsia" w:hAnsiTheme="minorHAnsi"/>
          <w:noProof/>
          <w:color w:val="auto"/>
          <w:sz w:val="22"/>
        </w:rPr>
      </w:pPr>
      <w:del w:id="316" w:author="Nagendra Dhakar" w:date="2016-01-26T17:31:00Z">
        <w:r w:rsidRPr="00E7115E" w:rsidDel="00E7115E">
          <w:rPr>
            <w:noProof/>
            <w:rPrChange w:id="317" w:author="Nagendra Dhakar" w:date="2016-01-26T17:31:00Z">
              <w:rPr>
                <w:rStyle w:val="Hyperlink"/>
                <w:noProof/>
              </w:rPr>
            </w:rPrChange>
          </w:rPr>
          <w:delText>Transportation Investments &amp; Policies</w:delText>
        </w:r>
        <w:r w:rsidDel="00E7115E">
          <w:rPr>
            <w:noProof/>
            <w:webHidden/>
          </w:rPr>
          <w:tab/>
          <w:delText>1</w:delText>
        </w:r>
      </w:del>
    </w:p>
    <w:p w14:paraId="7A055452" w14:textId="77777777" w:rsidR="002B5EA0" w:rsidDel="00E7115E" w:rsidRDefault="002B5EA0">
      <w:pPr>
        <w:pStyle w:val="TOC3"/>
        <w:rPr>
          <w:del w:id="318" w:author="Nagendra Dhakar" w:date="2016-01-26T17:31:00Z"/>
          <w:rFonts w:asciiTheme="minorHAnsi" w:eastAsiaTheme="minorEastAsia" w:hAnsiTheme="minorHAnsi"/>
          <w:noProof/>
          <w:color w:val="auto"/>
          <w:sz w:val="22"/>
        </w:rPr>
      </w:pPr>
      <w:del w:id="319" w:author="Nagendra Dhakar" w:date="2016-01-26T17:31:00Z">
        <w:r w:rsidRPr="00E7115E" w:rsidDel="00E7115E">
          <w:rPr>
            <w:noProof/>
            <w:rPrChange w:id="320" w:author="Nagendra Dhakar" w:date="2016-01-26T17:31:00Z">
              <w:rPr>
                <w:rStyle w:val="Hyperlink"/>
                <w:noProof/>
              </w:rPr>
            </w:rPrChange>
          </w:rPr>
          <w:delText>Land Use</w:delText>
        </w:r>
        <w:r w:rsidDel="00E7115E">
          <w:rPr>
            <w:noProof/>
            <w:webHidden/>
          </w:rPr>
          <w:tab/>
          <w:delText>1</w:delText>
        </w:r>
      </w:del>
    </w:p>
    <w:p w14:paraId="3980D569" w14:textId="77777777" w:rsidR="002B5EA0" w:rsidDel="00E7115E" w:rsidRDefault="002B5EA0">
      <w:pPr>
        <w:pStyle w:val="TOC3"/>
        <w:rPr>
          <w:del w:id="321" w:author="Nagendra Dhakar" w:date="2016-01-26T17:31:00Z"/>
          <w:rFonts w:asciiTheme="minorHAnsi" w:eastAsiaTheme="minorEastAsia" w:hAnsiTheme="minorHAnsi"/>
          <w:noProof/>
          <w:color w:val="auto"/>
          <w:sz w:val="22"/>
        </w:rPr>
      </w:pPr>
      <w:del w:id="322" w:author="Nagendra Dhakar" w:date="2016-01-26T17:31:00Z">
        <w:r w:rsidRPr="00E7115E" w:rsidDel="00E7115E">
          <w:rPr>
            <w:noProof/>
            <w:rPrChange w:id="323" w:author="Nagendra Dhakar" w:date="2016-01-26T17:31:00Z">
              <w:rPr>
                <w:rStyle w:val="Hyperlink"/>
                <w:noProof/>
              </w:rPr>
            </w:rPrChange>
          </w:rPr>
          <w:delText>Socioeconomics &amp; Demographics</w:delText>
        </w:r>
        <w:r w:rsidDel="00E7115E">
          <w:rPr>
            <w:noProof/>
            <w:webHidden/>
          </w:rPr>
          <w:tab/>
          <w:delText>1</w:delText>
        </w:r>
      </w:del>
    </w:p>
    <w:p w14:paraId="1E87EE4B" w14:textId="77777777" w:rsidR="002B5EA0" w:rsidDel="00E7115E" w:rsidRDefault="002B5EA0">
      <w:pPr>
        <w:pStyle w:val="TOC1"/>
        <w:rPr>
          <w:del w:id="324" w:author="Nagendra Dhakar" w:date="2016-01-26T17:31:00Z"/>
          <w:rFonts w:asciiTheme="minorHAnsi" w:eastAsiaTheme="minorEastAsia" w:hAnsiTheme="minorHAnsi"/>
          <w:b w:val="0"/>
          <w:caps w:val="0"/>
          <w:noProof/>
          <w:color w:val="auto"/>
          <w:sz w:val="22"/>
        </w:rPr>
      </w:pPr>
      <w:del w:id="325" w:author="Nagendra Dhakar" w:date="2016-01-26T17:31:00Z">
        <w:r w:rsidRPr="00E7115E" w:rsidDel="00E7115E">
          <w:rPr>
            <w:noProof/>
            <w:rPrChange w:id="326" w:author="Nagendra Dhakar" w:date="2016-01-26T17:31:00Z">
              <w:rPr>
                <w:rStyle w:val="Hyperlink"/>
                <w:noProof/>
              </w:rPr>
            </w:rPrChange>
          </w:rPr>
          <w:delText>2.0</w:delText>
        </w:r>
        <w:r w:rsidDel="00E7115E">
          <w:rPr>
            <w:rFonts w:asciiTheme="minorHAnsi" w:eastAsiaTheme="minorEastAsia" w:hAnsiTheme="minorHAnsi"/>
            <w:b w:val="0"/>
            <w:caps w:val="0"/>
            <w:noProof/>
            <w:color w:val="auto"/>
            <w:sz w:val="22"/>
          </w:rPr>
          <w:tab/>
        </w:r>
        <w:r w:rsidRPr="00E7115E" w:rsidDel="00E7115E">
          <w:rPr>
            <w:noProof/>
            <w:rPrChange w:id="327" w:author="Nagendra Dhakar" w:date="2016-01-26T17:31:00Z">
              <w:rPr>
                <w:rStyle w:val="Hyperlink"/>
                <w:noProof/>
              </w:rPr>
            </w:rPrChange>
          </w:rPr>
          <w:delText>hardware &amp; software Requirements</w:delText>
        </w:r>
        <w:r w:rsidDel="00E7115E">
          <w:rPr>
            <w:noProof/>
            <w:webHidden/>
          </w:rPr>
          <w:tab/>
          <w:delText>3</w:delText>
        </w:r>
      </w:del>
    </w:p>
    <w:p w14:paraId="5FCD8238" w14:textId="77777777" w:rsidR="002B5EA0" w:rsidDel="00E7115E" w:rsidRDefault="002B5EA0">
      <w:pPr>
        <w:pStyle w:val="TOC2"/>
        <w:tabs>
          <w:tab w:val="left" w:pos="1100"/>
        </w:tabs>
        <w:rPr>
          <w:del w:id="328" w:author="Nagendra Dhakar" w:date="2016-01-26T17:31:00Z"/>
          <w:rFonts w:asciiTheme="minorHAnsi" w:eastAsiaTheme="minorEastAsia" w:hAnsiTheme="minorHAnsi"/>
          <w:noProof/>
          <w:color w:val="auto"/>
          <w:sz w:val="22"/>
        </w:rPr>
      </w:pPr>
      <w:del w:id="329" w:author="Nagendra Dhakar" w:date="2016-01-26T17:31:00Z">
        <w:r w:rsidRPr="00E7115E" w:rsidDel="00E7115E">
          <w:rPr>
            <w:noProof/>
            <w:rPrChange w:id="330" w:author="Nagendra Dhakar" w:date="2016-01-26T17:31:00Z">
              <w:rPr>
                <w:rStyle w:val="Hyperlink"/>
                <w:noProof/>
              </w:rPr>
            </w:rPrChange>
          </w:rPr>
          <w:delText>2.1  |</w:delText>
        </w:r>
        <w:r w:rsidDel="00E7115E">
          <w:rPr>
            <w:rFonts w:asciiTheme="minorHAnsi" w:eastAsiaTheme="minorEastAsia" w:hAnsiTheme="minorHAnsi"/>
            <w:noProof/>
            <w:color w:val="auto"/>
            <w:sz w:val="22"/>
          </w:rPr>
          <w:tab/>
        </w:r>
        <w:r w:rsidRPr="00E7115E" w:rsidDel="00E7115E">
          <w:rPr>
            <w:noProof/>
            <w:rPrChange w:id="331" w:author="Nagendra Dhakar" w:date="2016-01-26T17:31:00Z">
              <w:rPr>
                <w:rStyle w:val="Hyperlink"/>
                <w:noProof/>
              </w:rPr>
            </w:rPrChange>
          </w:rPr>
          <w:delText>Hardware Requirements</w:delText>
        </w:r>
        <w:r w:rsidDel="00E7115E">
          <w:rPr>
            <w:noProof/>
            <w:webHidden/>
          </w:rPr>
          <w:tab/>
          <w:delText>3</w:delText>
        </w:r>
      </w:del>
    </w:p>
    <w:p w14:paraId="6A09896A" w14:textId="77777777" w:rsidR="002B5EA0" w:rsidDel="00E7115E" w:rsidRDefault="002B5EA0">
      <w:pPr>
        <w:pStyle w:val="TOC2"/>
        <w:tabs>
          <w:tab w:val="left" w:pos="1100"/>
        </w:tabs>
        <w:rPr>
          <w:del w:id="332" w:author="Nagendra Dhakar" w:date="2016-01-26T17:31:00Z"/>
          <w:rFonts w:asciiTheme="minorHAnsi" w:eastAsiaTheme="minorEastAsia" w:hAnsiTheme="minorHAnsi"/>
          <w:noProof/>
          <w:color w:val="auto"/>
          <w:sz w:val="22"/>
        </w:rPr>
      </w:pPr>
      <w:del w:id="333" w:author="Nagendra Dhakar" w:date="2016-01-26T17:31:00Z">
        <w:r w:rsidRPr="00E7115E" w:rsidDel="00E7115E">
          <w:rPr>
            <w:noProof/>
            <w:rPrChange w:id="334" w:author="Nagendra Dhakar" w:date="2016-01-26T17:31:00Z">
              <w:rPr>
                <w:rStyle w:val="Hyperlink"/>
                <w:noProof/>
              </w:rPr>
            </w:rPrChange>
          </w:rPr>
          <w:delText>2.2  |</w:delText>
        </w:r>
        <w:r w:rsidDel="00E7115E">
          <w:rPr>
            <w:rFonts w:asciiTheme="minorHAnsi" w:eastAsiaTheme="minorEastAsia" w:hAnsiTheme="minorHAnsi"/>
            <w:noProof/>
            <w:color w:val="auto"/>
            <w:sz w:val="22"/>
          </w:rPr>
          <w:tab/>
        </w:r>
        <w:r w:rsidRPr="00E7115E" w:rsidDel="00E7115E">
          <w:rPr>
            <w:noProof/>
            <w:rPrChange w:id="335" w:author="Nagendra Dhakar" w:date="2016-01-26T17:31:00Z">
              <w:rPr>
                <w:rStyle w:val="Hyperlink"/>
                <w:noProof/>
              </w:rPr>
            </w:rPrChange>
          </w:rPr>
          <w:delText>Software requirements</w:delText>
        </w:r>
        <w:r w:rsidDel="00E7115E">
          <w:rPr>
            <w:noProof/>
            <w:webHidden/>
          </w:rPr>
          <w:tab/>
          <w:delText>3</w:delText>
        </w:r>
      </w:del>
    </w:p>
    <w:p w14:paraId="0AE99701" w14:textId="77777777" w:rsidR="002B5EA0" w:rsidDel="00E7115E" w:rsidRDefault="002B5EA0">
      <w:pPr>
        <w:pStyle w:val="TOC3"/>
        <w:rPr>
          <w:del w:id="336" w:author="Nagendra Dhakar" w:date="2016-01-26T17:31:00Z"/>
          <w:rFonts w:asciiTheme="minorHAnsi" w:eastAsiaTheme="minorEastAsia" w:hAnsiTheme="minorHAnsi"/>
          <w:noProof/>
          <w:color w:val="auto"/>
          <w:sz w:val="22"/>
        </w:rPr>
      </w:pPr>
      <w:del w:id="337" w:author="Nagendra Dhakar" w:date="2016-01-26T17:31:00Z">
        <w:r w:rsidRPr="00E7115E" w:rsidDel="00E7115E">
          <w:rPr>
            <w:noProof/>
            <w:rPrChange w:id="338" w:author="Nagendra Dhakar" w:date="2016-01-26T17:31:00Z">
              <w:rPr>
                <w:rStyle w:val="Hyperlink"/>
                <w:noProof/>
              </w:rPr>
            </w:rPrChange>
          </w:rPr>
          <w:delText>Operating system</w:delText>
        </w:r>
        <w:r w:rsidDel="00E7115E">
          <w:rPr>
            <w:noProof/>
            <w:webHidden/>
          </w:rPr>
          <w:tab/>
          <w:delText>3</w:delText>
        </w:r>
      </w:del>
    </w:p>
    <w:p w14:paraId="3E52BFA1" w14:textId="77777777" w:rsidR="002B5EA0" w:rsidDel="00E7115E" w:rsidRDefault="002B5EA0">
      <w:pPr>
        <w:pStyle w:val="TOC3"/>
        <w:rPr>
          <w:del w:id="339" w:author="Nagendra Dhakar" w:date="2016-01-26T17:31:00Z"/>
          <w:rFonts w:asciiTheme="minorHAnsi" w:eastAsiaTheme="minorEastAsia" w:hAnsiTheme="minorHAnsi"/>
          <w:noProof/>
          <w:color w:val="auto"/>
          <w:sz w:val="22"/>
        </w:rPr>
      </w:pPr>
      <w:del w:id="340" w:author="Nagendra Dhakar" w:date="2016-01-26T17:31:00Z">
        <w:r w:rsidRPr="00E7115E" w:rsidDel="00E7115E">
          <w:rPr>
            <w:noProof/>
            <w:rPrChange w:id="341" w:author="Nagendra Dhakar" w:date="2016-01-26T17:31:00Z">
              <w:rPr>
                <w:rStyle w:val="Hyperlink"/>
                <w:noProof/>
              </w:rPr>
            </w:rPrChange>
          </w:rPr>
          <w:delText>TransCAD</w:delText>
        </w:r>
        <w:r w:rsidDel="00E7115E">
          <w:rPr>
            <w:noProof/>
            <w:webHidden/>
          </w:rPr>
          <w:tab/>
          <w:delText>3</w:delText>
        </w:r>
      </w:del>
    </w:p>
    <w:p w14:paraId="078E5B28" w14:textId="77777777" w:rsidR="002B5EA0" w:rsidDel="00E7115E" w:rsidRDefault="002B5EA0">
      <w:pPr>
        <w:pStyle w:val="TOC3"/>
        <w:rPr>
          <w:del w:id="342" w:author="Nagendra Dhakar" w:date="2016-01-26T17:31:00Z"/>
          <w:rFonts w:asciiTheme="minorHAnsi" w:eastAsiaTheme="minorEastAsia" w:hAnsiTheme="minorHAnsi"/>
          <w:noProof/>
          <w:color w:val="auto"/>
          <w:sz w:val="22"/>
        </w:rPr>
      </w:pPr>
      <w:del w:id="343" w:author="Nagendra Dhakar" w:date="2016-01-26T17:31:00Z">
        <w:r w:rsidRPr="00E7115E" w:rsidDel="00E7115E">
          <w:rPr>
            <w:noProof/>
            <w:rPrChange w:id="344" w:author="Nagendra Dhakar" w:date="2016-01-26T17:31:00Z">
              <w:rPr>
                <w:rStyle w:val="Hyperlink"/>
                <w:noProof/>
              </w:rPr>
            </w:rPrChange>
          </w:rPr>
          <w:delText>DaySim</w:delText>
        </w:r>
        <w:r w:rsidDel="00E7115E">
          <w:rPr>
            <w:noProof/>
            <w:webHidden/>
          </w:rPr>
          <w:tab/>
          <w:delText>3</w:delText>
        </w:r>
      </w:del>
    </w:p>
    <w:p w14:paraId="7B4BD4EF" w14:textId="77777777" w:rsidR="002B5EA0" w:rsidDel="00E7115E" w:rsidRDefault="002B5EA0">
      <w:pPr>
        <w:pStyle w:val="TOC3"/>
        <w:rPr>
          <w:del w:id="345" w:author="Nagendra Dhakar" w:date="2016-01-26T17:31:00Z"/>
          <w:rFonts w:asciiTheme="minorHAnsi" w:eastAsiaTheme="minorEastAsia" w:hAnsiTheme="minorHAnsi"/>
          <w:noProof/>
          <w:color w:val="auto"/>
          <w:sz w:val="22"/>
        </w:rPr>
      </w:pPr>
      <w:del w:id="346" w:author="Nagendra Dhakar" w:date="2016-01-26T17:31:00Z">
        <w:r w:rsidRPr="00E7115E" w:rsidDel="00E7115E">
          <w:rPr>
            <w:noProof/>
            <w:rPrChange w:id="347" w:author="Nagendra Dhakar" w:date="2016-01-26T17:31:00Z">
              <w:rPr>
                <w:rStyle w:val="Hyperlink"/>
                <w:noProof/>
              </w:rPr>
            </w:rPrChange>
          </w:rPr>
          <w:delText>R</w:delText>
        </w:r>
        <w:r w:rsidDel="00E7115E">
          <w:rPr>
            <w:noProof/>
            <w:webHidden/>
          </w:rPr>
          <w:tab/>
          <w:delText>4</w:delText>
        </w:r>
      </w:del>
    </w:p>
    <w:p w14:paraId="2734D900" w14:textId="77777777" w:rsidR="002B5EA0" w:rsidDel="00E7115E" w:rsidRDefault="002B5EA0">
      <w:pPr>
        <w:pStyle w:val="TOC3"/>
        <w:rPr>
          <w:del w:id="348" w:author="Nagendra Dhakar" w:date="2016-01-26T17:31:00Z"/>
          <w:rFonts w:asciiTheme="minorHAnsi" w:eastAsiaTheme="minorEastAsia" w:hAnsiTheme="minorHAnsi"/>
          <w:noProof/>
          <w:color w:val="auto"/>
          <w:sz w:val="22"/>
        </w:rPr>
      </w:pPr>
      <w:del w:id="349" w:author="Nagendra Dhakar" w:date="2016-01-26T17:31:00Z">
        <w:r w:rsidRPr="00E7115E" w:rsidDel="00E7115E">
          <w:rPr>
            <w:noProof/>
            <w:rPrChange w:id="350" w:author="Nagendra Dhakar" w:date="2016-01-26T17:31:00Z">
              <w:rPr>
                <w:rStyle w:val="Hyperlink"/>
                <w:noProof/>
              </w:rPr>
            </w:rPrChange>
          </w:rPr>
          <w:delText>PopSyn</w:delText>
        </w:r>
        <w:r w:rsidDel="00E7115E">
          <w:rPr>
            <w:noProof/>
            <w:webHidden/>
          </w:rPr>
          <w:tab/>
          <w:delText>11</w:delText>
        </w:r>
      </w:del>
    </w:p>
    <w:p w14:paraId="3175985D" w14:textId="77777777" w:rsidR="002B5EA0" w:rsidDel="00E7115E" w:rsidRDefault="002B5EA0">
      <w:pPr>
        <w:pStyle w:val="TOC1"/>
        <w:rPr>
          <w:del w:id="351" w:author="Nagendra Dhakar" w:date="2016-01-26T17:31:00Z"/>
          <w:rFonts w:asciiTheme="minorHAnsi" w:eastAsiaTheme="minorEastAsia" w:hAnsiTheme="minorHAnsi"/>
          <w:b w:val="0"/>
          <w:caps w:val="0"/>
          <w:noProof/>
          <w:color w:val="auto"/>
          <w:sz w:val="22"/>
        </w:rPr>
      </w:pPr>
      <w:del w:id="352" w:author="Nagendra Dhakar" w:date="2016-01-26T17:31:00Z">
        <w:r w:rsidRPr="00E7115E" w:rsidDel="00E7115E">
          <w:rPr>
            <w:noProof/>
            <w:rPrChange w:id="353" w:author="Nagendra Dhakar" w:date="2016-01-26T17:31:00Z">
              <w:rPr>
                <w:rStyle w:val="Hyperlink"/>
                <w:noProof/>
              </w:rPr>
            </w:rPrChange>
          </w:rPr>
          <w:delText>3.0</w:delText>
        </w:r>
        <w:r w:rsidDel="00E7115E">
          <w:rPr>
            <w:rFonts w:asciiTheme="minorHAnsi" w:eastAsiaTheme="minorEastAsia" w:hAnsiTheme="minorHAnsi"/>
            <w:b w:val="0"/>
            <w:caps w:val="0"/>
            <w:noProof/>
            <w:color w:val="auto"/>
            <w:sz w:val="22"/>
          </w:rPr>
          <w:tab/>
        </w:r>
        <w:r w:rsidRPr="00E7115E" w:rsidDel="00E7115E">
          <w:rPr>
            <w:noProof/>
            <w:rPrChange w:id="354" w:author="Nagendra Dhakar" w:date="2016-01-26T17:31:00Z">
              <w:rPr>
                <w:rStyle w:val="Hyperlink"/>
                <w:noProof/>
              </w:rPr>
            </w:rPrChange>
          </w:rPr>
          <w:delText>Model Design</w:delText>
        </w:r>
        <w:r w:rsidDel="00E7115E">
          <w:rPr>
            <w:noProof/>
            <w:webHidden/>
          </w:rPr>
          <w:tab/>
          <w:delText>12</w:delText>
        </w:r>
      </w:del>
    </w:p>
    <w:p w14:paraId="0762E694" w14:textId="77777777" w:rsidR="002B5EA0" w:rsidDel="00E7115E" w:rsidRDefault="002B5EA0">
      <w:pPr>
        <w:pStyle w:val="TOC2"/>
        <w:tabs>
          <w:tab w:val="left" w:pos="1100"/>
        </w:tabs>
        <w:rPr>
          <w:del w:id="355" w:author="Nagendra Dhakar" w:date="2016-01-26T17:31:00Z"/>
          <w:rFonts w:asciiTheme="minorHAnsi" w:eastAsiaTheme="minorEastAsia" w:hAnsiTheme="minorHAnsi"/>
          <w:noProof/>
          <w:color w:val="auto"/>
          <w:sz w:val="22"/>
        </w:rPr>
      </w:pPr>
      <w:del w:id="356" w:author="Nagendra Dhakar" w:date="2016-01-26T17:31:00Z">
        <w:r w:rsidRPr="00E7115E" w:rsidDel="00E7115E">
          <w:rPr>
            <w:noProof/>
            <w:rPrChange w:id="357" w:author="Nagendra Dhakar" w:date="2016-01-26T17:31:00Z">
              <w:rPr>
                <w:rStyle w:val="Hyperlink"/>
                <w:noProof/>
              </w:rPr>
            </w:rPrChange>
          </w:rPr>
          <w:delText>3.1  |</w:delText>
        </w:r>
        <w:r w:rsidDel="00E7115E">
          <w:rPr>
            <w:rFonts w:asciiTheme="minorHAnsi" w:eastAsiaTheme="minorEastAsia" w:hAnsiTheme="minorHAnsi"/>
            <w:noProof/>
            <w:color w:val="auto"/>
            <w:sz w:val="22"/>
          </w:rPr>
          <w:tab/>
        </w:r>
        <w:r w:rsidRPr="00E7115E" w:rsidDel="00E7115E">
          <w:rPr>
            <w:noProof/>
            <w:rPrChange w:id="358" w:author="Nagendra Dhakar" w:date="2016-01-26T17:31:00Z">
              <w:rPr>
                <w:rStyle w:val="Hyperlink"/>
                <w:noProof/>
              </w:rPr>
            </w:rPrChange>
          </w:rPr>
          <w:delText>Process Flow</w:delText>
        </w:r>
        <w:r w:rsidDel="00E7115E">
          <w:rPr>
            <w:noProof/>
            <w:webHidden/>
          </w:rPr>
          <w:tab/>
          <w:delText>12</w:delText>
        </w:r>
      </w:del>
    </w:p>
    <w:p w14:paraId="7834777B" w14:textId="77777777" w:rsidR="002B5EA0" w:rsidDel="00E7115E" w:rsidRDefault="002B5EA0">
      <w:pPr>
        <w:pStyle w:val="TOC2"/>
        <w:tabs>
          <w:tab w:val="left" w:pos="1100"/>
        </w:tabs>
        <w:rPr>
          <w:del w:id="359" w:author="Nagendra Dhakar" w:date="2016-01-26T17:31:00Z"/>
          <w:rFonts w:asciiTheme="minorHAnsi" w:eastAsiaTheme="minorEastAsia" w:hAnsiTheme="minorHAnsi"/>
          <w:noProof/>
          <w:color w:val="auto"/>
          <w:sz w:val="22"/>
        </w:rPr>
      </w:pPr>
      <w:del w:id="360" w:author="Nagendra Dhakar" w:date="2016-01-26T17:31:00Z">
        <w:r w:rsidRPr="00E7115E" w:rsidDel="00E7115E">
          <w:rPr>
            <w:noProof/>
            <w:rPrChange w:id="361" w:author="Nagendra Dhakar" w:date="2016-01-26T17:31:00Z">
              <w:rPr>
                <w:rStyle w:val="Hyperlink"/>
                <w:noProof/>
              </w:rPr>
            </w:rPrChange>
          </w:rPr>
          <w:delText>3.2  |</w:delText>
        </w:r>
        <w:r w:rsidDel="00E7115E">
          <w:rPr>
            <w:rFonts w:asciiTheme="minorHAnsi" w:eastAsiaTheme="minorEastAsia" w:hAnsiTheme="minorHAnsi"/>
            <w:noProof/>
            <w:color w:val="auto"/>
            <w:sz w:val="22"/>
          </w:rPr>
          <w:tab/>
        </w:r>
        <w:r w:rsidRPr="00E7115E" w:rsidDel="00E7115E">
          <w:rPr>
            <w:noProof/>
            <w:rPrChange w:id="362" w:author="Nagendra Dhakar" w:date="2016-01-26T17:31:00Z">
              <w:rPr>
                <w:rStyle w:val="Hyperlink"/>
                <w:noProof/>
              </w:rPr>
            </w:rPrChange>
          </w:rPr>
          <w:delText>All Streets Network Preparation</w:delText>
        </w:r>
        <w:r w:rsidDel="00E7115E">
          <w:rPr>
            <w:noProof/>
            <w:webHidden/>
          </w:rPr>
          <w:tab/>
          <w:delText>14</w:delText>
        </w:r>
      </w:del>
    </w:p>
    <w:p w14:paraId="0FD8A0F9" w14:textId="77777777" w:rsidR="002B5EA0" w:rsidDel="00E7115E" w:rsidRDefault="002B5EA0">
      <w:pPr>
        <w:pStyle w:val="TOC2"/>
        <w:tabs>
          <w:tab w:val="left" w:pos="1100"/>
        </w:tabs>
        <w:rPr>
          <w:del w:id="363" w:author="Nagendra Dhakar" w:date="2016-01-26T17:31:00Z"/>
          <w:rFonts w:asciiTheme="minorHAnsi" w:eastAsiaTheme="minorEastAsia" w:hAnsiTheme="minorHAnsi"/>
          <w:noProof/>
          <w:color w:val="auto"/>
          <w:sz w:val="22"/>
        </w:rPr>
      </w:pPr>
      <w:del w:id="364" w:author="Nagendra Dhakar" w:date="2016-01-26T17:31:00Z">
        <w:r w:rsidRPr="00E7115E" w:rsidDel="00E7115E">
          <w:rPr>
            <w:noProof/>
            <w:rPrChange w:id="365" w:author="Nagendra Dhakar" w:date="2016-01-26T17:31:00Z">
              <w:rPr>
                <w:rStyle w:val="Hyperlink"/>
                <w:noProof/>
              </w:rPr>
            </w:rPrChange>
          </w:rPr>
          <w:delText>3.3  |</w:delText>
        </w:r>
        <w:r w:rsidDel="00E7115E">
          <w:rPr>
            <w:rFonts w:asciiTheme="minorHAnsi" w:eastAsiaTheme="minorEastAsia" w:hAnsiTheme="minorHAnsi"/>
            <w:noProof/>
            <w:color w:val="auto"/>
            <w:sz w:val="22"/>
          </w:rPr>
          <w:tab/>
        </w:r>
        <w:r w:rsidRPr="00E7115E" w:rsidDel="00E7115E">
          <w:rPr>
            <w:noProof/>
            <w:rPrChange w:id="366" w:author="Nagendra Dhakar" w:date="2016-01-26T17:31:00Z">
              <w:rPr>
                <w:rStyle w:val="Hyperlink"/>
                <w:noProof/>
              </w:rPr>
            </w:rPrChange>
          </w:rPr>
          <w:delText>Short Distance Impedance Generation</w:delText>
        </w:r>
        <w:r w:rsidDel="00E7115E">
          <w:rPr>
            <w:noProof/>
            <w:webHidden/>
          </w:rPr>
          <w:tab/>
          <w:delText>14</w:delText>
        </w:r>
      </w:del>
    </w:p>
    <w:p w14:paraId="04A42A88" w14:textId="77777777" w:rsidR="002B5EA0" w:rsidDel="00E7115E" w:rsidRDefault="002B5EA0">
      <w:pPr>
        <w:pStyle w:val="TOC2"/>
        <w:tabs>
          <w:tab w:val="left" w:pos="1100"/>
        </w:tabs>
        <w:rPr>
          <w:del w:id="367" w:author="Nagendra Dhakar" w:date="2016-01-26T17:31:00Z"/>
          <w:rFonts w:asciiTheme="minorHAnsi" w:eastAsiaTheme="minorEastAsia" w:hAnsiTheme="minorHAnsi"/>
          <w:noProof/>
          <w:color w:val="auto"/>
          <w:sz w:val="22"/>
        </w:rPr>
      </w:pPr>
      <w:del w:id="368" w:author="Nagendra Dhakar" w:date="2016-01-26T17:31:00Z">
        <w:r w:rsidRPr="00E7115E" w:rsidDel="00E7115E">
          <w:rPr>
            <w:noProof/>
            <w:rPrChange w:id="369" w:author="Nagendra Dhakar" w:date="2016-01-26T17:31:00Z">
              <w:rPr>
                <w:rStyle w:val="Hyperlink"/>
                <w:noProof/>
              </w:rPr>
            </w:rPrChange>
          </w:rPr>
          <w:delText>3.4  |</w:delText>
        </w:r>
        <w:r w:rsidDel="00E7115E">
          <w:rPr>
            <w:rFonts w:asciiTheme="minorHAnsi" w:eastAsiaTheme="minorEastAsia" w:hAnsiTheme="minorHAnsi"/>
            <w:noProof/>
            <w:color w:val="auto"/>
            <w:sz w:val="22"/>
          </w:rPr>
          <w:tab/>
        </w:r>
        <w:r w:rsidRPr="00E7115E" w:rsidDel="00E7115E">
          <w:rPr>
            <w:noProof/>
            <w:rPrChange w:id="370" w:author="Nagendra Dhakar" w:date="2016-01-26T17:31:00Z">
              <w:rPr>
                <w:rStyle w:val="Hyperlink"/>
                <w:noProof/>
              </w:rPr>
            </w:rPrChange>
          </w:rPr>
          <w:delText>Land Use Data Prep</w:delText>
        </w:r>
        <w:r w:rsidDel="00E7115E">
          <w:rPr>
            <w:noProof/>
            <w:webHidden/>
          </w:rPr>
          <w:tab/>
          <w:delText>14</w:delText>
        </w:r>
      </w:del>
    </w:p>
    <w:p w14:paraId="29004E1E" w14:textId="77777777" w:rsidR="002B5EA0" w:rsidDel="00E7115E" w:rsidRDefault="002B5EA0">
      <w:pPr>
        <w:pStyle w:val="TOC3"/>
        <w:rPr>
          <w:del w:id="371" w:author="Nagendra Dhakar" w:date="2016-01-26T17:31:00Z"/>
          <w:rFonts w:asciiTheme="minorHAnsi" w:eastAsiaTheme="minorEastAsia" w:hAnsiTheme="minorHAnsi"/>
          <w:noProof/>
          <w:color w:val="auto"/>
          <w:sz w:val="22"/>
        </w:rPr>
      </w:pPr>
      <w:del w:id="372" w:author="Nagendra Dhakar" w:date="2016-01-26T17:31:00Z">
        <w:r w:rsidRPr="00E7115E" w:rsidDel="00E7115E">
          <w:rPr>
            <w:noProof/>
            <w:rPrChange w:id="373" w:author="Nagendra Dhakar" w:date="2016-01-26T17:31:00Z">
              <w:rPr>
                <w:rStyle w:val="Hyperlink"/>
                <w:noProof/>
              </w:rPr>
            </w:rPrChange>
          </w:rPr>
          <w:delText>Microzone allocation</w:delText>
        </w:r>
        <w:r w:rsidDel="00E7115E">
          <w:rPr>
            <w:noProof/>
            <w:webHidden/>
          </w:rPr>
          <w:tab/>
          <w:delText>14</w:delText>
        </w:r>
      </w:del>
    </w:p>
    <w:p w14:paraId="0BC19CE8" w14:textId="77777777" w:rsidR="002B5EA0" w:rsidDel="00E7115E" w:rsidRDefault="002B5EA0">
      <w:pPr>
        <w:pStyle w:val="TOC3"/>
        <w:rPr>
          <w:del w:id="374" w:author="Nagendra Dhakar" w:date="2016-01-26T17:31:00Z"/>
          <w:rFonts w:asciiTheme="minorHAnsi" w:eastAsiaTheme="minorEastAsia" w:hAnsiTheme="minorHAnsi"/>
          <w:noProof/>
          <w:color w:val="auto"/>
          <w:sz w:val="22"/>
        </w:rPr>
      </w:pPr>
      <w:del w:id="375" w:author="Nagendra Dhakar" w:date="2016-01-26T17:31:00Z">
        <w:r w:rsidRPr="00E7115E" w:rsidDel="00E7115E">
          <w:rPr>
            <w:noProof/>
            <w:rPrChange w:id="376" w:author="Nagendra Dhakar" w:date="2016-01-26T17:31:00Z">
              <w:rPr>
                <w:rStyle w:val="Hyperlink"/>
                <w:noProof/>
              </w:rPr>
            </w:rPrChange>
          </w:rPr>
          <w:delText>Buffering &amp; Transit Access Preparation</w:delText>
        </w:r>
        <w:r w:rsidDel="00E7115E">
          <w:rPr>
            <w:noProof/>
            <w:webHidden/>
          </w:rPr>
          <w:tab/>
          <w:delText>18</w:delText>
        </w:r>
      </w:del>
    </w:p>
    <w:p w14:paraId="1DAD391D" w14:textId="77777777" w:rsidR="002B5EA0" w:rsidDel="00E7115E" w:rsidRDefault="002B5EA0">
      <w:pPr>
        <w:pStyle w:val="TOC2"/>
        <w:tabs>
          <w:tab w:val="left" w:pos="1100"/>
        </w:tabs>
        <w:rPr>
          <w:del w:id="377" w:author="Nagendra Dhakar" w:date="2016-01-26T17:31:00Z"/>
          <w:rFonts w:asciiTheme="minorHAnsi" w:eastAsiaTheme="minorEastAsia" w:hAnsiTheme="minorHAnsi"/>
          <w:noProof/>
          <w:color w:val="auto"/>
          <w:sz w:val="22"/>
        </w:rPr>
      </w:pPr>
      <w:del w:id="378" w:author="Nagendra Dhakar" w:date="2016-01-26T17:31:00Z">
        <w:r w:rsidRPr="00E7115E" w:rsidDel="00E7115E">
          <w:rPr>
            <w:noProof/>
            <w:rPrChange w:id="379" w:author="Nagendra Dhakar" w:date="2016-01-26T17:31:00Z">
              <w:rPr>
                <w:rStyle w:val="Hyperlink"/>
                <w:noProof/>
              </w:rPr>
            </w:rPrChange>
          </w:rPr>
          <w:delText>3.5  |</w:delText>
        </w:r>
        <w:r w:rsidDel="00E7115E">
          <w:rPr>
            <w:rFonts w:asciiTheme="minorHAnsi" w:eastAsiaTheme="minorEastAsia" w:hAnsiTheme="minorHAnsi"/>
            <w:noProof/>
            <w:color w:val="auto"/>
            <w:sz w:val="22"/>
          </w:rPr>
          <w:tab/>
        </w:r>
        <w:r w:rsidRPr="00E7115E" w:rsidDel="00E7115E">
          <w:rPr>
            <w:noProof/>
            <w:rPrChange w:id="380" w:author="Nagendra Dhakar" w:date="2016-01-26T17:31:00Z">
              <w:rPr>
                <w:rStyle w:val="Hyperlink"/>
                <w:noProof/>
              </w:rPr>
            </w:rPrChange>
          </w:rPr>
          <w:delText>Synthetic Population</w:delText>
        </w:r>
        <w:r w:rsidDel="00E7115E">
          <w:rPr>
            <w:noProof/>
            <w:webHidden/>
          </w:rPr>
          <w:tab/>
          <w:delText>21</w:delText>
        </w:r>
      </w:del>
    </w:p>
    <w:p w14:paraId="1974D64B" w14:textId="77777777" w:rsidR="002B5EA0" w:rsidDel="00E7115E" w:rsidRDefault="002B5EA0">
      <w:pPr>
        <w:pStyle w:val="TOC2"/>
        <w:tabs>
          <w:tab w:val="left" w:pos="1100"/>
        </w:tabs>
        <w:rPr>
          <w:del w:id="381" w:author="Nagendra Dhakar" w:date="2016-01-26T17:31:00Z"/>
          <w:rFonts w:asciiTheme="minorHAnsi" w:eastAsiaTheme="minorEastAsia" w:hAnsiTheme="minorHAnsi"/>
          <w:noProof/>
          <w:color w:val="auto"/>
          <w:sz w:val="22"/>
        </w:rPr>
      </w:pPr>
      <w:del w:id="382" w:author="Nagendra Dhakar" w:date="2016-01-26T17:31:00Z">
        <w:r w:rsidRPr="00E7115E" w:rsidDel="00E7115E">
          <w:rPr>
            <w:noProof/>
            <w:rPrChange w:id="383" w:author="Nagendra Dhakar" w:date="2016-01-26T17:31:00Z">
              <w:rPr>
                <w:rStyle w:val="Hyperlink"/>
                <w:noProof/>
              </w:rPr>
            </w:rPrChange>
          </w:rPr>
          <w:delText>3.6  |</w:delText>
        </w:r>
        <w:r w:rsidDel="00E7115E">
          <w:rPr>
            <w:rFonts w:asciiTheme="minorHAnsi" w:eastAsiaTheme="minorEastAsia" w:hAnsiTheme="minorHAnsi"/>
            <w:noProof/>
            <w:color w:val="auto"/>
            <w:sz w:val="22"/>
          </w:rPr>
          <w:tab/>
        </w:r>
        <w:r w:rsidRPr="00E7115E" w:rsidDel="00E7115E">
          <w:rPr>
            <w:noProof/>
            <w:rPrChange w:id="384" w:author="Nagendra Dhakar" w:date="2016-01-26T17:31:00Z">
              <w:rPr>
                <w:rStyle w:val="Hyperlink"/>
                <w:noProof/>
              </w:rPr>
            </w:rPrChange>
          </w:rPr>
          <w:delText>DaySim Inputs</w:delText>
        </w:r>
        <w:r w:rsidDel="00E7115E">
          <w:rPr>
            <w:noProof/>
            <w:webHidden/>
          </w:rPr>
          <w:tab/>
          <w:delText>22</w:delText>
        </w:r>
      </w:del>
    </w:p>
    <w:p w14:paraId="324DBD09" w14:textId="77777777" w:rsidR="002B5EA0" w:rsidDel="00E7115E" w:rsidRDefault="002B5EA0">
      <w:pPr>
        <w:pStyle w:val="TOC3"/>
        <w:rPr>
          <w:del w:id="385" w:author="Nagendra Dhakar" w:date="2016-01-26T17:31:00Z"/>
          <w:rFonts w:asciiTheme="minorHAnsi" w:eastAsiaTheme="minorEastAsia" w:hAnsiTheme="minorHAnsi"/>
          <w:noProof/>
          <w:color w:val="auto"/>
          <w:sz w:val="22"/>
        </w:rPr>
      </w:pPr>
      <w:del w:id="386" w:author="Nagendra Dhakar" w:date="2016-01-26T17:31:00Z">
        <w:r w:rsidRPr="00E7115E" w:rsidDel="00E7115E">
          <w:rPr>
            <w:noProof/>
            <w:rPrChange w:id="387" w:author="Nagendra Dhakar" w:date="2016-01-26T17:31:00Z">
              <w:rPr>
                <w:rStyle w:val="Hyperlink"/>
                <w:noProof/>
              </w:rPr>
            </w:rPrChange>
          </w:rPr>
          <w:delText>Microzones</w:delText>
        </w:r>
        <w:r w:rsidDel="00E7115E">
          <w:rPr>
            <w:noProof/>
            <w:webHidden/>
          </w:rPr>
          <w:tab/>
          <w:delText>22</w:delText>
        </w:r>
      </w:del>
    </w:p>
    <w:p w14:paraId="6B59C82D" w14:textId="77777777" w:rsidR="002B5EA0" w:rsidDel="00E7115E" w:rsidRDefault="002B5EA0">
      <w:pPr>
        <w:pStyle w:val="TOC3"/>
        <w:rPr>
          <w:del w:id="388" w:author="Nagendra Dhakar" w:date="2016-01-26T17:31:00Z"/>
          <w:rFonts w:asciiTheme="minorHAnsi" w:eastAsiaTheme="minorEastAsia" w:hAnsiTheme="minorHAnsi"/>
          <w:noProof/>
          <w:color w:val="auto"/>
          <w:sz w:val="22"/>
        </w:rPr>
      </w:pPr>
      <w:del w:id="389" w:author="Nagendra Dhakar" w:date="2016-01-26T17:31:00Z">
        <w:r w:rsidRPr="00E7115E" w:rsidDel="00E7115E">
          <w:rPr>
            <w:noProof/>
            <w:rPrChange w:id="390" w:author="Nagendra Dhakar" w:date="2016-01-26T17:31:00Z">
              <w:rPr>
                <w:rStyle w:val="Hyperlink"/>
                <w:noProof/>
              </w:rPr>
            </w:rPrChange>
          </w:rPr>
          <w:delText>Synthetic Population</w:delText>
        </w:r>
        <w:r w:rsidDel="00E7115E">
          <w:rPr>
            <w:noProof/>
            <w:webHidden/>
          </w:rPr>
          <w:tab/>
          <w:delText>23</w:delText>
        </w:r>
      </w:del>
    </w:p>
    <w:p w14:paraId="6E61523E" w14:textId="77777777" w:rsidR="002B5EA0" w:rsidDel="00E7115E" w:rsidRDefault="002B5EA0">
      <w:pPr>
        <w:pStyle w:val="TOC3"/>
        <w:rPr>
          <w:del w:id="391" w:author="Nagendra Dhakar" w:date="2016-01-26T17:31:00Z"/>
          <w:rFonts w:asciiTheme="minorHAnsi" w:eastAsiaTheme="minorEastAsia" w:hAnsiTheme="minorHAnsi"/>
          <w:noProof/>
          <w:color w:val="auto"/>
          <w:sz w:val="22"/>
        </w:rPr>
      </w:pPr>
      <w:del w:id="392" w:author="Nagendra Dhakar" w:date="2016-01-26T17:31:00Z">
        <w:r w:rsidRPr="00E7115E" w:rsidDel="00E7115E">
          <w:rPr>
            <w:noProof/>
            <w:rPrChange w:id="393" w:author="Nagendra Dhakar" w:date="2016-01-26T17:31:00Z">
              <w:rPr>
                <w:rStyle w:val="Hyperlink"/>
                <w:noProof/>
              </w:rPr>
            </w:rPrChange>
          </w:rPr>
          <w:delText>Worker IXXI Fractions</w:delText>
        </w:r>
        <w:r w:rsidDel="00E7115E">
          <w:rPr>
            <w:noProof/>
            <w:webHidden/>
          </w:rPr>
          <w:tab/>
          <w:delText>23</w:delText>
        </w:r>
      </w:del>
    </w:p>
    <w:p w14:paraId="269D03F2" w14:textId="77777777" w:rsidR="002B5EA0" w:rsidDel="00E7115E" w:rsidRDefault="002B5EA0">
      <w:pPr>
        <w:pStyle w:val="TOC3"/>
        <w:rPr>
          <w:del w:id="394" w:author="Nagendra Dhakar" w:date="2016-01-26T17:31:00Z"/>
          <w:rFonts w:asciiTheme="minorHAnsi" w:eastAsiaTheme="minorEastAsia" w:hAnsiTheme="minorHAnsi"/>
          <w:noProof/>
          <w:color w:val="auto"/>
          <w:sz w:val="22"/>
        </w:rPr>
      </w:pPr>
      <w:del w:id="395" w:author="Nagendra Dhakar" w:date="2016-01-26T17:31:00Z">
        <w:r w:rsidRPr="00E7115E" w:rsidDel="00E7115E">
          <w:rPr>
            <w:noProof/>
            <w:rPrChange w:id="396" w:author="Nagendra Dhakar" w:date="2016-01-26T17:31:00Z">
              <w:rPr>
                <w:rStyle w:val="Hyperlink"/>
                <w:noProof/>
              </w:rPr>
            </w:rPrChange>
          </w:rPr>
          <w:delText>TAZ Indexes</w:delText>
        </w:r>
        <w:r w:rsidDel="00E7115E">
          <w:rPr>
            <w:noProof/>
            <w:webHidden/>
          </w:rPr>
          <w:tab/>
          <w:delText>23</w:delText>
        </w:r>
      </w:del>
    </w:p>
    <w:p w14:paraId="70AD1249" w14:textId="77777777" w:rsidR="002B5EA0" w:rsidDel="00E7115E" w:rsidRDefault="002B5EA0">
      <w:pPr>
        <w:pStyle w:val="TOC3"/>
        <w:rPr>
          <w:del w:id="397" w:author="Nagendra Dhakar" w:date="2016-01-26T17:31:00Z"/>
          <w:rFonts w:asciiTheme="minorHAnsi" w:eastAsiaTheme="minorEastAsia" w:hAnsiTheme="minorHAnsi"/>
          <w:noProof/>
          <w:color w:val="auto"/>
          <w:sz w:val="22"/>
        </w:rPr>
      </w:pPr>
      <w:del w:id="398" w:author="Nagendra Dhakar" w:date="2016-01-26T17:31:00Z">
        <w:r w:rsidRPr="00E7115E" w:rsidDel="00E7115E">
          <w:rPr>
            <w:noProof/>
            <w:rPrChange w:id="399" w:author="Nagendra Dhakar" w:date="2016-01-26T17:31:00Z">
              <w:rPr>
                <w:rStyle w:val="Hyperlink"/>
                <w:noProof/>
              </w:rPr>
            </w:rPrChange>
          </w:rPr>
          <w:delText>PNR Nodes</w:delText>
        </w:r>
        <w:r w:rsidDel="00E7115E">
          <w:rPr>
            <w:noProof/>
            <w:webHidden/>
          </w:rPr>
          <w:tab/>
          <w:delText>23</w:delText>
        </w:r>
      </w:del>
    </w:p>
    <w:p w14:paraId="3AA35D47" w14:textId="77777777" w:rsidR="002B5EA0" w:rsidDel="00E7115E" w:rsidRDefault="002B5EA0">
      <w:pPr>
        <w:pStyle w:val="TOC3"/>
        <w:rPr>
          <w:del w:id="400" w:author="Nagendra Dhakar" w:date="2016-01-26T17:31:00Z"/>
          <w:rFonts w:asciiTheme="minorHAnsi" w:eastAsiaTheme="minorEastAsia" w:hAnsiTheme="minorHAnsi"/>
          <w:noProof/>
          <w:color w:val="auto"/>
          <w:sz w:val="22"/>
        </w:rPr>
      </w:pPr>
      <w:del w:id="401" w:author="Nagendra Dhakar" w:date="2016-01-26T17:31:00Z">
        <w:r w:rsidRPr="00E7115E" w:rsidDel="00E7115E">
          <w:rPr>
            <w:noProof/>
            <w:rPrChange w:id="402" w:author="Nagendra Dhakar" w:date="2016-01-26T17:31:00Z">
              <w:rPr>
                <w:rStyle w:val="Hyperlink"/>
                <w:noProof/>
              </w:rPr>
            </w:rPrChange>
          </w:rPr>
          <w:delText>Coefficients</w:delText>
        </w:r>
        <w:r w:rsidDel="00E7115E">
          <w:rPr>
            <w:noProof/>
            <w:webHidden/>
          </w:rPr>
          <w:tab/>
          <w:delText>24</w:delText>
        </w:r>
      </w:del>
    </w:p>
    <w:p w14:paraId="283E2FDB" w14:textId="77777777" w:rsidR="002B5EA0" w:rsidDel="00E7115E" w:rsidRDefault="002B5EA0">
      <w:pPr>
        <w:pStyle w:val="TOC3"/>
        <w:rPr>
          <w:del w:id="403" w:author="Nagendra Dhakar" w:date="2016-01-26T17:31:00Z"/>
          <w:rFonts w:asciiTheme="minorHAnsi" w:eastAsiaTheme="minorEastAsia" w:hAnsiTheme="minorHAnsi"/>
          <w:noProof/>
          <w:color w:val="auto"/>
          <w:sz w:val="22"/>
        </w:rPr>
      </w:pPr>
      <w:del w:id="404" w:author="Nagendra Dhakar" w:date="2016-01-26T17:31:00Z">
        <w:r w:rsidRPr="00E7115E" w:rsidDel="00E7115E">
          <w:rPr>
            <w:noProof/>
            <w:rPrChange w:id="405" w:author="Nagendra Dhakar" w:date="2016-01-26T17:31:00Z">
              <w:rPr>
                <w:rStyle w:val="Hyperlink"/>
                <w:noProof/>
              </w:rPr>
            </w:rPrChange>
          </w:rPr>
          <w:delText>Roster</w:delText>
        </w:r>
        <w:r w:rsidDel="00E7115E">
          <w:rPr>
            <w:noProof/>
            <w:webHidden/>
          </w:rPr>
          <w:tab/>
          <w:delText>24</w:delText>
        </w:r>
      </w:del>
    </w:p>
    <w:p w14:paraId="74BEADD6" w14:textId="77777777" w:rsidR="002B5EA0" w:rsidDel="00E7115E" w:rsidRDefault="002B5EA0">
      <w:pPr>
        <w:pStyle w:val="TOC3"/>
        <w:rPr>
          <w:del w:id="406" w:author="Nagendra Dhakar" w:date="2016-01-26T17:31:00Z"/>
          <w:rFonts w:asciiTheme="minorHAnsi" w:eastAsiaTheme="minorEastAsia" w:hAnsiTheme="minorHAnsi"/>
          <w:noProof/>
          <w:color w:val="auto"/>
          <w:sz w:val="22"/>
        </w:rPr>
      </w:pPr>
      <w:del w:id="407" w:author="Nagendra Dhakar" w:date="2016-01-26T17:31:00Z">
        <w:r w:rsidRPr="00E7115E" w:rsidDel="00E7115E">
          <w:rPr>
            <w:noProof/>
            <w:rPrChange w:id="408" w:author="Nagendra Dhakar" w:date="2016-01-26T17:31:00Z">
              <w:rPr>
                <w:rStyle w:val="Hyperlink"/>
                <w:noProof/>
              </w:rPr>
            </w:rPrChange>
          </w:rPr>
          <w:delText>Roster Combinations</w:delText>
        </w:r>
        <w:r w:rsidDel="00E7115E">
          <w:rPr>
            <w:noProof/>
            <w:webHidden/>
          </w:rPr>
          <w:tab/>
          <w:delText>24</w:delText>
        </w:r>
      </w:del>
    </w:p>
    <w:p w14:paraId="521FDD4F" w14:textId="77777777" w:rsidR="002B5EA0" w:rsidDel="00E7115E" w:rsidRDefault="002B5EA0">
      <w:pPr>
        <w:pStyle w:val="TOC3"/>
        <w:rPr>
          <w:del w:id="409" w:author="Nagendra Dhakar" w:date="2016-01-26T17:31:00Z"/>
          <w:rFonts w:asciiTheme="minorHAnsi" w:eastAsiaTheme="minorEastAsia" w:hAnsiTheme="minorHAnsi"/>
          <w:noProof/>
          <w:color w:val="auto"/>
          <w:sz w:val="22"/>
        </w:rPr>
      </w:pPr>
      <w:del w:id="410" w:author="Nagendra Dhakar" w:date="2016-01-26T17:31:00Z">
        <w:r w:rsidRPr="00E7115E" w:rsidDel="00E7115E">
          <w:rPr>
            <w:noProof/>
            <w:rPrChange w:id="411" w:author="Nagendra Dhakar" w:date="2016-01-26T17:31:00Z">
              <w:rPr>
                <w:rStyle w:val="Hyperlink"/>
                <w:noProof/>
              </w:rPr>
            </w:rPrChange>
          </w:rPr>
          <w:delText>Configuration</w:delText>
        </w:r>
        <w:r w:rsidDel="00E7115E">
          <w:rPr>
            <w:noProof/>
            <w:webHidden/>
          </w:rPr>
          <w:tab/>
          <w:delText>24</w:delText>
        </w:r>
      </w:del>
    </w:p>
    <w:p w14:paraId="2B79EF33" w14:textId="77777777" w:rsidR="002B5EA0" w:rsidDel="00E7115E" w:rsidRDefault="002B5EA0">
      <w:pPr>
        <w:pStyle w:val="TOC3"/>
        <w:rPr>
          <w:del w:id="412" w:author="Nagendra Dhakar" w:date="2016-01-26T17:31:00Z"/>
          <w:rFonts w:asciiTheme="minorHAnsi" w:eastAsiaTheme="minorEastAsia" w:hAnsiTheme="minorHAnsi"/>
          <w:noProof/>
          <w:color w:val="auto"/>
          <w:sz w:val="22"/>
        </w:rPr>
      </w:pPr>
      <w:del w:id="413" w:author="Nagendra Dhakar" w:date="2016-01-26T17:31:00Z">
        <w:r w:rsidRPr="00E7115E" w:rsidDel="00E7115E">
          <w:rPr>
            <w:noProof/>
            <w:rPrChange w:id="414" w:author="Nagendra Dhakar" w:date="2016-01-26T17:31:00Z">
              <w:rPr>
                <w:rStyle w:val="Hyperlink"/>
                <w:noProof/>
              </w:rPr>
            </w:rPrChange>
          </w:rPr>
          <w:delText>shadow prices</w:delText>
        </w:r>
        <w:r w:rsidDel="00E7115E">
          <w:rPr>
            <w:noProof/>
            <w:webHidden/>
          </w:rPr>
          <w:tab/>
          <w:delText>25</w:delText>
        </w:r>
      </w:del>
    </w:p>
    <w:p w14:paraId="7FDA46A6" w14:textId="77777777" w:rsidR="002B5EA0" w:rsidDel="00E7115E" w:rsidRDefault="002B5EA0">
      <w:pPr>
        <w:pStyle w:val="TOC2"/>
        <w:tabs>
          <w:tab w:val="left" w:pos="1100"/>
        </w:tabs>
        <w:rPr>
          <w:del w:id="415" w:author="Nagendra Dhakar" w:date="2016-01-26T17:31:00Z"/>
          <w:rFonts w:asciiTheme="minorHAnsi" w:eastAsiaTheme="minorEastAsia" w:hAnsiTheme="minorHAnsi"/>
          <w:noProof/>
          <w:color w:val="auto"/>
          <w:sz w:val="22"/>
        </w:rPr>
      </w:pPr>
      <w:del w:id="416" w:author="Nagendra Dhakar" w:date="2016-01-26T17:31:00Z">
        <w:r w:rsidRPr="00E7115E" w:rsidDel="00E7115E">
          <w:rPr>
            <w:noProof/>
            <w:rPrChange w:id="417" w:author="Nagendra Dhakar" w:date="2016-01-26T17:31:00Z">
              <w:rPr>
                <w:rStyle w:val="Hyperlink"/>
                <w:noProof/>
              </w:rPr>
            </w:rPrChange>
          </w:rPr>
          <w:delText>3.7  |</w:delText>
        </w:r>
        <w:r w:rsidDel="00E7115E">
          <w:rPr>
            <w:rFonts w:asciiTheme="minorHAnsi" w:eastAsiaTheme="minorEastAsia" w:hAnsiTheme="minorHAnsi"/>
            <w:noProof/>
            <w:color w:val="auto"/>
            <w:sz w:val="22"/>
          </w:rPr>
          <w:tab/>
        </w:r>
        <w:r w:rsidRPr="00E7115E" w:rsidDel="00E7115E">
          <w:rPr>
            <w:noProof/>
            <w:rPrChange w:id="418" w:author="Nagendra Dhakar" w:date="2016-01-26T17:31:00Z">
              <w:rPr>
                <w:rStyle w:val="Hyperlink"/>
                <w:noProof/>
              </w:rPr>
            </w:rPrChange>
          </w:rPr>
          <w:delText>Network Prepartion &amp; Skimming</w:delText>
        </w:r>
        <w:r w:rsidDel="00E7115E">
          <w:rPr>
            <w:noProof/>
            <w:webHidden/>
          </w:rPr>
          <w:tab/>
          <w:delText>25</w:delText>
        </w:r>
      </w:del>
    </w:p>
    <w:p w14:paraId="73D54750" w14:textId="77777777" w:rsidR="002B5EA0" w:rsidDel="00E7115E" w:rsidRDefault="002B5EA0">
      <w:pPr>
        <w:pStyle w:val="TOC3"/>
        <w:rPr>
          <w:del w:id="419" w:author="Nagendra Dhakar" w:date="2016-01-26T17:31:00Z"/>
          <w:rFonts w:asciiTheme="minorHAnsi" w:eastAsiaTheme="minorEastAsia" w:hAnsiTheme="minorHAnsi"/>
          <w:noProof/>
          <w:color w:val="auto"/>
          <w:sz w:val="22"/>
        </w:rPr>
      </w:pPr>
      <w:del w:id="420" w:author="Nagendra Dhakar" w:date="2016-01-26T17:31:00Z">
        <w:r w:rsidRPr="00E7115E" w:rsidDel="00E7115E">
          <w:rPr>
            <w:noProof/>
            <w:rPrChange w:id="421" w:author="Nagendra Dhakar" w:date="2016-01-26T17:31:00Z">
              <w:rPr>
                <w:rStyle w:val="Hyperlink"/>
                <w:noProof/>
              </w:rPr>
            </w:rPrChange>
          </w:rPr>
          <w:delText>Network Preparation</w:delText>
        </w:r>
        <w:r w:rsidDel="00E7115E">
          <w:rPr>
            <w:noProof/>
            <w:webHidden/>
          </w:rPr>
          <w:tab/>
          <w:delText>25</w:delText>
        </w:r>
      </w:del>
    </w:p>
    <w:p w14:paraId="581DAF63" w14:textId="77777777" w:rsidR="002B5EA0" w:rsidDel="00E7115E" w:rsidRDefault="002B5EA0">
      <w:pPr>
        <w:pStyle w:val="TOC3"/>
        <w:rPr>
          <w:del w:id="422" w:author="Nagendra Dhakar" w:date="2016-01-26T17:31:00Z"/>
          <w:rFonts w:asciiTheme="minorHAnsi" w:eastAsiaTheme="minorEastAsia" w:hAnsiTheme="minorHAnsi"/>
          <w:noProof/>
          <w:color w:val="auto"/>
          <w:sz w:val="22"/>
        </w:rPr>
      </w:pPr>
      <w:del w:id="423" w:author="Nagendra Dhakar" w:date="2016-01-26T17:31:00Z">
        <w:r w:rsidRPr="00E7115E" w:rsidDel="00E7115E">
          <w:rPr>
            <w:noProof/>
            <w:rPrChange w:id="424" w:author="Nagendra Dhakar" w:date="2016-01-26T17:31:00Z">
              <w:rPr>
                <w:rStyle w:val="Hyperlink"/>
                <w:noProof/>
              </w:rPr>
            </w:rPrChange>
          </w:rPr>
          <w:delText>Highway Skimming</w:delText>
        </w:r>
        <w:r w:rsidDel="00E7115E">
          <w:rPr>
            <w:noProof/>
            <w:webHidden/>
          </w:rPr>
          <w:tab/>
          <w:delText>29</w:delText>
        </w:r>
      </w:del>
    </w:p>
    <w:p w14:paraId="05DE5564" w14:textId="77777777" w:rsidR="002B5EA0" w:rsidDel="00E7115E" w:rsidRDefault="002B5EA0">
      <w:pPr>
        <w:pStyle w:val="TOC3"/>
        <w:rPr>
          <w:del w:id="425" w:author="Nagendra Dhakar" w:date="2016-01-26T17:31:00Z"/>
          <w:rFonts w:asciiTheme="minorHAnsi" w:eastAsiaTheme="minorEastAsia" w:hAnsiTheme="minorHAnsi"/>
          <w:noProof/>
          <w:color w:val="auto"/>
          <w:sz w:val="22"/>
        </w:rPr>
      </w:pPr>
      <w:del w:id="426" w:author="Nagendra Dhakar" w:date="2016-01-26T17:31:00Z">
        <w:r w:rsidRPr="00E7115E" w:rsidDel="00E7115E">
          <w:rPr>
            <w:noProof/>
            <w:rPrChange w:id="427" w:author="Nagendra Dhakar" w:date="2016-01-26T17:31:00Z">
              <w:rPr>
                <w:rStyle w:val="Hyperlink"/>
                <w:noProof/>
              </w:rPr>
            </w:rPrChange>
          </w:rPr>
          <w:delText>Transit Skimming</w:delText>
        </w:r>
        <w:r w:rsidDel="00E7115E">
          <w:rPr>
            <w:noProof/>
            <w:webHidden/>
          </w:rPr>
          <w:tab/>
          <w:delText>29</w:delText>
        </w:r>
      </w:del>
    </w:p>
    <w:p w14:paraId="3D7E8A6F" w14:textId="77777777" w:rsidR="002B5EA0" w:rsidDel="00E7115E" w:rsidRDefault="002B5EA0">
      <w:pPr>
        <w:pStyle w:val="TOC2"/>
        <w:tabs>
          <w:tab w:val="left" w:pos="1100"/>
        </w:tabs>
        <w:rPr>
          <w:del w:id="428" w:author="Nagendra Dhakar" w:date="2016-01-26T17:31:00Z"/>
          <w:rFonts w:asciiTheme="minorHAnsi" w:eastAsiaTheme="minorEastAsia" w:hAnsiTheme="minorHAnsi"/>
          <w:noProof/>
          <w:color w:val="auto"/>
          <w:sz w:val="22"/>
        </w:rPr>
      </w:pPr>
      <w:del w:id="429" w:author="Nagendra Dhakar" w:date="2016-01-26T17:31:00Z">
        <w:r w:rsidRPr="00E7115E" w:rsidDel="00E7115E">
          <w:rPr>
            <w:noProof/>
            <w:rPrChange w:id="430" w:author="Nagendra Dhakar" w:date="2016-01-26T17:31:00Z">
              <w:rPr>
                <w:rStyle w:val="Hyperlink"/>
                <w:noProof/>
              </w:rPr>
            </w:rPrChange>
          </w:rPr>
          <w:delText>3.8  |</w:delText>
        </w:r>
        <w:r w:rsidDel="00E7115E">
          <w:rPr>
            <w:rFonts w:asciiTheme="minorHAnsi" w:eastAsiaTheme="minorEastAsia" w:hAnsiTheme="minorHAnsi"/>
            <w:noProof/>
            <w:color w:val="auto"/>
            <w:sz w:val="22"/>
          </w:rPr>
          <w:tab/>
        </w:r>
        <w:r w:rsidRPr="00E7115E" w:rsidDel="00E7115E">
          <w:rPr>
            <w:noProof/>
            <w:rPrChange w:id="431" w:author="Nagendra Dhakar" w:date="2016-01-26T17:31:00Z">
              <w:rPr>
                <w:rStyle w:val="Hyperlink"/>
                <w:noProof/>
              </w:rPr>
            </w:rPrChange>
          </w:rPr>
          <w:delText>Auxiliary Demand</w:delText>
        </w:r>
        <w:r w:rsidDel="00E7115E">
          <w:rPr>
            <w:noProof/>
            <w:webHidden/>
          </w:rPr>
          <w:tab/>
          <w:delText>31</w:delText>
        </w:r>
      </w:del>
    </w:p>
    <w:p w14:paraId="3A91AB80" w14:textId="77777777" w:rsidR="002B5EA0" w:rsidDel="00E7115E" w:rsidRDefault="002B5EA0">
      <w:pPr>
        <w:pStyle w:val="TOC3"/>
        <w:rPr>
          <w:del w:id="432" w:author="Nagendra Dhakar" w:date="2016-01-26T17:31:00Z"/>
          <w:rFonts w:asciiTheme="minorHAnsi" w:eastAsiaTheme="minorEastAsia" w:hAnsiTheme="minorHAnsi"/>
          <w:noProof/>
          <w:color w:val="auto"/>
          <w:sz w:val="22"/>
        </w:rPr>
      </w:pPr>
      <w:del w:id="433" w:author="Nagendra Dhakar" w:date="2016-01-26T17:31:00Z">
        <w:r w:rsidRPr="00E7115E" w:rsidDel="00E7115E">
          <w:rPr>
            <w:noProof/>
            <w:rPrChange w:id="434" w:author="Nagendra Dhakar" w:date="2016-01-26T17:31:00Z">
              <w:rPr>
                <w:rStyle w:val="Hyperlink"/>
                <w:noProof/>
              </w:rPr>
            </w:rPrChange>
          </w:rPr>
          <w:delText>Airport</w:delText>
        </w:r>
        <w:r w:rsidDel="00E7115E">
          <w:rPr>
            <w:noProof/>
            <w:webHidden/>
          </w:rPr>
          <w:tab/>
          <w:delText>31</w:delText>
        </w:r>
      </w:del>
    </w:p>
    <w:p w14:paraId="016D2BEA" w14:textId="77777777" w:rsidR="002B5EA0" w:rsidDel="00E7115E" w:rsidRDefault="002B5EA0">
      <w:pPr>
        <w:pStyle w:val="TOC3"/>
        <w:rPr>
          <w:del w:id="435" w:author="Nagendra Dhakar" w:date="2016-01-26T17:31:00Z"/>
          <w:rFonts w:asciiTheme="minorHAnsi" w:eastAsiaTheme="minorEastAsia" w:hAnsiTheme="minorHAnsi"/>
          <w:noProof/>
          <w:color w:val="auto"/>
          <w:sz w:val="22"/>
        </w:rPr>
      </w:pPr>
      <w:del w:id="436" w:author="Nagendra Dhakar" w:date="2016-01-26T17:31:00Z">
        <w:r w:rsidRPr="00E7115E" w:rsidDel="00E7115E">
          <w:rPr>
            <w:noProof/>
            <w:rPrChange w:id="437" w:author="Nagendra Dhakar" w:date="2016-01-26T17:31:00Z">
              <w:rPr>
                <w:rStyle w:val="Hyperlink"/>
                <w:noProof/>
              </w:rPr>
            </w:rPrChange>
          </w:rPr>
          <w:delText>Freight</w:delText>
        </w:r>
        <w:r w:rsidDel="00E7115E">
          <w:rPr>
            <w:noProof/>
            <w:webHidden/>
          </w:rPr>
          <w:tab/>
          <w:delText>31</w:delText>
        </w:r>
      </w:del>
    </w:p>
    <w:p w14:paraId="543A5E63" w14:textId="77777777" w:rsidR="002B5EA0" w:rsidDel="00E7115E" w:rsidRDefault="002B5EA0">
      <w:pPr>
        <w:pStyle w:val="TOC3"/>
        <w:rPr>
          <w:del w:id="438" w:author="Nagendra Dhakar" w:date="2016-01-26T17:31:00Z"/>
          <w:rFonts w:asciiTheme="minorHAnsi" w:eastAsiaTheme="minorEastAsia" w:hAnsiTheme="minorHAnsi"/>
          <w:noProof/>
          <w:color w:val="auto"/>
          <w:sz w:val="22"/>
        </w:rPr>
      </w:pPr>
      <w:del w:id="439" w:author="Nagendra Dhakar" w:date="2016-01-26T17:31:00Z">
        <w:r w:rsidRPr="00E7115E" w:rsidDel="00E7115E">
          <w:rPr>
            <w:noProof/>
            <w:rPrChange w:id="440" w:author="Nagendra Dhakar" w:date="2016-01-26T17:31:00Z">
              <w:rPr>
                <w:rStyle w:val="Hyperlink"/>
                <w:noProof/>
              </w:rPr>
            </w:rPrChange>
          </w:rPr>
          <w:delText>Non-HH</w:delText>
        </w:r>
        <w:r w:rsidDel="00E7115E">
          <w:rPr>
            <w:noProof/>
            <w:webHidden/>
          </w:rPr>
          <w:tab/>
          <w:delText>32</w:delText>
        </w:r>
      </w:del>
    </w:p>
    <w:p w14:paraId="5E43E683" w14:textId="77777777" w:rsidR="002B5EA0" w:rsidDel="00E7115E" w:rsidRDefault="002B5EA0">
      <w:pPr>
        <w:pStyle w:val="TOC2"/>
        <w:tabs>
          <w:tab w:val="left" w:pos="1100"/>
        </w:tabs>
        <w:rPr>
          <w:del w:id="441" w:author="Nagendra Dhakar" w:date="2016-01-26T17:31:00Z"/>
          <w:rFonts w:asciiTheme="minorHAnsi" w:eastAsiaTheme="minorEastAsia" w:hAnsiTheme="minorHAnsi"/>
          <w:noProof/>
          <w:color w:val="auto"/>
          <w:sz w:val="22"/>
        </w:rPr>
      </w:pPr>
      <w:del w:id="442" w:author="Nagendra Dhakar" w:date="2016-01-26T17:31:00Z">
        <w:r w:rsidRPr="00E7115E" w:rsidDel="00E7115E">
          <w:rPr>
            <w:noProof/>
            <w:rPrChange w:id="443" w:author="Nagendra Dhakar" w:date="2016-01-26T17:31:00Z">
              <w:rPr>
                <w:rStyle w:val="Hyperlink"/>
                <w:noProof/>
              </w:rPr>
            </w:rPrChange>
          </w:rPr>
          <w:delText>3.9  |</w:delText>
        </w:r>
        <w:r w:rsidDel="00E7115E">
          <w:rPr>
            <w:rFonts w:asciiTheme="minorHAnsi" w:eastAsiaTheme="minorEastAsia" w:hAnsiTheme="minorHAnsi"/>
            <w:noProof/>
            <w:color w:val="auto"/>
            <w:sz w:val="22"/>
          </w:rPr>
          <w:tab/>
        </w:r>
        <w:r w:rsidRPr="00E7115E" w:rsidDel="00E7115E">
          <w:rPr>
            <w:noProof/>
            <w:rPrChange w:id="444" w:author="Nagendra Dhakar" w:date="2016-01-26T17:31:00Z">
              <w:rPr>
                <w:rStyle w:val="Hyperlink"/>
                <w:noProof/>
              </w:rPr>
            </w:rPrChange>
          </w:rPr>
          <w:delText>DaySim</w:delText>
        </w:r>
        <w:r w:rsidDel="00E7115E">
          <w:rPr>
            <w:noProof/>
            <w:webHidden/>
          </w:rPr>
          <w:tab/>
          <w:delText>32</w:delText>
        </w:r>
      </w:del>
    </w:p>
    <w:p w14:paraId="6DEF2021" w14:textId="77777777" w:rsidR="002B5EA0" w:rsidDel="00E7115E" w:rsidRDefault="002B5EA0">
      <w:pPr>
        <w:pStyle w:val="TOC2"/>
        <w:tabs>
          <w:tab w:val="left" w:pos="1320"/>
        </w:tabs>
        <w:rPr>
          <w:del w:id="445" w:author="Nagendra Dhakar" w:date="2016-01-26T17:31:00Z"/>
          <w:rFonts w:asciiTheme="minorHAnsi" w:eastAsiaTheme="minorEastAsia" w:hAnsiTheme="minorHAnsi"/>
          <w:noProof/>
          <w:color w:val="auto"/>
          <w:sz w:val="22"/>
        </w:rPr>
      </w:pPr>
      <w:del w:id="446" w:author="Nagendra Dhakar" w:date="2016-01-26T17:31:00Z">
        <w:r w:rsidRPr="00E7115E" w:rsidDel="00E7115E">
          <w:rPr>
            <w:noProof/>
            <w:rPrChange w:id="447" w:author="Nagendra Dhakar" w:date="2016-01-26T17:31:00Z">
              <w:rPr>
                <w:rStyle w:val="Hyperlink"/>
                <w:noProof/>
              </w:rPr>
            </w:rPrChange>
          </w:rPr>
          <w:delText>3.10  |</w:delText>
        </w:r>
        <w:r w:rsidDel="00E7115E">
          <w:rPr>
            <w:rFonts w:asciiTheme="minorHAnsi" w:eastAsiaTheme="minorEastAsia" w:hAnsiTheme="minorHAnsi"/>
            <w:noProof/>
            <w:color w:val="auto"/>
            <w:sz w:val="22"/>
          </w:rPr>
          <w:tab/>
        </w:r>
        <w:r w:rsidRPr="00E7115E" w:rsidDel="00E7115E">
          <w:rPr>
            <w:noProof/>
            <w:rPrChange w:id="448" w:author="Nagendra Dhakar" w:date="2016-01-26T17:31:00Z">
              <w:rPr>
                <w:rStyle w:val="Hyperlink"/>
                <w:noProof/>
              </w:rPr>
            </w:rPrChange>
          </w:rPr>
          <w:delText>Assignment Preparation</w:delText>
        </w:r>
        <w:r w:rsidDel="00E7115E">
          <w:rPr>
            <w:noProof/>
            <w:webHidden/>
          </w:rPr>
          <w:tab/>
          <w:delText>34</w:delText>
        </w:r>
      </w:del>
    </w:p>
    <w:p w14:paraId="09B08B73" w14:textId="77777777" w:rsidR="002B5EA0" w:rsidDel="00E7115E" w:rsidRDefault="002B5EA0">
      <w:pPr>
        <w:pStyle w:val="TOC3"/>
        <w:rPr>
          <w:del w:id="449" w:author="Nagendra Dhakar" w:date="2016-01-26T17:31:00Z"/>
          <w:rFonts w:asciiTheme="minorHAnsi" w:eastAsiaTheme="minorEastAsia" w:hAnsiTheme="minorHAnsi"/>
          <w:noProof/>
          <w:color w:val="auto"/>
          <w:sz w:val="22"/>
        </w:rPr>
      </w:pPr>
      <w:del w:id="450" w:author="Nagendra Dhakar" w:date="2016-01-26T17:31:00Z">
        <w:r w:rsidRPr="00E7115E" w:rsidDel="00E7115E">
          <w:rPr>
            <w:noProof/>
            <w:rPrChange w:id="451" w:author="Nagendra Dhakar" w:date="2016-01-26T17:31:00Z">
              <w:rPr>
                <w:rStyle w:val="Hyperlink"/>
                <w:noProof/>
              </w:rPr>
            </w:rPrChange>
          </w:rPr>
          <w:delText>Highway</w:delText>
        </w:r>
        <w:r w:rsidDel="00E7115E">
          <w:rPr>
            <w:noProof/>
            <w:webHidden/>
          </w:rPr>
          <w:tab/>
          <w:delText>35</w:delText>
        </w:r>
      </w:del>
    </w:p>
    <w:p w14:paraId="54E27F30" w14:textId="77777777" w:rsidR="002B5EA0" w:rsidDel="00E7115E" w:rsidRDefault="002B5EA0">
      <w:pPr>
        <w:pStyle w:val="TOC3"/>
        <w:rPr>
          <w:del w:id="452" w:author="Nagendra Dhakar" w:date="2016-01-26T17:31:00Z"/>
          <w:rFonts w:asciiTheme="minorHAnsi" w:eastAsiaTheme="minorEastAsia" w:hAnsiTheme="minorHAnsi"/>
          <w:noProof/>
          <w:color w:val="auto"/>
          <w:sz w:val="22"/>
        </w:rPr>
      </w:pPr>
      <w:del w:id="453" w:author="Nagendra Dhakar" w:date="2016-01-26T17:31:00Z">
        <w:r w:rsidRPr="00E7115E" w:rsidDel="00E7115E">
          <w:rPr>
            <w:noProof/>
            <w:rPrChange w:id="454" w:author="Nagendra Dhakar" w:date="2016-01-26T17:31:00Z">
              <w:rPr>
                <w:rStyle w:val="Hyperlink"/>
                <w:noProof/>
              </w:rPr>
            </w:rPrChange>
          </w:rPr>
          <w:delText>Transit</w:delText>
        </w:r>
        <w:r w:rsidDel="00E7115E">
          <w:rPr>
            <w:noProof/>
            <w:webHidden/>
          </w:rPr>
          <w:tab/>
          <w:delText>35</w:delText>
        </w:r>
      </w:del>
    </w:p>
    <w:p w14:paraId="10362810" w14:textId="77777777" w:rsidR="002B5EA0" w:rsidDel="00E7115E" w:rsidRDefault="002B5EA0">
      <w:pPr>
        <w:pStyle w:val="TOC2"/>
        <w:tabs>
          <w:tab w:val="left" w:pos="1320"/>
        </w:tabs>
        <w:rPr>
          <w:del w:id="455" w:author="Nagendra Dhakar" w:date="2016-01-26T17:31:00Z"/>
          <w:rFonts w:asciiTheme="minorHAnsi" w:eastAsiaTheme="minorEastAsia" w:hAnsiTheme="minorHAnsi"/>
          <w:noProof/>
          <w:color w:val="auto"/>
          <w:sz w:val="22"/>
        </w:rPr>
      </w:pPr>
      <w:del w:id="456" w:author="Nagendra Dhakar" w:date="2016-01-26T17:31:00Z">
        <w:r w:rsidRPr="00E7115E" w:rsidDel="00E7115E">
          <w:rPr>
            <w:noProof/>
            <w:rPrChange w:id="457" w:author="Nagendra Dhakar" w:date="2016-01-26T17:31:00Z">
              <w:rPr>
                <w:rStyle w:val="Hyperlink"/>
                <w:noProof/>
              </w:rPr>
            </w:rPrChange>
          </w:rPr>
          <w:delText>3.11  |</w:delText>
        </w:r>
        <w:r w:rsidDel="00E7115E">
          <w:rPr>
            <w:rFonts w:asciiTheme="minorHAnsi" w:eastAsiaTheme="minorEastAsia" w:hAnsiTheme="minorHAnsi"/>
            <w:noProof/>
            <w:color w:val="auto"/>
            <w:sz w:val="22"/>
          </w:rPr>
          <w:tab/>
        </w:r>
        <w:r w:rsidRPr="00E7115E" w:rsidDel="00E7115E">
          <w:rPr>
            <w:noProof/>
            <w:rPrChange w:id="458" w:author="Nagendra Dhakar" w:date="2016-01-26T17:31:00Z">
              <w:rPr>
                <w:rStyle w:val="Hyperlink"/>
                <w:noProof/>
              </w:rPr>
            </w:rPrChange>
          </w:rPr>
          <w:delText>Assignment</w:delText>
        </w:r>
        <w:r w:rsidDel="00E7115E">
          <w:rPr>
            <w:noProof/>
            <w:webHidden/>
          </w:rPr>
          <w:tab/>
          <w:delText>36</w:delText>
        </w:r>
      </w:del>
    </w:p>
    <w:p w14:paraId="08AB9634" w14:textId="77777777" w:rsidR="002B5EA0" w:rsidDel="00E7115E" w:rsidRDefault="002B5EA0">
      <w:pPr>
        <w:pStyle w:val="TOC3"/>
        <w:rPr>
          <w:del w:id="459" w:author="Nagendra Dhakar" w:date="2016-01-26T17:31:00Z"/>
          <w:rFonts w:asciiTheme="minorHAnsi" w:eastAsiaTheme="minorEastAsia" w:hAnsiTheme="minorHAnsi"/>
          <w:noProof/>
          <w:color w:val="auto"/>
          <w:sz w:val="22"/>
        </w:rPr>
      </w:pPr>
      <w:del w:id="460" w:author="Nagendra Dhakar" w:date="2016-01-26T17:31:00Z">
        <w:r w:rsidRPr="00E7115E" w:rsidDel="00E7115E">
          <w:rPr>
            <w:noProof/>
            <w:rPrChange w:id="461" w:author="Nagendra Dhakar" w:date="2016-01-26T17:31:00Z">
              <w:rPr>
                <w:rStyle w:val="Hyperlink"/>
                <w:noProof/>
              </w:rPr>
            </w:rPrChange>
          </w:rPr>
          <w:delText>Highway</w:delText>
        </w:r>
        <w:r w:rsidDel="00E7115E">
          <w:rPr>
            <w:noProof/>
            <w:webHidden/>
          </w:rPr>
          <w:tab/>
          <w:delText>36</w:delText>
        </w:r>
      </w:del>
    </w:p>
    <w:p w14:paraId="39ADF8B2" w14:textId="77777777" w:rsidR="002B5EA0" w:rsidDel="00E7115E" w:rsidRDefault="002B5EA0">
      <w:pPr>
        <w:pStyle w:val="TOC3"/>
        <w:rPr>
          <w:del w:id="462" w:author="Nagendra Dhakar" w:date="2016-01-26T17:31:00Z"/>
          <w:rFonts w:asciiTheme="minorHAnsi" w:eastAsiaTheme="minorEastAsia" w:hAnsiTheme="minorHAnsi"/>
          <w:noProof/>
          <w:color w:val="auto"/>
          <w:sz w:val="22"/>
        </w:rPr>
      </w:pPr>
      <w:del w:id="463" w:author="Nagendra Dhakar" w:date="2016-01-26T17:31:00Z">
        <w:r w:rsidRPr="00E7115E" w:rsidDel="00E7115E">
          <w:rPr>
            <w:noProof/>
            <w:rPrChange w:id="464" w:author="Nagendra Dhakar" w:date="2016-01-26T17:31:00Z">
              <w:rPr>
                <w:rStyle w:val="Hyperlink"/>
                <w:noProof/>
              </w:rPr>
            </w:rPrChange>
          </w:rPr>
          <w:delText>Transit</w:delText>
        </w:r>
        <w:r w:rsidDel="00E7115E">
          <w:rPr>
            <w:noProof/>
            <w:webHidden/>
          </w:rPr>
          <w:tab/>
          <w:delText>36</w:delText>
        </w:r>
      </w:del>
    </w:p>
    <w:p w14:paraId="622A9A28" w14:textId="77777777" w:rsidR="002B5EA0" w:rsidDel="00E7115E" w:rsidRDefault="002B5EA0">
      <w:pPr>
        <w:pStyle w:val="TOC2"/>
        <w:tabs>
          <w:tab w:val="left" w:pos="1320"/>
        </w:tabs>
        <w:rPr>
          <w:del w:id="465" w:author="Nagendra Dhakar" w:date="2016-01-26T17:31:00Z"/>
          <w:rFonts w:asciiTheme="minorHAnsi" w:eastAsiaTheme="minorEastAsia" w:hAnsiTheme="minorHAnsi"/>
          <w:noProof/>
          <w:color w:val="auto"/>
          <w:sz w:val="22"/>
        </w:rPr>
      </w:pPr>
      <w:del w:id="466" w:author="Nagendra Dhakar" w:date="2016-01-26T17:31:00Z">
        <w:r w:rsidRPr="00E7115E" w:rsidDel="00E7115E">
          <w:rPr>
            <w:noProof/>
            <w:rPrChange w:id="467" w:author="Nagendra Dhakar" w:date="2016-01-26T17:31:00Z">
              <w:rPr>
                <w:rStyle w:val="Hyperlink"/>
                <w:noProof/>
              </w:rPr>
            </w:rPrChange>
          </w:rPr>
          <w:delText>3.12  |</w:delText>
        </w:r>
        <w:r w:rsidDel="00E7115E">
          <w:rPr>
            <w:rFonts w:asciiTheme="minorHAnsi" w:eastAsiaTheme="minorEastAsia" w:hAnsiTheme="minorHAnsi"/>
            <w:noProof/>
            <w:color w:val="auto"/>
            <w:sz w:val="22"/>
          </w:rPr>
          <w:tab/>
        </w:r>
        <w:r w:rsidRPr="00E7115E" w:rsidDel="00E7115E">
          <w:rPr>
            <w:noProof/>
            <w:rPrChange w:id="468" w:author="Nagendra Dhakar" w:date="2016-01-26T17:31:00Z">
              <w:rPr>
                <w:rStyle w:val="Hyperlink"/>
                <w:noProof/>
              </w:rPr>
            </w:rPrChange>
          </w:rPr>
          <w:delText>Feedback</w:delText>
        </w:r>
        <w:r w:rsidDel="00E7115E">
          <w:rPr>
            <w:noProof/>
            <w:webHidden/>
          </w:rPr>
          <w:tab/>
          <w:delText>36</w:delText>
        </w:r>
      </w:del>
    </w:p>
    <w:p w14:paraId="1768D40A" w14:textId="77777777" w:rsidR="002B5EA0" w:rsidDel="00E7115E" w:rsidRDefault="002B5EA0">
      <w:pPr>
        <w:pStyle w:val="TOC2"/>
        <w:tabs>
          <w:tab w:val="left" w:pos="1320"/>
        </w:tabs>
        <w:rPr>
          <w:del w:id="469" w:author="Nagendra Dhakar" w:date="2016-01-26T17:31:00Z"/>
          <w:rFonts w:asciiTheme="minorHAnsi" w:eastAsiaTheme="minorEastAsia" w:hAnsiTheme="minorHAnsi"/>
          <w:noProof/>
          <w:color w:val="auto"/>
          <w:sz w:val="22"/>
        </w:rPr>
      </w:pPr>
      <w:del w:id="470" w:author="Nagendra Dhakar" w:date="2016-01-26T17:31:00Z">
        <w:r w:rsidRPr="00E7115E" w:rsidDel="00E7115E">
          <w:rPr>
            <w:noProof/>
            <w:rPrChange w:id="471" w:author="Nagendra Dhakar" w:date="2016-01-26T17:31:00Z">
              <w:rPr>
                <w:rStyle w:val="Hyperlink"/>
                <w:noProof/>
              </w:rPr>
            </w:rPrChange>
          </w:rPr>
          <w:delText>3.13  |</w:delText>
        </w:r>
        <w:r w:rsidDel="00E7115E">
          <w:rPr>
            <w:rFonts w:asciiTheme="minorHAnsi" w:eastAsiaTheme="minorEastAsia" w:hAnsiTheme="minorHAnsi"/>
            <w:noProof/>
            <w:color w:val="auto"/>
            <w:sz w:val="22"/>
          </w:rPr>
          <w:tab/>
        </w:r>
        <w:r w:rsidRPr="00E7115E" w:rsidDel="00E7115E">
          <w:rPr>
            <w:noProof/>
            <w:rPrChange w:id="472" w:author="Nagendra Dhakar" w:date="2016-01-26T17:31:00Z">
              <w:rPr>
                <w:rStyle w:val="Hyperlink"/>
                <w:noProof/>
              </w:rPr>
            </w:rPrChange>
          </w:rPr>
          <w:delText>Reporting</w:delText>
        </w:r>
        <w:r w:rsidDel="00E7115E">
          <w:rPr>
            <w:noProof/>
            <w:webHidden/>
          </w:rPr>
          <w:tab/>
          <w:delText>37</w:delText>
        </w:r>
      </w:del>
    </w:p>
    <w:p w14:paraId="2B9B3F81" w14:textId="77777777" w:rsidR="002B5EA0" w:rsidDel="00E7115E" w:rsidRDefault="002B5EA0">
      <w:pPr>
        <w:pStyle w:val="TOC3"/>
        <w:rPr>
          <w:del w:id="473" w:author="Nagendra Dhakar" w:date="2016-01-26T17:31:00Z"/>
          <w:rFonts w:asciiTheme="minorHAnsi" w:eastAsiaTheme="minorEastAsia" w:hAnsiTheme="minorHAnsi"/>
          <w:noProof/>
          <w:color w:val="auto"/>
          <w:sz w:val="22"/>
        </w:rPr>
      </w:pPr>
      <w:del w:id="474" w:author="Nagendra Dhakar" w:date="2016-01-26T17:31:00Z">
        <w:r w:rsidRPr="00E7115E" w:rsidDel="00E7115E">
          <w:rPr>
            <w:noProof/>
            <w:rPrChange w:id="475" w:author="Nagendra Dhakar" w:date="2016-01-26T17:31:00Z">
              <w:rPr>
                <w:rStyle w:val="Hyperlink"/>
                <w:noProof/>
              </w:rPr>
            </w:rPrChange>
          </w:rPr>
          <w:delText>DaySim</w:delText>
        </w:r>
        <w:r w:rsidDel="00E7115E">
          <w:rPr>
            <w:noProof/>
            <w:webHidden/>
          </w:rPr>
          <w:tab/>
          <w:delText>37</w:delText>
        </w:r>
      </w:del>
    </w:p>
    <w:p w14:paraId="7DDFF05B" w14:textId="77777777" w:rsidR="002B5EA0" w:rsidDel="00E7115E" w:rsidRDefault="002B5EA0">
      <w:pPr>
        <w:pStyle w:val="TOC3"/>
        <w:rPr>
          <w:del w:id="476" w:author="Nagendra Dhakar" w:date="2016-01-26T17:31:00Z"/>
          <w:rFonts w:asciiTheme="minorHAnsi" w:eastAsiaTheme="minorEastAsia" w:hAnsiTheme="minorHAnsi"/>
          <w:noProof/>
          <w:color w:val="auto"/>
          <w:sz w:val="22"/>
        </w:rPr>
      </w:pPr>
      <w:del w:id="477" w:author="Nagendra Dhakar" w:date="2016-01-26T17:31:00Z">
        <w:r w:rsidRPr="00E7115E" w:rsidDel="00E7115E">
          <w:rPr>
            <w:noProof/>
            <w:rPrChange w:id="478" w:author="Nagendra Dhakar" w:date="2016-01-26T17:31:00Z">
              <w:rPr>
                <w:rStyle w:val="Hyperlink"/>
                <w:noProof/>
              </w:rPr>
            </w:rPrChange>
          </w:rPr>
          <w:delText>Highway Assignment</w:delText>
        </w:r>
        <w:r w:rsidDel="00E7115E">
          <w:rPr>
            <w:noProof/>
            <w:webHidden/>
          </w:rPr>
          <w:tab/>
          <w:delText>38</w:delText>
        </w:r>
      </w:del>
    </w:p>
    <w:p w14:paraId="1314D19E" w14:textId="77777777" w:rsidR="002B5EA0" w:rsidDel="00E7115E" w:rsidRDefault="002B5EA0">
      <w:pPr>
        <w:pStyle w:val="TOC3"/>
        <w:rPr>
          <w:del w:id="479" w:author="Nagendra Dhakar" w:date="2016-01-26T17:31:00Z"/>
          <w:rFonts w:asciiTheme="minorHAnsi" w:eastAsiaTheme="minorEastAsia" w:hAnsiTheme="minorHAnsi"/>
          <w:noProof/>
          <w:color w:val="auto"/>
          <w:sz w:val="22"/>
        </w:rPr>
      </w:pPr>
      <w:del w:id="480" w:author="Nagendra Dhakar" w:date="2016-01-26T17:31:00Z">
        <w:r w:rsidRPr="00E7115E" w:rsidDel="00E7115E">
          <w:rPr>
            <w:noProof/>
            <w:rPrChange w:id="481" w:author="Nagendra Dhakar" w:date="2016-01-26T17:31:00Z">
              <w:rPr>
                <w:rStyle w:val="Hyperlink"/>
                <w:noProof/>
              </w:rPr>
            </w:rPrChange>
          </w:rPr>
          <w:delText>Transit Assignment</w:delText>
        </w:r>
        <w:r w:rsidDel="00E7115E">
          <w:rPr>
            <w:noProof/>
            <w:webHidden/>
          </w:rPr>
          <w:tab/>
          <w:delText>38</w:delText>
        </w:r>
      </w:del>
    </w:p>
    <w:p w14:paraId="20BA45EF" w14:textId="77777777" w:rsidR="002B5EA0" w:rsidDel="00E7115E" w:rsidRDefault="002B5EA0">
      <w:pPr>
        <w:pStyle w:val="TOC1"/>
        <w:rPr>
          <w:del w:id="482" w:author="Nagendra Dhakar" w:date="2016-01-26T17:31:00Z"/>
          <w:rFonts w:asciiTheme="minorHAnsi" w:eastAsiaTheme="minorEastAsia" w:hAnsiTheme="minorHAnsi"/>
          <w:b w:val="0"/>
          <w:caps w:val="0"/>
          <w:noProof/>
          <w:color w:val="auto"/>
          <w:sz w:val="22"/>
        </w:rPr>
      </w:pPr>
      <w:del w:id="483" w:author="Nagendra Dhakar" w:date="2016-01-26T17:31:00Z">
        <w:r w:rsidRPr="00E7115E" w:rsidDel="00E7115E">
          <w:rPr>
            <w:noProof/>
            <w:rPrChange w:id="484" w:author="Nagendra Dhakar" w:date="2016-01-26T17:31:00Z">
              <w:rPr>
                <w:rStyle w:val="Hyperlink"/>
                <w:noProof/>
              </w:rPr>
            </w:rPrChange>
          </w:rPr>
          <w:delText>4.0</w:delText>
        </w:r>
        <w:r w:rsidDel="00E7115E">
          <w:rPr>
            <w:rFonts w:asciiTheme="minorHAnsi" w:eastAsiaTheme="minorEastAsia" w:hAnsiTheme="minorHAnsi"/>
            <w:b w:val="0"/>
            <w:caps w:val="0"/>
            <w:noProof/>
            <w:color w:val="auto"/>
            <w:sz w:val="22"/>
          </w:rPr>
          <w:tab/>
        </w:r>
        <w:r w:rsidRPr="00E7115E" w:rsidDel="00E7115E">
          <w:rPr>
            <w:noProof/>
            <w:rPrChange w:id="485" w:author="Nagendra Dhakar" w:date="2016-01-26T17:31:00Z">
              <w:rPr>
                <w:rStyle w:val="Hyperlink"/>
                <w:noProof/>
              </w:rPr>
            </w:rPrChange>
          </w:rPr>
          <w:delText>Directory &amp; Data Structures</w:delText>
        </w:r>
        <w:r w:rsidDel="00E7115E">
          <w:rPr>
            <w:noProof/>
            <w:webHidden/>
          </w:rPr>
          <w:tab/>
          <w:delText>39</w:delText>
        </w:r>
      </w:del>
    </w:p>
    <w:p w14:paraId="2519A9C2" w14:textId="77777777" w:rsidR="002B5EA0" w:rsidDel="00E7115E" w:rsidRDefault="002B5EA0">
      <w:pPr>
        <w:pStyle w:val="TOC2"/>
        <w:tabs>
          <w:tab w:val="left" w:pos="1100"/>
        </w:tabs>
        <w:rPr>
          <w:del w:id="486" w:author="Nagendra Dhakar" w:date="2016-01-26T17:31:00Z"/>
          <w:rFonts w:asciiTheme="minorHAnsi" w:eastAsiaTheme="minorEastAsia" w:hAnsiTheme="minorHAnsi"/>
          <w:noProof/>
          <w:color w:val="auto"/>
          <w:sz w:val="22"/>
        </w:rPr>
      </w:pPr>
      <w:del w:id="487" w:author="Nagendra Dhakar" w:date="2016-01-26T17:31:00Z">
        <w:r w:rsidRPr="00E7115E" w:rsidDel="00E7115E">
          <w:rPr>
            <w:noProof/>
            <w:rPrChange w:id="488" w:author="Nagendra Dhakar" w:date="2016-01-26T17:31:00Z">
              <w:rPr>
                <w:rStyle w:val="Hyperlink"/>
                <w:noProof/>
              </w:rPr>
            </w:rPrChange>
          </w:rPr>
          <w:delText>4.1  |</w:delText>
        </w:r>
        <w:r w:rsidDel="00E7115E">
          <w:rPr>
            <w:rFonts w:asciiTheme="minorHAnsi" w:eastAsiaTheme="minorEastAsia" w:hAnsiTheme="minorHAnsi"/>
            <w:noProof/>
            <w:color w:val="auto"/>
            <w:sz w:val="22"/>
          </w:rPr>
          <w:tab/>
        </w:r>
        <w:r w:rsidRPr="00E7115E" w:rsidDel="00E7115E">
          <w:rPr>
            <w:noProof/>
            <w:rPrChange w:id="489" w:author="Nagendra Dhakar" w:date="2016-01-26T17:31:00Z">
              <w:rPr>
                <w:rStyle w:val="Hyperlink"/>
                <w:noProof/>
              </w:rPr>
            </w:rPrChange>
          </w:rPr>
          <w:delText>Master Model Directory</w:delText>
        </w:r>
        <w:r w:rsidDel="00E7115E">
          <w:rPr>
            <w:noProof/>
            <w:webHidden/>
          </w:rPr>
          <w:tab/>
          <w:delText>39</w:delText>
        </w:r>
      </w:del>
    </w:p>
    <w:p w14:paraId="64923956" w14:textId="77777777" w:rsidR="002B5EA0" w:rsidDel="00E7115E" w:rsidRDefault="002B5EA0">
      <w:pPr>
        <w:pStyle w:val="TOC2"/>
        <w:tabs>
          <w:tab w:val="left" w:pos="1100"/>
        </w:tabs>
        <w:rPr>
          <w:del w:id="490" w:author="Nagendra Dhakar" w:date="2016-01-26T17:31:00Z"/>
          <w:rFonts w:asciiTheme="minorHAnsi" w:eastAsiaTheme="minorEastAsia" w:hAnsiTheme="minorHAnsi"/>
          <w:noProof/>
          <w:color w:val="auto"/>
          <w:sz w:val="22"/>
        </w:rPr>
      </w:pPr>
      <w:del w:id="491" w:author="Nagendra Dhakar" w:date="2016-01-26T17:31:00Z">
        <w:r w:rsidRPr="00E7115E" w:rsidDel="00E7115E">
          <w:rPr>
            <w:noProof/>
            <w:rPrChange w:id="492" w:author="Nagendra Dhakar" w:date="2016-01-26T17:31:00Z">
              <w:rPr>
                <w:rStyle w:val="Hyperlink"/>
                <w:noProof/>
              </w:rPr>
            </w:rPrChange>
          </w:rPr>
          <w:delText>4.2  |</w:delText>
        </w:r>
        <w:r w:rsidDel="00E7115E">
          <w:rPr>
            <w:rFonts w:asciiTheme="minorHAnsi" w:eastAsiaTheme="minorEastAsia" w:hAnsiTheme="minorHAnsi"/>
            <w:noProof/>
            <w:color w:val="auto"/>
            <w:sz w:val="22"/>
          </w:rPr>
          <w:tab/>
        </w:r>
        <w:r w:rsidRPr="00E7115E" w:rsidDel="00E7115E">
          <w:rPr>
            <w:noProof/>
            <w:rPrChange w:id="493" w:author="Nagendra Dhakar" w:date="2016-01-26T17:31:00Z">
              <w:rPr>
                <w:rStyle w:val="Hyperlink"/>
                <w:noProof/>
              </w:rPr>
            </w:rPrChange>
          </w:rPr>
          <w:delText>Network Skims</w:delText>
        </w:r>
        <w:r w:rsidDel="00E7115E">
          <w:rPr>
            <w:noProof/>
            <w:webHidden/>
          </w:rPr>
          <w:tab/>
          <w:delText>39</w:delText>
        </w:r>
      </w:del>
    </w:p>
    <w:p w14:paraId="58AE8B7B" w14:textId="77777777" w:rsidR="002B5EA0" w:rsidDel="00E7115E" w:rsidRDefault="002B5EA0">
      <w:pPr>
        <w:pStyle w:val="TOC3"/>
        <w:rPr>
          <w:del w:id="494" w:author="Nagendra Dhakar" w:date="2016-01-26T17:31:00Z"/>
          <w:rFonts w:asciiTheme="minorHAnsi" w:eastAsiaTheme="minorEastAsia" w:hAnsiTheme="minorHAnsi"/>
          <w:noProof/>
          <w:color w:val="auto"/>
          <w:sz w:val="22"/>
        </w:rPr>
      </w:pPr>
      <w:del w:id="495" w:author="Nagendra Dhakar" w:date="2016-01-26T17:31:00Z">
        <w:r w:rsidRPr="00E7115E" w:rsidDel="00E7115E">
          <w:rPr>
            <w:noProof/>
            <w:rPrChange w:id="496" w:author="Nagendra Dhakar" w:date="2016-01-26T17:31:00Z">
              <w:rPr>
                <w:rStyle w:val="Hyperlink"/>
                <w:noProof/>
              </w:rPr>
            </w:rPrChange>
          </w:rPr>
          <w:delText>Highway Skims</w:delText>
        </w:r>
        <w:r w:rsidDel="00E7115E">
          <w:rPr>
            <w:noProof/>
            <w:webHidden/>
          </w:rPr>
          <w:tab/>
          <w:delText>40</w:delText>
        </w:r>
      </w:del>
    </w:p>
    <w:p w14:paraId="3B29D576" w14:textId="77777777" w:rsidR="002B5EA0" w:rsidDel="00E7115E" w:rsidRDefault="002B5EA0">
      <w:pPr>
        <w:pStyle w:val="TOC3"/>
        <w:rPr>
          <w:del w:id="497" w:author="Nagendra Dhakar" w:date="2016-01-26T17:31:00Z"/>
          <w:rFonts w:asciiTheme="minorHAnsi" w:eastAsiaTheme="minorEastAsia" w:hAnsiTheme="minorHAnsi"/>
          <w:noProof/>
          <w:color w:val="auto"/>
          <w:sz w:val="22"/>
        </w:rPr>
      </w:pPr>
      <w:del w:id="498" w:author="Nagendra Dhakar" w:date="2016-01-26T17:31:00Z">
        <w:r w:rsidRPr="00E7115E" w:rsidDel="00E7115E">
          <w:rPr>
            <w:noProof/>
            <w:rPrChange w:id="499" w:author="Nagendra Dhakar" w:date="2016-01-26T17:31:00Z">
              <w:rPr>
                <w:rStyle w:val="Hyperlink"/>
                <w:noProof/>
              </w:rPr>
            </w:rPrChange>
          </w:rPr>
          <w:delText>Transit Skims</w:delText>
        </w:r>
        <w:r w:rsidDel="00E7115E">
          <w:rPr>
            <w:noProof/>
            <w:webHidden/>
          </w:rPr>
          <w:tab/>
          <w:delText>40</w:delText>
        </w:r>
      </w:del>
    </w:p>
    <w:p w14:paraId="4EEED94C" w14:textId="77777777" w:rsidR="002B5EA0" w:rsidDel="00E7115E" w:rsidRDefault="002B5EA0">
      <w:pPr>
        <w:pStyle w:val="TOC3"/>
        <w:rPr>
          <w:del w:id="500" w:author="Nagendra Dhakar" w:date="2016-01-26T17:31:00Z"/>
          <w:rFonts w:asciiTheme="minorHAnsi" w:eastAsiaTheme="minorEastAsia" w:hAnsiTheme="minorHAnsi"/>
          <w:noProof/>
          <w:color w:val="auto"/>
          <w:sz w:val="22"/>
        </w:rPr>
      </w:pPr>
      <w:del w:id="501" w:author="Nagendra Dhakar" w:date="2016-01-26T17:31:00Z">
        <w:r w:rsidRPr="00E7115E" w:rsidDel="00E7115E">
          <w:rPr>
            <w:noProof/>
            <w:rPrChange w:id="502" w:author="Nagendra Dhakar" w:date="2016-01-26T17:31:00Z">
              <w:rPr>
                <w:rStyle w:val="Hyperlink"/>
                <w:noProof/>
              </w:rPr>
            </w:rPrChange>
          </w:rPr>
          <w:delText>Non-motorized Skims &amp; Short Distance Paths</w:delText>
        </w:r>
        <w:r w:rsidDel="00E7115E">
          <w:rPr>
            <w:noProof/>
            <w:webHidden/>
          </w:rPr>
          <w:tab/>
          <w:delText>41</w:delText>
        </w:r>
      </w:del>
    </w:p>
    <w:p w14:paraId="3C1312C0" w14:textId="77777777" w:rsidR="002B5EA0" w:rsidDel="00E7115E" w:rsidRDefault="002B5EA0">
      <w:pPr>
        <w:pStyle w:val="TOC2"/>
        <w:tabs>
          <w:tab w:val="left" w:pos="1100"/>
        </w:tabs>
        <w:rPr>
          <w:del w:id="503" w:author="Nagendra Dhakar" w:date="2016-01-26T17:31:00Z"/>
          <w:rFonts w:asciiTheme="minorHAnsi" w:eastAsiaTheme="minorEastAsia" w:hAnsiTheme="minorHAnsi"/>
          <w:noProof/>
          <w:color w:val="auto"/>
          <w:sz w:val="22"/>
        </w:rPr>
      </w:pPr>
      <w:del w:id="504" w:author="Nagendra Dhakar" w:date="2016-01-26T17:31:00Z">
        <w:r w:rsidRPr="00E7115E" w:rsidDel="00E7115E">
          <w:rPr>
            <w:noProof/>
            <w:rPrChange w:id="505" w:author="Nagendra Dhakar" w:date="2016-01-26T17:31:00Z">
              <w:rPr>
                <w:rStyle w:val="Hyperlink"/>
                <w:noProof/>
              </w:rPr>
            </w:rPrChange>
          </w:rPr>
          <w:delText>4.3  |</w:delText>
        </w:r>
        <w:r w:rsidDel="00E7115E">
          <w:rPr>
            <w:rFonts w:asciiTheme="minorHAnsi" w:eastAsiaTheme="minorEastAsia" w:hAnsiTheme="minorHAnsi"/>
            <w:noProof/>
            <w:color w:val="auto"/>
            <w:sz w:val="22"/>
          </w:rPr>
          <w:tab/>
        </w:r>
        <w:r w:rsidRPr="00E7115E" w:rsidDel="00E7115E">
          <w:rPr>
            <w:noProof/>
            <w:rPrChange w:id="506" w:author="Nagendra Dhakar" w:date="2016-01-26T17:31:00Z">
              <w:rPr>
                <w:rStyle w:val="Hyperlink"/>
                <w:noProof/>
              </w:rPr>
            </w:rPrChange>
          </w:rPr>
          <w:delText>DaySim</w:delText>
        </w:r>
        <w:r w:rsidDel="00E7115E">
          <w:rPr>
            <w:noProof/>
            <w:webHidden/>
          </w:rPr>
          <w:tab/>
          <w:delText>41</w:delText>
        </w:r>
      </w:del>
    </w:p>
    <w:p w14:paraId="42C316EF" w14:textId="77777777" w:rsidR="002B5EA0" w:rsidDel="00E7115E" w:rsidRDefault="002B5EA0">
      <w:pPr>
        <w:pStyle w:val="TOC3"/>
        <w:rPr>
          <w:del w:id="507" w:author="Nagendra Dhakar" w:date="2016-01-26T17:31:00Z"/>
          <w:rFonts w:asciiTheme="minorHAnsi" w:eastAsiaTheme="minorEastAsia" w:hAnsiTheme="minorHAnsi"/>
          <w:noProof/>
          <w:color w:val="auto"/>
          <w:sz w:val="22"/>
        </w:rPr>
      </w:pPr>
      <w:del w:id="508" w:author="Nagendra Dhakar" w:date="2016-01-26T17:31:00Z">
        <w:r w:rsidRPr="00E7115E" w:rsidDel="00E7115E">
          <w:rPr>
            <w:noProof/>
            <w:rPrChange w:id="509" w:author="Nagendra Dhakar" w:date="2016-01-26T17:31:00Z">
              <w:rPr>
                <w:rStyle w:val="Hyperlink"/>
                <w:noProof/>
              </w:rPr>
            </w:rPrChange>
          </w:rPr>
          <w:delText>Microzone Input Preparation</w:delText>
        </w:r>
        <w:r w:rsidDel="00E7115E">
          <w:rPr>
            <w:noProof/>
            <w:webHidden/>
          </w:rPr>
          <w:tab/>
          <w:delText>41</w:delText>
        </w:r>
      </w:del>
    </w:p>
    <w:p w14:paraId="515397BB" w14:textId="77777777" w:rsidR="002B5EA0" w:rsidDel="00E7115E" w:rsidRDefault="002B5EA0">
      <w:pPr>
        <w:pStyle w:val="TOC3"/>
        <w:rPr>
          <w:del w:id="510" w:author="Nagendra Dhakar" w:date="2016-01-26T17:31:00Z"/>
          <w:rFonts w:asciiTheme="minorHAnsi" w:eastAsiaTheme="minorEastAsia" w:hAnsiTheme="minorHAnsi"/>
          <w:noProof/>
          <w:color w:val="auto"/>
          <w:sz w:val="22"/>
        </w:rPr>
      </w:pPr>
      <w:del w:id="511" w:author="Nagendra Dhakar" w:date="2016-01-26T17:31:00Z">
        <w:r w:rsidRPr="00E7115E" w:rsidDel="00E7115E">
          <w:rPr>
            <w:noProof/>
            <w:rPrChange w:id="512" w:author="Nagendra Dhakar" w:date="2016-01-26T17:31:00Z">
              <w:rPr>
                <w:rStyle w:val="Hyperlink"/>
                <w:noProof/>
              </w:rPr>
            </w:rPrChange>
          </w:rPr>
          <w:delText>Short Distance Impedance Generation</w:delText>
        </w:r>
        <w:r w:rsidDel="00E7115E">
          <w:rPr>
            <w:noProof/>
            <w:webHidden/>
          </w:rPr>
          <w:tab/>
          <w:delText>45</w:delText>
        </w:r>
      </w:del>
    </w:p>
    <w:p w14:paraId="0EF0B0A9" w14:textId="77777777" w:rsidR="002B5EA0" w:rsidDel="00E7115E" w:rsidRDefault="002B5EA0">
      <w:pPr>
        <w:pStyle w:val="TOC3"/>
        <w:rPr>
          <w:del w:id="513" w:author="Nagendra Dhakar" w:date="2016-01-26T17:31:00Z"/>
          <w:rFonts w:asciiTheme="minorHAnsi" w:eastAsiaTheme="minorEastAsia" w:hAnsiTheme="minorHAnsi"/>
          <w:noProof/>
          <w:color w:val="auto"/>
          <w:sz w:val="22"/>
        </w:rPr>
      </w:pPr>
      <w:del w:id="514" w:author="Nagendra Dhakar" w:date="2016-01-26T17:31:00Z">
        <w:r w:rsidRPr="00E7115E" w:rsidDel="00E7115E">
          <w:rPr>
            <w:noProof/>
            <w:rPrChange w:id="515" w:author="Nagendra Dhakar" w:date="2016-01-26T17:31:00Z">
              <w:rPr>
                <w:rStyle w:val="Hyperlink"/>
                <w:noProof/>
              </w:rPr>
            </w:rPrChange>
          </w:rPr>
          <w:delText>DaySim Buffering Tool</w:delText>
        </w:r>
        <w:r w:rsidDel="00E7115E">
          <w:rPr>
            <w:noProof/>
            <w:webHidden/>
          </w:rPr>
          <w:tab/>
          <w:delText>48</w:delText>
        </w:r>
      </w:del>
    </w:p>
    <w:p w14:paraId="42B60110" w14:textId="77777777" w:rsidR="002B5EA0" w:rsidDel="00E7115E" w:rsidRDefault="002B5EA0">
      <w:pPr>
        <w:pStyle w:val="TOC3"/>
        <w:rPr>
          <w:del w:id="516" w:author="Nagendra Dhakar" w:date="2016-01-26T17:31:00Z"/>
          <w:rFonts w:asciiTheme="minorHAnsi" w:eastAsiaTheme="minorEastAsia" w:hAnsiTheme="minorHAnsi"/>
          <w:noProof/>
          <w:color w:val="auto"/>
          <w:sz w:val="22"/>
        </w:rPr>
      </w:pPr>
      <w:del w:id="517" w:author="Nagendra Dhakar" w:date="2016-01-26T17:31:00Z">
        <w:r w:rsidRPr="00E7115E" w:rsidDel="00E7115E">
          <w:rPr>
            <w:noProof/>
            <w:rPrChange w:id="518" w:author="Nagendra Dhakar" w:date="2016-01-26T17:31:00Z">
              <w:rPr>
                <w:rStyle w:val="Hyperlink"/>
                <w:noProof/>
              </w:rPr>
            </w:rPrChange>
          </w:rPr>
          <w:delText>DaySim Inputs</w:delText>
        </w:r>
        <w:r w:rsidDel="00E7115E">
          <w:rPr>
            <w:noProof/>
            <w:webHidden/>
          </w:rPr>
          <w:tab/>
          <w:delText>55</w:delText>
        </w:r>
      </w:del>
    </w:p>
    <w:p w14:paraId="5B538918" w14:textId="77777777" w:rsidR="002B5EA0" w:rsidDel="00E7115E" w:rsidRDefault="002B5EA0">
      <w:pPr>
        <w:pStyle w:val="TOC3"/>
        <w:rPr>
          <w:del w:id="519" w:author="Nagendra Dhakar" w:date="2016-01-26T17:31:00Z"/>
          <w:rFonts w:asciiTheme="minorHAnsi" w:eastAsiaTheme="minorEastAsia" w:hAnsiTheme="minorHAnsi"/>
          <w:noProof/>
          <w:color w:val="auto"/>
          <w:sz w:val="22"/>
        </w:rPr>
      </w:pPr>
      <w:del w:id="520" w:author="Nagendra Dhakar" w:date="2016-01-26T17:31:00Z">
        <w:r w:rsidRPr="00E7115E" w:rsidDel="00E7115E">
          <w:rPr>
            <w:noProof/>
            <w:rPrChange w:id="521" w:author="Nagendra Dhakar" w:date="2016-01-26T17:31:00Z">
              <w:rPr>
                <w:rStyle w:val="Hyperlink"/>
                <w:noProof/>
              </w:rPr>
            </w:rPrChange>
          </w:rPr>
          <w:delText>DaySim Outputs</w:delText>
        </w:r>
        <w:r w:rsidDel="00E7115E">
          <w:rPr>
            <w:noProof/>
            <w:webHidden/>
          </w:rPr>
          <w:tab/>
          <w:delText>81</w:delText>
        </w:r>
      </w:del>
    </w:p>
    <w:p w14:paraId="2EBF4618" w14:textId="77777777" w:rsidR="002B5EA0" w:rsidDel="00E7115E" w:rsidRDefault="002B5EA0">
      <w:pPr>
        <w:pStyle w:val="TOC2"/>
        <w:tabs>
          <w:tab w:val="left" w:pos="1100"/>
        </w:tabs>
        <w:rPr>
          <w:del w:id="522" w:author="Nagendra Dhakar" w:date="2016-01-26T17:31:00Z"/>
          <w:rFonts w:asciiTheme="minorHAnsi" w:eastAsiaTheme="minorEastAsia" w:hAnsiTheme="minorHAnsi"/>
          <w:noProof/>
          <w:color w:val="auto"/>
          <w:sz w:val="22"/>
        </w:rPr>
      </w:pPr>
      <w:del w:id="523" w:author="Nagendra Dhakar" w:date="2016-01-26T17:31:00Z">
        <w:r w:rsidRPr="00E7115E" w:rsidDel="00E7115E">
          <w:rPr>
            <w:noProof/>
            <w:rPrChange w:id="524" w:author="Nagendra Dhakar" w:date="2016-01-26T17:31:00Z">
              <w:rPr>
                <w:rStyle w:val="Hyperlink"/>
                <w:noProof/>
              </w:rPr>
            </w:rPrChange>
          </w:rPr>
          <w:delText>4.4  |</w:delText>
        </w:r>
        <w:r w:rsidDel="00E7115E">
          <w:rPr>
            <w:rFonts w:asciiTheme="minorHAnsi" w:eastAsiaTheme="minorEastAsia" w:hAnsiTheme="minorHAnsi"/>
            <w:noProof/>
            <w:color w:val="auto"/>
            <w:sz w:val="22"/>
          </w:rPr>
          <w:tab/>
        </w:r>
        <w:r w:rsidRPr="00E7115E" w:rsidDel="00E7115E">
          <w:rPr>
            <w:noProof/>
            <w:rPrChange w:id="525" w:author="Nagendra Dhakar" w:date="2016-01-26T17:31:00Z">
              <w:rPr>
                <w:rStyle w:val="Hyperlink"/>
                <w:noProof/>
              </w:rPr>
            </w:rPrChange>
          </w:rPr>
          <w:delText>DaySim-TransCAD Linkage</w:delText>
        </w:r>
        <w:r w:rsidDel="00E7115E">
          <w:rPr>
            <w:noProof/>
            <w:webHidden/>
          </w:rPr>
          <w:tab/>
          <w:delText>85</w:delText>
        </w:r>
      </w:del>
    </w:p>
    <w:p w14:paraId="7AF0E187" w14:textId="77777777" w:rsidR="002B5EA0" w:rsidDel="00E7115E" w:rsidRDefault="002B5EA0">
      <w:pPr>
        <w:pStyle w:val="TOC2"/>
        <w:tabs>
          <w:tab w:val="left" w:pos="1100"/>
        </w:tabs>
        <w:rPr>
          <w:del w:id="526" w:author="Nagendra Dhakar" w:date="2016-01-26T17:31:00Z"/>
          <w:rFonts w:asciiTheme="minorHAnsi" w:eastAsiaTheme="minorEastAsia" w:hAnsiTheme="minorHAnsi"/>
          <w:noProof/>
          <w:color w:val="auto"/>
          <w:sz w:val="22"/>
        </w:rPr>
      </w:pPr>
      <w:del w:id="527" w:author="Nagendra Dhakar" w:date="2016-01-26T17:31:00Z">
        <w:r w:rsidRPr="00E7115E" w:rsidDel="00E7115E">
          <w:rPr>
            <w:noProof/>
            <w:rPrChange w:id="528" w:author="Nagendra Dhakar" w:date="2016-01-26T17:31:00Z">
              <w:rPr>
                <w:rStyle w:val="Hyperlink"/>
                <w:noProof/>
              </w:rPr>
            </w:rPrChange>
          </w:rPr>
          <w:delText>4.5  |</w:delText>
        </w:r>
        <w:r w:rsidDel="00E7115E">
          <w:rPr>
            <w:rFonts w:asciiTheme="minorHAnsi" w:eastAsiaTheme="minorEastAsia" w:hAnsiTheme="minorHAnsi"/>
            <w:noProof/>
            <w:color w:val="auto"/>
            <w:sz w:val="22"/>
          </w:rPr>
          <w:tab/>
        </w:r>
        <w:r w:rsidRPr="00E7115E" w:rsidDel="00E7115E">
          <w:rPr>
            <w:noProof/>
            <w:rPrChange w:id="529" w:author="Nagendra Dhakar" w:date="2016-01-26T17:31:00Z">
              <w:rPr>
                <w:rStyle w:val="Hyperlink"/>
                <w:noProof/>
              </w:rPr>
            </w:rPrChange>
          </w:rPr>
          <w:delText>Auxiliary Demand</w:delText>
        </w:r>
        <w:r w:rsidDel="00E7115E">
          <w:rPr>
            <w:noProof/>
            <w:webHidden/>
          </w:rPr>
          <w:tab/>
          <w:delText>87</w:delText>
        </w:r>
      </w:del>
    </w:p>
    <w:p w14:paraId="0608FDF2" w14:textId="77777777" w:rsidR="002B5EA0" w:rsidDel="00E7115E" w:rsidRDefault="002B5EA0">
      <w:pPr>
        <w:pStyle w:val="TOC2"/>
        <w:tabs>
          <w:tab w:val="left" w:pos="1100"/>
        </w:tabs>
        <w:rPr>
          <w:del w:id="530" w:author="Nagendra Dhakar" w:date="2016-01-26T17:31:00Z"/>
          <w:rFonts w:asciiTheme="minorHAnsi" w:eastAsiaTheme="minorEastAsia" w:hAnsiTheme="minorHAnsi"/>
          <w:noProof/>
          <w:color w:val="auto"/>
          <w:sz w:val="22"/>
        </w:rPr>
      </w:pPr>
      <w:del w:id="531" w:author="Nagendra Dhakar" w:date="2016-01-26T17:31:00Z">
        <w:r w:rsidRPr="00E7115E" w:rsidDel="00E7115E">
          <w:rPr>
            <w:noProof/>
            <w:rPrChange w:id="532" w:author="Nagendra Dhakar" w:date="2016-01-26T17:31:00Z">
              <w:rPr>
                <w:rStyle w:val="Hyperlink"/>
                <w:noProof/>
              </w:rPr>
            </w:rPrChange>
          </w:rPr>
          <w:delText>4.6  |</w:delText>
        </w:r>
        <w:r w:rsidDel="00E7115E">
          <w:rPr>
            <w:rFonts w:asciiTheme="minorHAnsi" w:eastAsiaTheme="minorEastAsia" w:hAnsiTheme="minorHAnsi"/>
            <w:noProof/>
            <w:color w:val="auto"/>
            <w:sz w:val="22"/>
          </w:rPr>
          <w:tab/>
        </w:r>
        <w:r w:rsidRPr="00E7115E" w:rsidDel="00E7115E">
          <w:rPr>
            <w:noProof/>
            <w:rPrChange w:id="533" w:author="Nagendra Dhakar" w:date="2016-01-26T17:31:00Z">
              <w:rPr>
                <w:rStyle w:val="Hyperlink"/>
                <w:noProof/>
              </w:rPr>
            </w:rPrChange>
          </w:rPr>
          <w:delText>Network Assignment</w:delText>
        </w:r>
        <w:r w:rsidDel="00E7115E">
          <w:rPr>
            <w:noProof/>
            <w:webHidden/>
          </w:rPr>
          <w:tab/>
          <w:delText>92</w:delText>
        </w:r>
      </w:del>
    </w:p>
    <w:p w14:paraId="2202D0CF" w14:textId="77777777" w:rsidR="002B5EA0" w:rsidDel="00E7115E" w:rsidRDefault="002B5EA0">
      <w:pPr>
        <w:pStyle w:val="TOC3"/>
        <w:rPr>
          <w:del w:id="534" w:author="Nagendra Dhakar" w:date="2016-01-26T17:31:00Z"/>
          <w:rFonts w:asciiTheme="minorHAnsi" w:eastAsiaTheme="minorEastAsia" w:hAnsiTheme="minorHAnsi"/>
          <w:noProof/>
          <w:color w:val="auto"/>
          <w:sz w:val="22"/>
        </w:rPr>
      </w:pPr>
      <w:del w:id="535" w:author="Nagendra Dhakar" w:date="2016-01-26T17:31:00Z">
        <w:r w:rsidRPr="00E7115E" w:rsidDel="00E7115E">
          <w:rPr>
            <w:noProof/>
            <w:rPrChange w:id="536" w:author="Nagendra Dhakar" w:date="2016-01-26T17:31:00Z">
              <w:rPr>
                <w:rStyle w:val="Hyperlink"/>
                <w:noProof/>
              </w:rPr>
            </w:rPrChange>
          </w:rPr>
          <w:delText>Assignment Inputs</w:delText>
        </w:r>
        <w:r w:rsidDel="00E7115E">
          <w:rPr>
            <w:noProof/>
            <w:webHidden/>
          </w:rPr>
          <w:tab/>
          <w:delText>92</w:delText>
        </w:r>
      </w:del>
    </w:p>
    <w:p w14:paraId="611148E6" w14:textId="77777777" w:rsidR="002B5EA0" w:rsidDel="00E7115E" w:rsidRDefault="002B5EA0">
      <w:pPr>
        <w:pStyle w:val="TOC3"/>
        <w:rPr>
          <w:del w:id="537" w:author="Nagendra Dhakar" w:date="2016-01-26T17:31:00Z"/>
          <w:rFonts w:asciiTheme="minorHAnsi" w:eastAsiaTheme="minorEastAsia" w:hAnsiTheme="minorHAnsi"/>
          <w:noProof/>
          <w:color w:val="auto"/>
          <w:sz w:val="22"/>
        </w:rPr>
      </w:pPr>
      <w:del w:id="538" w:author="Nagendra Dhakar" w:date="2016-01-26T17:31:00Z">
        <w:r w:rsidRPr="00E7115E" w:rsidDel="00E7115E">
          <w:rPr>
            <w:noProof/>
            <w:rPrChange w:id="539" w:author="Nagendra Dhakar" w:date="2016-01-26T17:31:00Z">
              <w:rPr>
                <w:rStyle w:val="Hyperlink"/>
                <w:noProof/>
              </w:rPr>
            </w:rPrChange>
          </w:rPr>
          <w:delText>Assignment Outputs</w:delText>
        </w:r>
        <w:r w:rsidDel="00E7115E">
          <w:rPr>
            <w:noProof/>
            <w:webHidden/>
          </w:rPr>
          <w:tab/>
          <w:delText>96</w:delText>
        </w:r>
      </w:del>
    </w:p>
    <w:p w14:paraId="6F268621" w14:textId="77777777" w:rsidR="002B5EA0" w:rsidDel="00E7115E" w:rsidRDefault="002B5EA0">
      <w:pPr>
        <w:pStyle w:val="TOC2"/>
        <w:tabs>
          <w:tab w:val="left" w:pos="1100"/>
        </w:tabs>
        <w:rPr>
          <w:del w:id="540" w:author="Nagendra Dhakar" w:date="2016-01-26T17:31:00Z"/>
          <w:rFonts w:asciiTheme="minorHAnsi" w:eastAsiaTheme="minorEastAsia" w:hAnsiTheme="minorHAnsi"/>
          <w:noProof/>
          <w:color w:val="auto"/>
          <w:sz w:val="22"/>
        </w:rPr>
      </w:pPr>
      <w:del w:id="541" w:author="Nagendra Dhakar" w:date="2016-01-26T17:31:00Z">
        <w:r w:rsidRPr="00E7115E" w:rsidDel="00E7115E">
          <w:rPr>
            <w:noProof/>
            <w:rPrChange w:id="542" w:author="Nagendra Dhakar" w:date="2016-01-26T17:31:00Z">
              <w:rPr>
                <w:rStyle w:val="Hyperlink"/>
                <w:noProof/>
              </w:rPr>
            </w:rPrChange>
          </w:rPr>
          <w:delText>4.7  |</w:delText>
        </w:r>
        <w:r w:rsidDel="00E7115E">
          <w:rPr>
            <w:rFonts w:asciiTheme="minorHAnsi" w:eastAsiaTheme="minorEastAsia" w:hAnsiTheme="minorHAnsi"/>
            <w:noProof/>
            <w:color w:val="auto"/>
            <w:sz w:val="22"/>
          </w:rPr>
          <w:tab/>
        </w:r>
        <w:r w:rsidRPr="00E7115E" w:rsidDel="00E7115E">
          <w:rPr>
            <w:noProof/>
            <w:rPrChange w:id="543" w:author="Nagendra Dhakar" w:date="2016-01-26T17:31:00Z">
              <w:rPr>
                <w:rStyle w:val="Hyperlink"/>
                <w:noProof/>
              </w:rPr>
            </w:rPrChange>
          </w:rPr>
          <w:delText>Post-Processing</w:delText>
        </w:r>
        <w:r w:rsidDel="00E7115E">
          <w:rPr>
            <w:noProof/>
            <w:webHidden/>
          </w:rPr>
          <w:tab/>
          <w:delText>101</w:delText>
        </w:r>
      </w:del>
    </w:p>
    <w:p w14:paraId="33F49361" w14:textId="77777777" w:rsidR="002B5EA0" w:rsidDel="00E7115E" w:rsidRDefault="002B5EA0">
      <w:pPr>
        <w:pStyle w:val="TOC3"/>
        <w:rPr>
          <w:del w:id="544" w:author="Nagendra Dhakar" w:date="2016-01-26T17:31:00Z"/>
          <w:rFonts w:asciiTheme="minorHAnsi" w:eastAsiaTheme="minorEastAsia" w:hAnsiTheme="minorHAnsi"/>
          <w:noProof/>
          <w:color w:val="auto"/>
          <w:sz w:val="22"/>
        </w:rPr>
      </w:pPr>
      <w:del w:id="545" w:author="Nagendra Dhakar" w:date="2016-01-26T17:31:00Z">
        <w:r w:rsidRPr="00E7115E" w:rsidDel="00E7115E">
          <w:rPr>
            <w:noProof/>
            <w:rPrChange w:id="546" w:author="Nagendra Dhakar" w:date="2016-01-26T17:31:00Z">
              <w:rPr>
                <w:rStyle w:val="Hyperlink"/>
                <w:noProof/>
              </w:rPr>
            </w:rPrChange>
          </w:rPr>
          <w:delText>Post-processing Inputs &amp; Outputs</w:delText>
        </w:r>
        <w:r w:rsidDel="00E7115E">
          <w:rPr>
            <w:noProof/>
            <w:webHidden/>
          </w:rPr>
          <w:tab/>
          <w:delText>102</w:delText>
        </w:r>
      </w:del>
    </w:p>
    <w:p w14:paraId="48C6BF96" w14:textId="77777777" w:rsidR="002B5EA0" w:rsidDel="00E7115E" w:rsidRDefault="002B5EA0">
      <w:pPr>
        <w:pStyle w:val="TOC3"/>
        <w:rPr>
          <w:del w:id="547" w:author="Nagendra Dhakar" w:date="2016-01-26T17:31:00Z"/>
          <w:rFonts w:asciiTheme="minorHAnsi" w:eastAsiaTheme="minorEastAsia" w:hAnsiTheme="minorHAnsi"/>
          <w:noProof/>
          <w:color w:val="auto"/>
          <w:sz w:val="22"/>
        </w:rPr>
      </w:pPr>
      <w:del w:id="548" w:author="Nagendra Dhakar" w:date="2016-01-26T17:31:00Z">
        <w:r w:rsidRPr="00E7115E" w:rsidDel="00E7115E">
          <w:rPr>
            <w:noProof/>
            <w:rPrChange w:id="549" w:author="Nagendra Dhakar" w:date="2016-01-26T17:31:00Z">
              <w:rPr>
                <w:rStyle w:val="Hyperlink"/>
                <w:noProof/>
              </w:rPr>
            </w:rPrChange>
          </w:rPr>
          <w:delText>Reports</w:delText>
        </w:r>
        <w:r w:rsidDel="00E7115E">
          <w:rPr>
            <w:noProof/>
            <w:webHidden/>
          </w:rPr>
          <w:tab/>
          <w:delText>107</w:delText>
        </w:r>
      </w:del>
    </w:p>
    <w:p w14:paraId="0BB0C50C" w14:textId="77777777" w:rsidR="002B5EA0" w:rsidDel="00E7115E" w:rsidRDefault="002B5EA0">
      <w:pPr>
        <w:pStyle w:val="TOC1"/>
        <w:rPr>
          <w:del w:id="550" w:author="Nagendra Dhakar" w:date="2016-01-26T17:31:00Z"/>
          <w:rFonts w:asciiTheme="minorHAnsi" w:eastAsiaTheme="minorEastAsia" w:hAnsiTheme="minorHAnsi"/>
          <w:b w:val="0"/>
          <w:caps w:val="0"/>
          <w:noProof/>
          <w:color w:val="auto"/>
          <w:sz w:val="22"/>
        </w:rPr>
      </w:pPr>
      <w:del w:id="551" w:author="Nagendra Dhakar" w:date="2016-01-26T17:31:00Z">
        <w:r w:rsidRPr="00E7115E" w:rsidDel="00E7115E">
          <w:rPr>
            <w:noProof/>
            <w:rPrChange w:id="552" w:author="Nagendra Dhakar" w:date="2016-01-26T17:31:00Z">
              <w:rPr>
                <w:rStyle w:val="Hyperlink"/>
                <w:noProof/>
              </w:rPr>
            </w:rPrChange>
          </w:rPr>
          <w:delText>5.0</w:delText>
        </w:r>
        <w:r w:rsidDel="00E7115E">
          <w:rPr>
            <w:rFonts w:asciiTheme="minorHAnsi" w:eastAsiaTheme="minorEastAsia" w:hAnsiTheme="minorHAnsi"/>
            <w:b w:val="0"/>
            <w:caps w:val="0"/>
            <w:noProof/>
            <w:color w:val="auto"/>
            <w:sz w:val="22"/>
          </w:rPr>
          <w:tab/>
        </w:r>
        <w:r w:rsidRPr="00E7115E" w:rsidDel="00E7115E">
          <w:rPr>
            <w:noProof/>
            <w:rPrChange w:id="553" w:author="Nagendra Dhakar" w:date="2016-01-26T17:31:00Z">
              <w:rPr>
                <w:rStyle w:val="Hyperlink"/>
                <w:noProof/>
              </w:rPr>
            </w:rPrChange>
          </w:rPr>
          <w:delText>User Interface &amp; Running the Model</w:delText>
        </w:r>
        <w:r w:rsidDel="00E7115E">
          <w:rPr>
            <w:noProof/>
            <w:webHidden/>
          </w:rPr>
          <w:tab/>
          <w:delText>112</w:delText>
        </w:r>
      </w:del>
    </w:p>
    <w:p w14:paraId="178411E3" w14:textId="77777777" w:rsidR="002B5EA0" w:rsidDel="00E7115E" w:rsidRDefault="002B5EA0">
      <w:pPr>
        <w:pStyle w:val="TOC2"/>
        <w:tabs>
          <w:tab w:val="left" w:pos="1100"/>
        </w:tabs>
        <w:rPr>
          <w:del w:id="554" w:author="Nagendra Dhakar" w:date="2016-01-26T17:31:00Z"/>
          <w:rFonts w:asciiTheme="minorHAnsi" w:eastAsiaTheme="minorEastAsia" w:hAnsiTheme="minorHAnsi"/>
          <w:noProof/>
          <w:color w:val="auto"/>
          <w:sz w:val="22"/>
        </w:rPr>
      </w:pPr>
      <w:del w:id="555" w:author="Nagendra Dhakar" w:date="2016-01-26T17:31:00Z">
        <w:r w:rsidRPr="00E7115E" w:rsidDel="00E7115E">
          <w:rPr>
            <w:noProof/>
            <w:rPrChange w:id="556" w:author="Nagendra Dhakar" w:date="2016-01-26T17:31:00Z">
              <w:rPr>
                <w:rStyle w:val="Hyperlink"/>
                <w:noProof/>
              </w:rPr>
            </w:rPrChange>
          </w:rPr>
          <w:delText>5.1  |</w:delText>
        </w:r>
        <w:r w:rsidDel="00E7115E">
          <w:rPr>
            <w:rFonts w:asciiTheme="minorHAnsi" w:eastAsiaTheme="minorEastAsia" w:hAnsiTheme="minorHAnsi"/>
            <w:noProof/>
            <w:color w:val="auto"/>
            <w:sz w:val="22"/>
          </w:rPr>
          <w:tab/>
        </w:r>
        <w:r w:rsidRPr="00E7115E" w:rsidDel="00E7115E">
          <w:rPr>
            <w:noProof/>
            <w:rPrChange w:id="557" w:author="Nagendra Dhakar" w:date="2016-01-26T17:31:00Z">
              <w:rPr>
                <w:rStyle w:val="Hyperlink"/>
                <w:noProof/>
              </w:rPr>
            </w:rPrChange>
          </w:rPr>
          <w:delText>DaySim Input Preparation</w:delText>
        </w:r>
        <w:r w:rsidDel="00E7115E">
          <w:rPr>
            <w:noProof/>
            <w:webHidden/>
          </w:rPr>
          <w:tab/>
          <w:delText>112</w:delText>
        </w:r>
      </w:del>
    </w:p>
    <w:p w14:paraId="40AEF19B" w14:textId="77777777" w:rsidR="002B5EA0" w:rsidDel="00E7115E" w:rsidRDefault="002B5EA0">
      <w:pPr>
        <w:pStyle w:val="TOC3"/>
        <w:rPr>
          <w:del w:id="558" w:author="Nagendra Dhakar" w:date="2016-01-26T17:31:00Z"/>
          <w:rFonts w:asciiTheme="minorHAnsi" w:eastAsiaTheme="minorEastAsia" w:hAnsiTheme="minorHAnsi"/>
          <w:noProof/>
          <w:color w:val="auto"/>
          <w:sz w:val="22"/>
        </w:rPr>
      </w:pPr>
      <w:del w:id="559" w:author="Nagendra Dhakar" w:date="2016-01-26T17:31:00Z">
        <w:r w:rsidRPr="00E7115E" w:rsidDel="00E7115E">
          <w:rPr>
            <w:noProof/>
            <w:rPrChange w:id="560" w:author="Nagendra Dhakar" w:date="2016-01-26T17:31:00Z">
              <w:rPr>
                <w:rStyle w:val="Hyperlink"/>
                <w:noProof/>
              </w:rPr>
            </w:rPrChange>
          </w:rPr>
          <w:delText>Allocate TAZ data to Microzones</w:delText>
        </w:r>
        <w:r w:rsidDel="00E7115E">
          <w:rPr>
            <w:noProof/>
            <w:webHidden/>
          </w:rPr>
          <w:tab/>
          <w:delText>112</w:delText>
        </w:r>
      </w:del>
    </w:p>
    <w:p w14:paraId="12778D5F" w14:textId="77777777" w:rsidR="002B5EA0" w:rsidDel="00E7115E" w:rsidRDefault="002B5EA0">
      <w:pPr>
        <w:pStyle w:val="TOC3"/>
        <w:rPr>
          <w:del w:id="561" w:author="Nagendra Dhakar" w:date="2016-01-26T17:31:00Z"/>
          <w:rFonts w:asciiTheme="minorHAnsi" w:eastAsiaTheme="minorEastAsia" w:hAnsiTheme="minorHAnsi"/>
          <w:noProof/>
          <w:color w:val="auto"/>
          <w:sz w:val="22"/>
        </w:rPr>
      </w:pPr>
      <w:del w:id="562" w:author="Nagendra Dhakar" w:date="2016-01-26T17:31:00Z">
        <w:r w:rsidRPr="00E7115E" w:rsidDel="00E7115E">
          <w:rPr>
            <w:noProof/>
            <w:rPrChange w:id="563" w:author="Nagendra Dhakar" w:date="2016-01-26T17:31:00Z">
              <w:rPr>
                <w:rStyle w:val="Hyperlink"/>
                <w:noProof/>
              </w:rPr>
            </w:rPrChange>
          </w:rPr>
          <w:delText>Add parking Data</w:delText>
        </w:r>
        <w:r w:rsidDel="00E7115E">
          <w:rPr>
            <w:noProof/>
            <w:webHidden/>
          </w:rPr>
          <w:tab/>
          <w:delText>118</w:delText>
        </w:r>
      </w:del>
    </w:p>
    <w:p w14:paraId="0F77229F" w14:textId="77777777" w:rsidR="002B5EA0" w:rsidDel="00E7115E" w:rsidRDefault="002B5EA0">
      <w:pPr>
        <w:pStyle w:val="TOC3"/>
        <w:rPr>
          <w:del w:id="564" w:author="Nagendra Dhakar" w:date="2016-01-26T17:31:00Z"/>
          <w:rFonts w:asciiTheme="minorHAnsi" w:eastAsiaTheme="minorEastAsia" w:hAnsiTheme="minorHAnsi"/>
          <w:noProof/>
          <w:color w:val="auto"/>
          <w:sz w:val="22"/>
        </w:rPr>
      </w:pPr>
      <w:del w:id="565" w:author="Nagendra Dhakar" w:date="2016-01-26T17:31:00Z">
        <w:r w:rsidRPr="00E7115E" w:rsidDel="00E7115E">
          <w:rPr>
            <w:noProof/>
            <w:rPrChange w:id="566" w:author="Nagendra Dhakar" w:date="2016-01-26T17:31:00Z">
              <w:rPr>
                <w:rStyle w:val="Hyperlink"/>
                <w:noProof/>
              </w:rPr>
            </w:rPrChange>
          </w:rPr>
          <w:delText>Prepare Buffered Microzone File</w:delText>
        </w:r>
        <w:r w:rsidDel="00E7115E">
          <w:rPr>
            <w:noProof/>
            <w:webHidden/>
          </w:rPr>
          <w:tab/>
          <w:delText>119</w:delText>
        </w:r>
      </w:del>
    </w:p>
    <w:p w14:paraId="6877EE93" w14:textId="77777777" w:rsidR="002B5EA0" w:rsidDel="00E7115E" w:rsidRDefault="002B5EA0">
      <w:pPr>
        <w:pStyle w:val="TOC3"/>
        <w:rPr>
          <w:del w:id="567" w:author="Nagendra Dhakar" w:date="2016-01-26T17:31:00Z"/>
          <w:rFonts w:asciiTheme="minorHAnsi" w:eastAsiaTheme="minorEastAsia" w:hAnsiTheme="minorHAnsi"/>
          <w:noProof/>
          <w:color w:val="auto"/>
          <w:sz w:val="22"/>
        </w:rPr>
      </w:pPr>
      <w:del w:id="568" w:author="Nagendra Dhakar" w:date="2016-01-26T17:31:00Z">
        <w:r w:rsidRPr="00E7115E" w:rsidDel="00E7115E">
          <w:rPr>
            <w:noProof/>
            <w:rPrChange w:id="569" w:author="Nagendra Dhakar" w:date="2016-01-26T17:31:00Z">
              <w:rPr>
                <w:rStyle w:val="Hyperlink"/>
                <w:noProof/>
              </w:rPr>
            </w:rPrChange>
          </w:rPr>
          <w:delText>Update TAZ Id and Lutype</w:delText>
        </w:r>
        <w:r w:rsidDel="00E7115E">
          <w:rPr>
            <w:noProof/>
            <w:webHidden/>
          </w:rPr>
          <w:tab/>
          <w:delText>121</w:delText>
        </w:r>
      </w:del>
    </w:p>
    <w:p w14:paraId="5C085BD0" w14:textId="77777777" w:rsidR="002B5EA0" w:rsidDel="00E7115E" w:rsidRDefault="002B5EA0">
      <w:pPr>
        <w:pStyle w:val="TOC2"/>
        <w:tabs>
          <w:tab w:val="left" w:pos="1100"/>
        </w:tabs>
        <w:rPr>
          <w:del w:id="570" w:author="Nagendra Dhakar" w:date="2016-01-26T17:31:00Z"/>
          <w:rFonts w:asciiTheme="minorHAnsi" w:eastAsiaTheme="minorEastAsia" w:hAnsiTheme="minorHAnsi"/>
          <w:noProof/>
          <w:color w:val="auto"/>
          <w:sz w:val="22"/>
        </w:rPr>
      </w:pPr>
      <w:del w:id="571" w:author="Nagendra Dhakar" w:date="2016-01-26T17:31:00Z">
        <w:r w:rsidRPr="00E7115E" w:rsidDel="00E7115E">
          <w:rPr>
            <w:noProof/>
            <w:rPrChange w:id="572" w:author="Nagendra Dhakar" w:date="2016-01-26T17:31:00Z">
              <w:rPr>
                <w:rStyle w:val="Hyperlink"/>
                <w:noProof/>
              </w:rPr>
            </w:rPrChange>
          </w:rPr>
          <w:delText>5.2  |</w:delText>
        </w:r>
        <w:r w:rsidDel="00E7115E">
          <w:rPr>
            <w:rFonts w:asciiTheme="minorHAnsi" w:eastAsiaTheme="minorEastAsia" w:hAnsiTheme="minorHAnsi"/>
            <w:noProof/>
            <w:color w:val="auto"/>
            <w:sz w:val="22"/>
          </w:rPr>
          <w:tab/>
        </w:r>
        <w:r w:rsidRPr="00E7115E" w:rsidDel="00E7115E">
          <w:rPr>
            <w:noProof/>
            <w:rPrChange w:id="573" w:author="Nagendra Dhakar" w:date="2016-01-26T17:31:00Z">
              <w:rPr>
                <w:rStyle w:val="Hyperlink"/>
                <w:noProof/>
              </w:rPr>
            </w:rPrChange>
          </w:rPr>
          <w:delText>Running the Model</w:delText>
        </w:r>
        <w:r w:rsidDel="00E7115E">
          <w:rPr>
            <w:noProof/>
            <w:webHidden/>
          </w:rPr>
          <w:tab/>
          <w:delText>122</w:delText>
        </w:r>
      </w:del>
    </w:p>
    <w:p w14:paraId="47B70F4E" w14:textId="77777777" w:rsidR="002B5EA0" w:rsidDel="00E7115E" w:rsidRDefault="002B5EA0">
      <w:pPr>
        <w:pStyle w:val="TOC3"/>
        <w:rPr>
          <w:del w:id="574" w:author="Nagendra Dhakar" w:date="2016-01-26T17:31:00Z"/>
          <w:rFonts w:asciiTheme="minorHAnsi" w:eastAsiaTheme="minorEastAsia" w:hAnsiTheme="minorHAnsi"/>
          <w:noProof/>
          <w:color w:val="auto"/>
          <w:sz w:val="22"/>
        </w:rPr>
      </w:pPr>
      <w:del w:id="575" w:author="Nagendra Dhakar" w:date="2016-01-26T17:31:00Z">
        <w:r w:rsidRPr="00E7115E" w:rsidDel="00E7115E">
          <w:rPr>
            <w:noProof/>
            <w:rPrChange w:id="576" w:author="Nagendra Dhakar" w:date="2016-01-26T17:31:00Z">
              <w:rPr>
                <w:rStyle w:val="Hyperlink"/>
                <w:noProof/>
              </w:rPr>
            </w:rPrChange>
          </w:rPr>
          <w:delText>Model Setup</w:delText>
        </w:r>
        <w:r w:rsidDel="00E7115E">
          <w:rPr>
            <w:noProof/>
            <w:webHidden/>
          </w:rPr>
          <w:tab/>
          <w:delText>122</w:delText>
        </w:r>
      </w:del>
    </w:p>
    <w:p w14:paraId="54D30DE2" w14:textId="77777777" w:rsidR="002B5EA0" w:rsidDel="00E7115E" w:rsidRDefault="002B5EA0">
      <w:pPr>
        <w:pStyle w:val="TOC3"/>
        <w:rPr>
          <w:del w:id="577" w:author="Nagendra Dhakar" w:date="2016-01-26T17:31:00Z"/>
          <w:rFonts w:asciiTheme="minorHAnsi" w:eastAsiaTheme="minorEastAsia" w:hAnsiTheme="minorHAnsi"/>
          <w:noProof/>
          <w:color w:val="auto"/>
          <w:sz w:val="22"/>
        </w:rPr>
      </w:pPr>
      <w:del w:id="578" w:author="Nagendra Dhakar" w:date="2016-01-26T17:31:00Z">
        <w:r w:rsidRPr="00E7115E" w:rsidDel="00E7115E">
          <w:rPr>
            <w:noProof/>
            <w:rPrChange w:id="579" w:author="Nagendra Dhakar" w:date="2016-01-26T17:31:00Z">
              <w:rPr>
                <w:rStyle w:val="Hyperlink"/>
                <w:noProof/>
              </w:rPr>
            </w:rPrChange>
          </w:rPr>
          <w:delText>User Interface</w:delText>
        </w:r>
        <w:r w:rsidDel="00E7115E">
          <w:rPr>
            <w:noProof/>
            <w:webHidden/>
          </w:rPr>
          <w:tab/>
          <w:delText>125</w:delText>
        </w:r>
      </w:del>
    </w:p>
    <w:p w14:paraId="3FC87C2E" w14:textId="77777777" w:rsidR="002B5EA0" w:rsidDel="00E7115E" w:rsidRDefault="002B5EA0">
      <w:pPr>
        <w:pStyle w:val="TOC3"/>
        <w:rPr>
          <w:del w:id="580" w:author="Nagendra Dhakar" w:date="2016-01-26T17:31:00Z"/>
          <w:rFonts w:asciiTheme="minorHAnsi" w:eastAsiaTheme="minorEastAsia" w:hAnsiTheme="minorHAnsi"/>
          <w:noProof/>
          <w:color w:val="auto"/>
          <w:sz w:val="22"/>
        </w:rPr>
      </w:pPr>
      <w:del w:id="581" w:author="Nagendra Dhakar" w:date="2016-01-26T17:31:00Z">
        <w:r w:rsidRPr="00E7115E" w:rsidDel="00E7115E">
          <w:rPr>
            <w:noProof/>
            <w:rPrChange w:id="582" w:author="Nagendra Dhakar" w:date="2016-01-26T17:31:00Z">
              <w:rPr>
                <w:rStyle w:val="Hyperlink"/>
                <w:noProof/>
              </w:rPr>
            </w:rPrChange>
          </w:rPr>
          <w:delText>A Model Run</w:delText>
        </w:r>
        <w:r w:rsidDel="00E7115E">
          <w:rPr>
            <w:noProof/>
            <w:webHidden/>
          </w:rPr>
          <w:tab/>
          <w:delText>130</w:delText>
        </w:r>
      </w:del>
    </w:p>
    <w:p w14:paraId="0950CBD4" w14:textId="77777777" w:rsidR="002B5EA0" w:rsidDel="00E7115E" w:rsidRDefault="002B5EA0">
      <w:pPr>
        <w:pStyle w:val="TOC3"/>
        <w:rPr>
          <w:del w:id="583" w:author="Nagendra Dhakar" w:date="2016-01-26T17:31:00Z"/>
          <w:rFonts w:asciiTheme="minorHAnsi" w:eastAsiaTheme="minorEastAsia" w:hAnsiTheme="minorHAnsi"/>
          <w:noProof/>
          <w:color w:val="auto"/>
          <w:sz w:val="22"/>
        </w:rPr>
      </w:pPr>
      <w:del w:id="584" w:author="Nagendra Dhakar" w:date="2016-01-26T17:31:00Z">
        <w:r w:rsidRPr="00E7115E" w:rsidDel="00E7115E">
          <w:rPr>
            <w:noProof/>
            <w:rPrChange w:id="585" w:author="Nagendra Dhakar" w:date="2016-01-26T17:31:00Z">
              <w:rPr>
                <w:rStyle w:val="Hyperlink"/>
                <w:noProof/>
              </w:rPr>
            </w:rPrChange>
          </w:rPr>
          <w:delText>Sensitivity Tests</w:delText>
        </w:r>
        <w:r w:rsidDel="00E7115E">
          <w:rPr>
            <w:noProof/>
            <w:webHidden/>
          </w:rPr>
          <w:tab/>
          <w:delText>133</w:delText>
        </w:r>
      </w:del>
    </w:p>
    <w:p w14:paraId="7BA832B1" w14:textId="77777777" w:rsidR="002B5EA0" w:rsidDel="00E7115E" w:rsidRDefault="002B5EA0">
      <w:pPr>
        <w:pStyle w:val="TOC2"/>
        <w:tabs>
          <w:tab w:val="left" w:pos="1100"/>
        </w:tabs>
        <w:rPr>
          <w:del w:id="586" w:author="Nagendra Dhakar" w:date="2016-01-26T17:31:00Z"/>
          <w:rFonts w:asciiTheme="minorHAnsi" w:eastAsiaTheme="minorEastAsia" w:hAnsiTheme="minorHAnsi"/>
          <w:noProof/>
          <w:color w:val="auto"/>
          <w:sz w:val="22"/>
        </w:rPr>
      </w:pPr>
      <w:del w:id="587" w:author="Nagendra Dhakar" w:date="2016-01-26T17:31:00Z">
        <w:r w:rsidRPr="00E7115E" w:rsidDel="00E7115E">
          <w:rPr>
            <w:noProof/>
            <w:rPrChange w:id="588" w:author="Nagendra Dhakar" w:date="2016-01-26T17:31:00Z">
              <w:rPr>
                <w:rStyle w:val="Hyperlink"/>
                <w:noProof/>
              </w:rPr>
            </w:rPrChange>
          </w:rPr>
          <w:delText>5.3  |</w:delText>
        </w:r>
        <w:r w:rsidDel="00E7115E">
          <w:rPr>
            <w:rFonts w:asciiTheme="minorHAnsi" w:eastAsiaTheme="minorEastAsia" w:hAnsiTheme="minorHAnsi"/>
            <w:noProof/>
            <w:color w:val="auto"/>
            <w:sz w:val="22"/>
          </w:rPr>
          <w:tab/>
        </w:r>
        <w:r w:rsidRPr="00E7115E" w:rsidDel="00E7115E">
          <w:rPr>
            <w:noProof/>
            <w:rPrChange w:id="589" w:author="Nagendra Dhakar" w:date="2016-01-26T17:31:00Z">
              <w:rPr>
                <w:rStyle w:val="Hyperlink"/>
                <w:noProof/>
              </w:rPr>
            </w:rPrChange>
          </w:rPr>
          <w:delText>Batch File</w:delText>
        </w:r>
        <w:r w:rsidDel="00E7115E">
          <w:rPr>
            <w:noProof/>
            <w:webHidden/>
          </w:rPr>
          <w:tab/>
          <w:delText>138</w:delText>
        </w:r>
      </w:del>
    </w:p>
    <w:p w14:paraId="7EADB6B8" w14:textId="77777777" w:rsidR="002B5EA0" w:rsidDel="00E7115E" w:rsidRDefault="002B5EA0">
      <w:pPr>
        <w:pStyle w:val="TOC1"/>
        <w:rPr>
          <w:del w:id="590" w:author="Nagendra Dhakar" w:date="2016-01-26T17:31:00Z"/>
          <w:rFonts w:asciiTheme="minorHAnsi" w:eastAsiaTheme="minorEastAsia" w:hAnsiTheme="minorHAnsi"/>
          <w:b w:val="0"/>
          <w:caps w:val="0"/>
          <w:noProof/>
          <w:color w:val="auto"/>
          <w:sz w:val="22"/>
        </w:rPr>
      </w:pPr>
      <w:del w:id="591" w:author="Nagendra Dhakar" w:date="2016-01-26T17:31:00Z">
        <w:r w:rsidRPr="00E7115E" w:rsidDel="00E7115E">
          <w:rPr>
            <w:noProof/>
            <w:rPrChange w:id="592" w:author="Nagendra Dhakar" w:date="2016-01-26T17:31:00Z">
              <w:rPr>
                <w:rStyle w:val="Hyperlink"/>
                <w:noProof/>
              </w:rPr>
            </w:rPrChange>
          </w:rPr>
          <w:delText>6.0</w:delText>
        </w:r>
        <w:r w:rsidDel="00E7115E">
          <w:rPr>
            <w:rFonts w:asciiTheme="minorHAnsi" w:eastAsiaTheme="minorEastAsia" w:hAnsiTheme="minorHAnsi"/>
            <w:b w:val="0"/>
            <w:caps w:val="0"/>
            <w:noProof/>
            <w:color w:val="auto"/>
            <w:sz w:val="22"/>
          </w:rPr>
          <w:tab/>
        </w:r>
        <w:r w:rsidRPr="00E7115E" w:rsidDel="00E7115E">
          <w:rPr>
            <w:noProof/>
            <w:rPrChange w:id="593" w:author="Nagendra Dhakar" w:date="2016-01-26T17:31:00Z">
              <w:rPr>
                <w:rStyle w:val="Hyperlink"/>
                <w:noProof/>
              </w:rPr>
            </w:rPrChange>
          </w:rPr>
          <w:delText>Configuring a Scenario</w:delText>
        </w:r>
        <w:r w:rsidDel="00E7115E">
          <w:rPr>
            <w:noProof/>
            <w:webHidden/>
          </w:rPr>
          <w:tab/>
          <w:delText>140</w:delText>
        </w:r>
      </w:del>
    </w:p>
    <w:p w14:paraId="6947ABF3" w14:textId="77777777" w:rsidR="002B5EA0" w:rsidDel="00E7115E" w:rsidRDefault="002B5EA0">
      <w:pPr>
        <w:pStyle w:val="TOC2"/>
        <w:tabs>
          <w:tab w:val="left" w:pos="1100"/>
        </w:tabs>
        <w:rPr>
          <w:del w:id="594" w:author="Nagendra Dhakar" w:date="2016-01-26T17:31:00Z"/>
          <w:rFonts w:asciiTheme="minorHAnsi" w:eastAsiaTheme="minorEastAsia" w:hAnsiTheme="minorHAnsi"/>
          <w:noProof/>
          <w:color w:val="auto"/>
          <w:sz w:val="22"/>
        </w:rPr>
      </w:pPr>
      <w:del w:id="595" w:author="Nagendra Dhakar" w:date="2016-01-26T17:31:00Z">
        <w:r w:rsidRPr="00E7115E" w:rsidDel="00E7115E">
          <w:rPr>
            <w:noProof/>
            <w:rPrChange w:id="596" w:author="Nagendra Dhakar" w:date="2016-01-26T17:31:00Z">
              <w:rPr>
                <w:rStyle w:val="Hyperlink"/>
                <w:noProof/>
              </w:rPr>
            </w:rPrChange>
          </w:rPr>
          <w:delText>6.1  |</w:delText>
        </w:r>
        <w:r w:rsidDel="00E7115E">
          <w:rPr>
            <w:rFonts w:asciiTheme="minorHAnsi" w:eastAsiaTheme="minorEastAsia" w:hAnsiTheme="minorHAnsi"/>
            <w:noProof/>
            <w:color w:val="auto"/>
            <w:sz w:val="22"/>
          </w:rPr>
          <w:tab/>
        </w:r>
        <w:r w:rsidRPr="00E7115E" w:rsidDel="00E7115E">
          <w:rPr>
            <w:noProof/>
            <w:rPrChange w:id="597" w:author="Nagendra Dhakar" w:date="2016-01-26T17:31:00Z">
              <w:rPr>
                <w:rStyle w:val="Hyperlink"/>
                <w:noProof/>
              </w:rPr>
            </w:rPrChange>
          </w:rPr>
          <w:delText>Network changes</w:delText>
        </w:r>
        <w:r w:rsidDel="00E7115E">
          <w:rPr>
            <w:noProof/>
            <w:webHidden/>
          </w:rPr>
          <w:tab/>
          <w:delText>140</w:delText>
        </w:r>
      </w:del>
    </w:p>
    <w:p w14:paraId="7D9C73E6" w14:textId="77777777" w:rsidR="002B5EA0" w:rsidDel="00E7115E" w:rsidRDefault="002B5EA0">
      <w:pPr>
        <w:pStyle w:val="TOC2"/>
        <w:tabs>
          <w:tab w:val="left" w:pos="1100"/>
        </w:tabs>
        <w:rPr>
          <w:del w:id="598" w:author="Nagendra Dhakar" w:date="2016-01-26T17:31:00Z"/>
          <w:rFonts w:asciiTheme="minorHAnsi" w:eastAsiaTheme="minorEastAsia" w:hAnsiTheme="minorHAnsi"/>
          <w:noProof/>
          <w:color w:val="auto"/>
          <w:sz w:val="22"/>
        </w:rPr>
      </w:pPr>
      <w:del w:id="599" w:author="Nagendra Dhakar" w:date="2016-01-26T17:31:00Z">
        <w:r w:rsidRPr="00E7115E" w:rsidDel="00E7115E">
          <w:rPr>
            <w:noProof/>
            <w:rPrChange w:id="600" w:author="Nagendra Dhakar" w:date="2016-01-26T17:31:00Z">
              <w:rPr>
                <w:rStyle w:val="Hyperlink"/>
                <w:noProof/>
              </w:rPr>
            </w:rPrChange>
          </w:rPr>
          <w:delText>6.2  |</w:delText>
        </w:r>
        <w:r w:rsidDel="00E7115E">
          <w:rPr>
            <w:rFonts w:asciiTheme="minorHAnsi" w:eastAsiaTheme="minorEastAsia" w:hAnsiTheme="minorHAnsi"/>
            <w:noProof/>
            <w:color w:val="auto"/>
            <w:sz w:val="22"/>
          </w:rPr>
          <w:tab/>
        </w:r>
        <w:r w:rsidRPr="00E7115E" w:rsidDel="00E7115E">
          <w:rPr>
            <w:noProof/>
            <w:rPrChange w:id="601" w:author="Nagendra Dhakar" w:date="2016-01-26T17:31:00Z">
              <w:rPr>
                <w:rStyle w:val="Hyperlink"/>
                <w:noProof/>
              </w:rPr>
            </w:rPrChange>
          </w:rPr>
          <w:delText>Employment change</w:delText>
        </w:r>
        <w:r w:rsidDel="00E7115E">
          <w:rPr>
            <w:noProof/>
            <w:webHidden/>
          </w:rPr>
          <w:tab/>
          <w:delText>145</w:delText>
        </w:r>
      </w:del>
    </w:p>
    <w:p w14:paraId="76172A99" w14:textId="77777777" w:rsidR="002B5EA0" w:rsidDel="00E7115E" w:rsidRDefault="002B5EA0">
      <w:pPr>
        <w:pStyle w:val="TOC2"/>
        <w:tabs>
          <w:tab w:val="left" w:pos="1100"/>
        </w:tabs>
        <w:rPr>
          <w:del w:id="602" w:author="Nagendra Dhakar" w:date="2016-01-26T17:31:00Z"/>
          <w:rFonts w:asciiTheme="minorHAnsi" w:eastAsiaTheme="minorEastAsia" w:hAnsiTheme="minorHAnsi"/>
          <w:noProof/>
          <w:color w:val="auto"/>
          <w:sz w:val="22"/>
        </w:rPr>
      </w:pPr>
      <w:del w:id="603" w:author="Nagendra Dhakar" w:date="2016-01-26T17:31:00Z">
        <w:r w:rsidRPr="00E7115E" w:rsidDel="00E7115E">
          <w:rPr>
            <w:noProof/>
            <w:rPrChange w:id="604" w:author="Nagendra Dhakar" w:date="2016-01-26T17:31:00Z">
              <w:rPr>
                <w:rStyle w:val="Hyperlink"/>
                <w:noProof/>
              </w:rPr>
            </w:rPrChange>
          </w:rPr>
          <w:delText>6.3  |</w:delText>
        </w:r>
        <w:r w:rsidDel="00E7115E">
          <w:rPr>
            <w:rFonts w:asciiTheme="minorHAnsi" w:eastAsiaTheme="minorEastAsia" w:hAnsiTheme="minorHAnsi"/>
            <w:noProof/>
            <w:color w:val="auto"/>
            <w:sz w:val="22"/>
          </w:rPr>
          <w:tab/>
        </w:r>
        <w:r w:rsidRPr="00E7115E" w:rsidDel="00E7115E">
          <w:rPr>
            <w:noProof/>
            <w:rPrChange w:id="605" w:author="Nagendra Dhakar" w:date="2016-01-26T17:31:00Z">
              <w:rPr>
                <w:rStyle w:val="Hyperlink"/>
                <w:noProof/>
              </w:rPr>
            </w:rPrChange>
          </w:rPr>
          <w:delText>Population change</w:delText>
        </w:r>
        <w:r w:rsidDel="00E7115E">
          <w:rPr>
            <w:noProof/>
            <w:webHidden/>
          </w:rPr>
          <w:tab/>
          <w:delText>146</w:delText>
        </w:r>
      </w:del>
    </w:p>
    <w:p w14:paraId="71CA2D16" w14:textId="77777777" w:rsidR="002B5EA0" w:rsidDel="00E7115E" w:rsidRDefault="002B5EA0">
      <w:pPr>
        <w:pStyle w:val="TOC1"/>
        <w:rPr>
          <w:del w:id="606" w:author="Nagendra Dhakar" w:date="2016-01-26T17:31:00Z"/>
          <w:rFonts w:asciiTheme="minorHAnsi" w:eastAsiaTheme="minorEastAsia" w:hAnsiTheme="minorHAnsi"/>
          <w:b w:val="0"/>
          <w:caps w:val="0"/>
          <w:noProof/>
          <w:color w:val="auto"/>
          <w:sz w:val="22"/>
        </w:rPr>
      </w:pPr>
      <w:del w:id="607" w:author="Nagendra Dhakar" w:date="2016-01-26T17:31:00Z">
        <w:r w:rsidRPr="00E7115E" w:rsidDel="00E7115E">
          <w:rPr>
            <w:noProof/>
            <w:rPrChange w:id="608" w:author="Nagendra Dhakar" w:date="2016-01-26T17:31:00Z">
              <w:rPr>
                <w:rStyle w:val="Hyperlink"/>
                <w:noProof/>
              </w:rPr>
            </w:rPrChange>
          </w:rPr>
          <w:delText>7.0</w:delText>
        </w:r>
        <w:r w:rsidDel="00E7115E">
          <w:rPr>
            <w:rFonts w:asciiTheme="minorHAnsi" w:eastAsiaTheme="minorEastAsia" w:hAnsiTheme="minorHAnsi"/>
            <w:b w:val="0"/>
            <w:caps w:val="0"/>
            <w:noProof/>
            <w:color w:val="auto"/>
            <w:sz w:val="22"/>
          </w:rPr>
          <w:tab/>
        </w:r>
        <w:r w:rsidRPr="00E7115E" w:rsidDel="00E7115E">
          <w:rPr>
            <w:noProof/>
            <w:rPrChange w:id="609" w:author="Nagendra Dhakar" w:date="2016-01-26T17:31:00Z">
              <w:rPr>
                <w:rStyle w:val="Hyperlink"/>
                <w:noProof/>
              </w:rPr>
            </w:rPrChange>
          </w:rPr>
          <w:delText>Mini Model Runs &amp; Input Checkss</w:delText>
        </w:r>
        <w:r w:rsidDel="00E7115E">
          <w:rPr>
            <w:noProof/>
            <w:webHidden/>
          </w:rPr>
          <w:tab/>
          <w:delText>148</w:delText>
        </w:r>
      </w:del>
    </w:p>
    <w:p w14:paraId="7430886B" w14:textId="77777777" w:rsidR="002B5EA0" w:rsidDel="00E7115E" w:rsidRDefault="002B5EA0">
      <w:pPr>
        <w:pStyle w:val="TOC2"/>
        <w:tabs>
          <w:tab w:val="left" w:pos="1100"/>
        </w:tabs>
        <w:rPr>
          <w:del w:id="610" w:author="Nagendra Dhakar" w:date="2016-01-26T17:31:00Z"/>
          <w:rFonts w:asciiTheme="minorHAnsi" w:eastAsiaTheme="minorEastAsia" w:hAnsiTheme="minorHAnsi"/>
          <w:noProof/>
          <w:color w:val="auto"/>
          <w:sz w:val="22"/>
        </w:rPr>
      </w:pPr>
      <w:del w:id="611" w:author="Nagendra Dhakar" w:date="2016-01-26T17:31:00Z">
        <w:r w:rsidRPr="00E7115E" w:rsidDel="00E7115E">
          <w:rPr>
            <w:noProof/>
            <w:rPrChange w:id="612" w:author="Nagendra Dhakar" w:date="2016-01-26T17:31:00Z">
              <w:rPr>
                <w:rStyle w:val="Hyperlink"/>
                <w:noProof/>
              </w:rPr>
            </w:rPrChange>
          </w:rPr>
          <w:delText>7.1  |</w:delText>
        </w:r>
        <w:r w:rsidDel="00E7115E">
          <w:rPr>
            <w:rFonts w:asciiTheme="minorHAnsi" w:eastAsiaTheme="minorEastAsia" w:hAnsiTheme="minorHAnsi"/>
            <w:noProof/>
            <w:color w:val="auto"/>
            <w:sz w:val="22"/>
          </w:rPr>
          <w:tab/>
        </w:r>
        <w:r w:rsidRPr="00E7115E" w:rsidDel="00E7115E">
          <w:rPr>
            <w:noProof/>
            <w:rPrChange w:id="613" w:author="Nagendra Dhakar" w:date="2016-01-26T17:31:00Z">
              <w:rPr>
                <w:rStyle w:val="Hyperlink"/>
                <w:noProof/>
              </w:rPr>
            </w:rPrChange>
          </w:rPr>
          <w:delText>Mini Model Runs</w:delText>
        </w:r>
        <w:r w:rsidDel="00E7115E">
          <w:rPr>
            <w:noProof/>
            <w:webHidden/>
          </w:rPr>
          <w:tab/>
          <w:delText>148</w:delText>
        </w:r>
      </w:del>
    </w:p>
    <w:p w14:paraId="04EE7293" w14:textId="77777777" w:rsidR="002B5EA0" w:rsidDel="00E7115E" w:rsidRDefault="002B5EA0">
      <w:pPr>
        <w:pStyle w:val="TOC3"/>
        <w:rPr>
          <w:del w:id="614" w:author="Nagendra Dhakar" w:date="2016-01-26T17:31:00Z"/>
          <w:rFonts w:asciiTheme="minorHAnsi" w:eastAsiaTheme="minorEastAsia" w:hAnsiTheme="minorHAnsi"/>
          <w:noProof/>
          <w:color w:val="auto"/>
          <w:sz w:val="22"/>
        </w:rPr>
      </w:pPr>
      <w:del w:id="615" w:author="Nagendra Dhakar" w:date="2016-01-26T17:31:00Z">
        <w:r w:rsidRPr="00E7115E" w:rsidDel="00E7115E">
          <w:rPr>
            <w:noProof/>
            <w:rPrChange w:id="616" w:author="Nagendra Dhakar" w:date="2016-01-26T17:31:00Z">
              <w:rPr>
                <w:rStyle w:val="Hyperlink"/>
                <w:noProof/>
              </w:rPr>
            </w:rPrChange>
          </w:rPr>
          <w:delText>Run A Feedback Loop</w:delText>
        </w:r>
        <w:r w:rsidDel="00E7115E">
          <w:rPr>
            <w:noProof/>
            <w:webHidden/>
          </w:rPr>
          <w:tab/>
          <w:delText>148</w:delText>
        </w:r>
      </w:del>
    </w:p>
    <w:p w14:paraId="4AAE3510" w14:textId="77777777" w:rsidR="002B5EA0" w:rsidDel="00E7115E" w:rsidRDefault="002B5EA0">
      <w:pPr>
        <w:pStyle w:val="TOC3"/>
        <w:rPr>
          <w:del w:id="617" w:author="Nagendra Dhakar" w:date="2016-01-26T17:31:00Z"/>
          <w:rFonts w:asciiTheme="minorHAnsi" w:eastAsiaTheme="minorEastAsia" w:hAnsiTheme="minorHAnsi"/>
          <w:noProof/>
          <w:color w:val="auto"/>
          <w:sz w:val="22"/>
        </w:rPr>
      </w:pPr>
      <w:del w:id="618" w:author="Nagendra Dhakar" w:date="2016-01-26T17:31:00Z">
        <w:r w:rsidRPr="00E7115E" w:rsidDel="00E7115E">
          <w:rPr>
            <w:noProof/>
            <w:rPrChange w:id="619" w:author="Nagendra Dhakar" w:date="2016-01-26T17:31:00Z">
              <w:rPr>
                <w:rStyle w:val="Hyperlink"/>
                <w:noProof/>
              </w:rPr>
            </w:rPrChange>
          </w:rPr>
          <w:delText>Run A Stage</w:delText>
        </w:r>
        <w:r w:rsidDel="00E7115E">
          <w:rPr>
            <w:noProof/>
            <w:webHidden/>
          </w:rPr>
          <w:tab/>
          <w:delText>149</w:delText>
        </w:r>
      </w:del>
    </w:p>
    <w:p w14:paraId="1836817A" w14:textId="77777777" w:rsidR="002B5EA0" w:rsidDel="00E7115E" w:rsidRDefault="002B5EA0">
      <w:pPr>
        <w:pStyle w:val="TOC3"/>
        <w:rPr>
          <w:del w:id="620" w:author="Nagendra Dhakar" w:date="2016-01-26T17:31:00Z"/>
          <w:rFonts w:asciiTheme="minorHAnsi" w:eastAsiaTheme="minorEastAsia" w:hAnsiTheme="minorHAnsi"/>
          <w:noProof/>
          <w:color w:val="auto"/>
          <w:sz w:val="22"/>
        </w:rPr>
      </w:pPr>
      <w:del w:id="621" w:author="Nagendra Dhakar" w:date="2016-01-26T17:31:00Z">
        <w:r w:rsidRPr="00E7115E" w:rsidDel="00E7115E">
          <w:rPr>
            <w:noProof/>
            <w:rPrChange w:id="622" w:author="Nagendra Dhakar" w:date="2016-01-26T17:31:00Z">
              <w:rPr>
                <w:rStyle w:val="Hyperlink"/>
                <w:noProof/>
              </w:rPr>
            </w:rPrChange>
          </w:rPr>
          <w:delText>Run Selected Stages in a Feedback Loop</w:delText>
        </w:r>
        <w:r w:rsidDel="00E7115E">
          <w:rPr>
            <w:noProof/>
            <w:webHidden/>
          </w:rPr>
          <w:tab/>
          <w:delText>150</w:delText>
        </w:r>
      </w:del>
    </w:p>
    <w:p w14:paraId="7E11F6EA" w14:textId="77777777" w:rsidR="002B5EA0" w:rsidDel="00E7115E" w:rsidRDefault="002B5EA0">
      <w:pPr>
        <w:pStyle w:val="TOC2"/>
        <w:tabs>
          <w:tab w:val="left" w:pos="1100"/>
        </w:tabs>
        <w:rPr>
          <w:del w:id="623" w:author="Nagendra Dhakar" w:date="2016-01-26T17:31:00Z"/>
          <w:rFonts w:asciiTheme="minorHAnsi" w:eastAsiaTheme="minorEastAsia" w:hAnsiTheme="minorHAnsi"/>
          <w:noProof/>
          <w:color w:val="auto"/>
          <w:sz w:val="22"/>
        </w:rPr>
      </w:pPr>
      <w:del w:id="624" w:author="Nagendra Dhakar" w:date="2016-01-26T17:31:00Z">
        <w:r w:rsidRPr="00E7115E" w:rsidDel="00E7115E">
          <w:rPr>
            <w:noProof/>
            <w:rPrChange w:id="625" w:author="Nagendra Dhakar" w:date="2016-01-26T17:31:00Z">
              <w:rPr>
                <w:rStyle w:val="Hyperlink"/>
                <w:noProof/>
              </w:rPr>
            </w:rPrChange>
          </w:rPr>
          <w:delText>7.2  |</w:delText>
        </w:r>
        <w:r w:rsidDel="00E7115E">
          <w:rPr>
            <w:rFonts w:asciiTheme="minorHAnsi" w:eastAsiaTheme="minorEastAsia" w:hAnsiTheme="minorHAnsi"/>
            <w:noProof/>
            <w:color w:val="auto"/>
            <w:sz w:val="22"/>
          </w:rPr>
          <w:tab/>
        </w:r>
        <w:r w:rsidRPr="00E7115E" w:rsidDel="00E7115E">
          <w:rPr>
            <w:noProof/>
            <w:rPrChange w:id="626" w:author="Nagendra Dhakar" w:date="2016-01-26T17:31:00Z">
              <w:rPr>
                <w:rStyle w:val="Hyperlink"/>
                <w:noProof/>
              </w:rPr>
            </w:rPrChange>
          </w:rPr>
          <w:delText>Mini Model Input Checks</w:delText>
        </w:r>
        <w:r w:rsidDel="00E7115E">
          <w:rPr>
            <w:noProof/>
            <w:webHidden/>
          </w:rPr>
          <w:tab/>
          <w:delText>152</w:delText>
        </w:r>
      </w:del>
    </w:p>
    <w:p w14:paraId="123A67CC" w14:textId="77777777" w:rsidR="002B5EA0" w:rsidDel="00E7115E" w:rsidRDefault="002B5EA0">
      <w:pPr>
        <w:pStyle w:val="TOC3"/>
        <w:rPr>
          <w:del w:id="627" w:author="Nagendra Dhakar" w:date="2016-01-26T17:31:00Z"/>
          <w:rFonts w:asciiTheme="minorHAnsi" w:eastAsiaTheme="minorEastAsia" w:hAnsiTheme="minorHAnsi"/>
          <w:noProof/>
          <w:color w:val="auto"/>
          <w:sz w:val="22"/>
        </w:rPr>
      </w:pPr>
      <w:del w:id="628" w:author="Nagendra Dhakar" w:date="2016-01-26T17:31:00Z">
        <w:r w:rsidRPr="00E7115E" w:rsidDel="00E7115E">
          <w:rPr>
            <w:noProof/>
            <w:rPrChange w:id="629" w:author="Nagendra Dhakar" w:date="2016-01-26T17:31:00Z">
              <w:rPr>
                <w:rStyle w:val="Hyperlink"/>
                <w:noProof/>
              </w:rPr>
            </w:rPrChange>
          </w:rPr>
          <w:delText>Network Change</w:delText>
        </w:r>
        <w:r w:rsidDel="00E7115E">
          <w:rPr>
            <w:noProof/>
            <w:webHidden/>
          </w:rPr>
          <w:tab/>
          <w:delText>152</w:delText>
        </w:r>
      </w:del>
    </w:p>
    <w:p w14:paraId="65ACA917" w14:textId="77777777" w:rsidR="002B5EA0" w:rsidDel="00E7115E" w:rsidRDefault="002B5EA0">
      <w:pPr>
        <w:pStyle w:val="TOC3"/>
        <w:rPr>
          <w:del w:id="630" w:author="Nagendra Dhakar" w:date="2016-01-26T17:31:00Z"/>
          <w:rFonts w:asciiTheme="minorHAnsi" w:eastAsiaTheme="minorEastAsia" w:hAnsiTheme="minorHAnsi"/>
          <w:noProof/>
          <w:color w:val="auto"/>
          <w:sz w:val="22"/>
        </w:rPr>
      </w:pPr>
      <w:del w:id="631" w:author="Nagendra Dhakar" w:date="2016-01-26T17:31:00Z">
        <w:r w:rsidRPr="00E7115E" w:rsidDel="00E7115E">
          <w:rPr>
            <w:noProof/>
            <w:rPrChange w:id="632" w:author="Nagendra Dhakar" w:date="2016-01-26T17:31:00Z">
              <w:rPr>
                <w:rStyle w:val="Hyperlink"/>
                <w:noProof/>
              </w:rPr>
            </w:rPrChange>
          </w:rPr>
          <w:delText>DaySim Input Change</w:delText>
        </w:r>
        <w:r w:rsidDel="00E7115E">
          <w:rPr>
            <w:noProof/>
            <w:webHidden/>
          </w:rPr>
          <w:tab/>
          <w:delText>152</w:delText>
        </w:r>
      </w:del>
    </w:p>
    <w:p w14:paraId="2BDFC919" w14:textId="77777777" w:rsidR="002B5EA0" w:rsidDel="00E7115E" w:rsidRDefault="002B5EA0">
      <w:pPr>
        <w:pStyle w:val="TOC2"/>
        <w:tabs>
          <w:tab w:val="left" w:pos="1100"/>
        </w:tabs>
        <w:rPr>
          <w:del w:id="633" w:author="Nagendra Dhakar" w:date="2016-01-26T17:31:00Z"/>
          <w:rFonts w:asciiTheme="minorHAnsi" w:eastAsiaTheme="minorEastAsia" w:hAnsiTheme="minorHAnsi"/>
          <w:noProof/>
          <w:color w:val="auto"/>
          <w:sz w:val="22"/>
        </w:rPr>
      </w:pPr>
      <w:del w:id="634" w:author="Nagendra Dhakar" w:date="2016-01-26T17:31:00Z">
        <w:r w:rsidRPr="00E7115E" w:rsidDel="00E7115E">
          <w:rPr>
            <w:noProof/>
            <w:rPrChange w:id="635" w:author="Nagendra Dhakar" w:date="2016-01-26T17:31:00Z">
              <w:rPr>
                <w:rStyle w:val="Hyperlink"/>
                <w:noProof/>
              </w:rPr>
            </w:rPrChange>
          </w:rPr>
          <w:delText>7.3  |</w:delText>
        </w:r>
        <w:r w:rsidDel="00E7115E">
          <w:rPr>
            <w:rFonts w:asciiTheme="minorHAnsi" w:eastAsiaTheme="minorEastAsia" w:hAnsiTheme="minorHAnsi"/>
            <w:noProof/>
            <w:color w:val="auto"/>
            <w:sz w:val="22"/>
          </w:rPr>
          <w:tab/>
        </w:r>
        <w:r w:rsidRPr="00E7115E" w:rsidDel="00E7115E">
          <w:rPr>
            <w:noProof/>
            <w:rPrChange w:id="636" w:author="Nagendra Dhakar" w:date="2016-01-26T17:31:00Z">
              <w:rPr>
                <w:rStyle w:val="Hyperlink"/>
                <w:noProof/>
              </w:rPr>
            </w:rPrChange>
          </w:rPr>
          <w:delText>Model Input Checks</w:delText>
        </w:r>
        <w:r w:rsidDel="00E7115E">
          <w:rPr>
            <w:noProof/>
            <w:webHidden/>
          </w:rPr>
          <w:tab/>
          <w:delText>152</w:delText>
        </w:r>
      </w:del>
    </w:p>
    <w:p w14:paraId="43329395" w14:textId="77777777" w:rsidR="002B5EA0" w:rsidDel="00E7115E" w:rsidRDefault="002B5EA0">
      <w:pPr>
        <w:pStyle w:val="TOC3"/>
        <w:rPr>
          <w:del w:id="637" w:author="Nagendra Dhakar" w:date="2016-01-26T17:31:00Z"/>
          <w:rFonts w:asciiTheme="minorHAnsi" w:eastAsiaTheme="minorEastAsia" w:hAnsiTheme="minorHAnsi"/>
          <w:noProof/>
          <w:color w:val="auto"/>
          <w:sz w:val="22"/>
        </w:rPr>
      </w:pPr>
      <w:del w:id="638" w:author="Nagendra Dhakar" w:date="2016-01-26T17:31:00Z">
        <w:r w:rsidRPr="00E7115E" w:rsidDel="00E7115E">
          <w:rPr>
            <w:noProof/>
            <w:rPrChange w:id="639" w:author="Nagendra Dhakar" w:date="2016-01-26T17:31:00Z">
              <w:rPr>
                <w:rStyle w:val="Hyperlink"/>
                <w:noProof/>
              </w:rPr>
            </w:rPrChange>
          </w:rPr>
          <w:delText>Highway Network Edits</w:delText>
        </w:r>
        <w:r w:rsidDel="00E7115E">
          <w:rPr>
            <w:noProof/>
            <w:webHidden/>
          </w:rPr>
          <w:tab/>
          <w:delText>153</w:delText>
        </w:r>
      </w:del>
    </w:p>
    <w:p w14:paraId="06548A42" w14:textId="77777777" w:rsidR="002B5EA0" w:rsidDel="00E7115E" w:rsidRDefault="002B5EA0">
      <w:pPr>
        <w:pStyle w:val="TOC3"/>
        <w:rPr>
          <w:del w:id="640" w:author="Nagendra Dhakar" w:date="2016-01-26T17:31:00Z"/>
          <w:rFonts w:asciiTheme="minorHAnsi" w:eastAsiaTheme="minorEastAsia" w:hAnsiTheme="minorHAnsi"/>
          <w:noProof/>
          <w:color w:val="auto"/>
          <w:sz w:val="22"/>
        </w:rPr>
      </w:pPr>
      <w:del w:id="641" w:author="Nagendra Dhakar" w:date="2016-01-26T17:31:00Z">
        <w:r w:rsidRPr="00E7115E" w:rsidDel="00E7115E">
          <w:rPr>
            <w:noProof/>
            <w:rPrChange w:id="642" w:author="Nagendra Dhakar" w:date="2016-01-26T17:31:00Z">
              <w:rPr>
                <w:rStyle w:val="Hyperlink"/>
                <w:noProof/>
              </w:rPr>
            </w:rPrChange>
          </w:rPr>
          <w:delText>Transit Network Edits</w:delText>
        </w:r>
        <w:r w:rsidDel="00E7115E">
          <w:rPr>
            <w:noProof/>
            <w:webHidden/>
          </w:rPr>
          <w:tab/>
          <w:delText>155</w:delText>
        </w:r>
      </w:del>
    </w:p>
    <w:p w14:paraId="7448B242" w14:textId="77777777" w:rsidR="002B5EA0" w:rsidDel="00E7115E" w:rsidRDefault="002B5EA0">
      <w:pPr>
        <w:pStyle w:val="TOC3"/>
        <w:rPr>
          <w:del w:id="643" w:author="Nagendra Dhakar" w:date="2016-01-26T17:31:00Z"/>
          <w:rFonts w:asciiTheme="minorHAnsi" w:eastAsiaTheme="minorEastAsia" w:hAnsiTheme="minorHAnsi"/>
          <w:noProof/>
          <w:color w:val="auto"/>
          <w:sz w:val="22"/>
        </w:rPr>
      </w:pPr>
      <w:del w:id="644" w:author="Nagendra Dhakar" w:date="2016-01-26T17:31:00Z">
        <w:r w:rsidRPr="00E7115E" w:rsidDel="00E7115E">
          <w:rPr>
            <w:noProof/>
            <w:rPrChange w:id="645" w:author="Nagendra Dhakar" w:date="2016-01-26T17:31:00Z">
              <w:rPr>
                <w:rStyle w:val="Hyperlink"/>
                <w:noProof/>
              </w:rPr>
            </w:rPrChange>
          </w:rPr>
          <w:delText>DaySim Input Updates</w:delText>
        </w:r>
        <w:r w:rsidDel="00E7115E">
          <w:rPr>
            <w:noProof/>
            <w:webHidden/>
          </w:rPr>
          <w:tab/>
          <w:delText>156</w:delText>
        </w:r>
      </w:del>
    </w:p>
    <w:p w14:paraId="0C05A19E" w14:textId="77777777" w:rsidR="00910AEE"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15102A7F" w14:textId="77777777" w:rsidR="00910AEE" w:rsidRDefault="00910AEE">
      <w:pPr>
        <w:spacing w:after="200" w:line="276" w:lineRule="auto"/>
        <w:rPr>
          <w:rFonts w:ascii="Arial" w:hAnsi="Arial"/>
          <w:color w:val="F68B1F" w:themeColor="background1"/>
          <w:sz w:val="20"/>
        </w:rPr>
      </w:pPr>
      <w:r>
        <w:rPr>
          <w:rFonts w:ascii="Arial" w:hAnsi="Arial"/>
          <w:color w:val="F68B1F" w:themeColor="background1"/>
          <w:sz w:val="20"/>
        </w:rPr>
        <w:br w:type="page"/>
      </w:r>
    </w:p>
    <w:p w14:paraId="62F7C1A4" w14:textId="4F15DEC6" w:rsidR="00760D74" w:rsidRPr="00760D74" w:rsidRDefault="00760D74" w:rsidP="0053068C">
      <w:pPr>
        <w:rPr>
          <w:b/>
        </w:rPr>
      </w:pPr>
      <w:r w:rsidRPr="00760D74">
        <w:rPr>
          <w:rFonts w:ascii="Arial" w:hAnsi="Arial"/>
          <w:b/>
          <w:color w:val="F68B1F" w:themeColor="background1"/>
          <w:sz w:val="20"/>
        </w:rPr>
        <w:lastRenderedPageBreak/>
        <w:t>List of Figures</w:t>
      </w:r>
    </w:p>
    <w:p w14:paraId="294D00D2" w14:textId="77777777" w:rsidR="00E7115E" w:rsidRPr="00E7115E" w:rsidRDefault="006E5649">
      <w:pPr>
        <w:pStyle w:val="TableofFigures"/>
        <w:rPr>
          <w:ins w:id="646" w:author="Nagendra Dhakar" w:date="2016-01-26T17:31:00Z"/>
          <w:rFonts w:asciiTheme="minorHAnsi" w:eastAsiaTheme="minorEastAsia" w:hAnsiTheme="minorHAnsi"/>
          <w:b w:val="0"/>
          <w:caps w:val="0"/>
          <w:noProof/>
          <w:color w:val="auto"/>
          <w:sz w:val="22"/>
          <w:rPrChange w:id="647" w:author="Nagendra Dhakar" w:date="2016-01-26T17:32:00Z">
            <w:rPr>
              <w:ins w:id="648" w:author="Nagendra Dhakar" w:date="2016-01-26T17:31:00Z"/>
              <w:rFonts w:asciiTheme="minorHAnsi" w:eastAsiaTheme="minorEastAsia" w:hAnsiTheme="minorHAnsi"/>
              <w:b w:val="0"/>
              <w:caps w:val="0"/>
              <w:noProof/>
              <w:color w:val="auto"/>
              <w:sz w:val="22"/>
            </w:rPr>
          </w:rPrChange>
        </w:rPr>
      </w:pPr>
      <w:r w:rsidRPr="00527B6C">
        <w:rPr>
          <w:b w:val="0"/>
          <w:color w:val="auto"/>
        </w:rPr>
        <w:fldChar w:fldCharType="begin"/>
      </w:r>
      <w:r w:rsidRPr="00527B6C">
        <w:rPr>
          <w:b w:val="0"/>
          <w:color w:val="auto"/>
        </w:rPr>
        <w:instrText xml:space="preserve"> TOC \h \z \c "Figure" </w:instrText>
      </w:r>
      <w:r w:rsidRPr="00527B6C">
        <w:rPr>
          <w:b w:val="0"/>
          <w:color w:val="auto"/>
        </w:rPr>
        <w:fldChar w:fldCharType="separate"/>
      </w:r>
      <w:ins w:id="649" w:author="Nagendra Dhakar" w:date="2016-01-26T17:31:00Z">
        <w:r w:rsidR="00E7115E" w:rsidRPr="00E7115E">
          <w:rPr>
            <w:rStyle w:val="Hyperlink"/>
            <w:b w:val="0"/>
            <w:noProof/>
            <w:color w:val="auto"/>
            <w:rPrChange w:id="650" w:author="Nagendra Dhakar" w:date="2016-01-26T17:32:00Z">
              <w:rPr>
                <w:rStyle w:val="Hyperlink"/>
                <w:noProof/>
              </w:rPr>
            </w:rPrChange>
          </w:rPr>
          <w:fldChar w:fldCharType="begin"/>
        </w:r>
        <w:r w:rsidR="00E7115E" w:rsidRPr="00E7115E">
          <w:rPr>
            <w:rStyle w:val="Hyperlink"/>
            <w:b w:val="0"/>
            <w:noProof/>
            <w:color w:val="auto"/>
            <w:rPrChange w:id="651" w:author="Nagendra Dhakar" w:date="2016-01-26T17:32:00Z">
              <w:rPr>
                <w:rStyle w:val="Hyperlink"/>
                <w:noProof/>
              </w:rPr>
            </w:rPrChange>
          </w:rPr>
          <w:instrText xml:space="preserve"> </w:instrText>
        </w:r>
        <w:r w:rsidR="00E7115E" w:rsidRPr="00E7115E">
          <w:rPr>
            <w:b w:val="0"/>
            <w:noProof/>
            <w:color w:val="auto"/>
            <w:rPrChange w:id="652" w:author="Nagendra Dhakar" w:date="2016-01-26T17:32:00Z">
              <w:rPr>
                <w:noProof/>
              </w:rPr>
            </w:rPrChange>
          </w:rPr>
          <w:instrText>HYPERLINK \l "_Toc441592896"</w:instrText>
        </w:r>
        <w:r w:rsidR="00E7115E" w:rsidRPr="00E7115E">
          <w:rPr>
            <w:rStyle w:val="Hyperlink"/>
            <w:b w:val="0"/>
            <w:noProof/>
            <w:color w:val="auto"/>
            <w:rPrChange w:id="653" w:author="Nagendra Dhakar" w:date="2016-01-26T17:32:00Z">
              <w:rPr>
                <w:rStyle w:val="Hyperlink"/>
                <w:noProof/>
              </w:rPr>
            </w:rPrChange>
          </w:rPr>
          <w:instrText xml:space="preserve"> </w:instrText>
        </w:r>
        <w:r w:rsidR="00E7115E" w:rsidRPr="00E7115E">
          <w:rPr>
            <w:rStyle w:val="Hyperlink"/>
            <w:b w:val="0"/>
            <w:noProof/>
            <w:color w:val="auto"/>
            <w:rPrChange w:id="654" w:author="Nagendra Dhakar" w:date="2016-01-26T17:32:00Z">
              <w:rPr>
                <w:rStyle w:val="Hyperlink"/>
                <w:noProof/>
              </w:rPr>
            </w:rPrChange>
          </w:rPr>
        </w:r>
        <w:r w:rsidR="00E7115E" w:rsidRPr="00E7115E">
          <w:rPr>
            <w:rStyle w:val="Hyperlink"/>
            <w:b w:val="0"/>
            <w:noProof/>
            <w:color w:val="auto"/>
            <w:rPrChange w:id="655" w:author="Nagendra Dhakar" w:date="2016-01-26T17:32:00Z">
              <w:rPr>
                <w:rStyle w:val="Hyperlink"/>
                <w:noProof/>
              </w:rPr>
            </w:rPrChange>
          </w:rPr>
          <w:fldChar w:fldCharType="separate"/>
        </w:r>
        <w:r w:rsidR="00E7115E" w:rsidRPr="00E7115E">
          <w:rPr>
            <w:rStyle w:val="Hyperlink"/>
            <w:b w:val="0"/>
            <w:noProof/>
            <w:color w:val="auto"/>
            <w:rPrChange w:id="656" w:author="Nagendra Dhakar" w:date="2016-01-26T17:32:00Z">
              <w:rPr>
                <w:rStyle w:val="Hyperlink"/>
                <w:noProof/>
              </w:rPr>
            </w:rPrChange>
          </w:rPr>
          <w:t>Figure 2.1. R Install Screeenshot #1</w:t>
        </w:r>
        <w:r w:rsidR="00E7115E" w:rsidRPr="00E7115E">
          <w:rPr>
            <w:b w:val="0"/>
            <w:noProof/>
            <w:webHidden/>
            <w:color w:val="auto"/>
            <w:rPrChange w:id="657" w:author="Nagendra Dhakar" w:date="2016-01-26T17:32:00Z">
              <w:rPr>
                <w:noProof/>
                <w:webHidden/>
              </w:rPr>
            </w:rPrChange>
          </w:rPr>
          <w:tab/>
        </w:r>
        <w:r w:rsidR="00E7115E" w:rsidRPr="00E7115E">
          <w:rPr>
            <w:b w:val="0"/>
            <w:noProof/>
            <w:webHidden/>
            <w:color w:val="auto"/>
            <w:rPrChange w:id="658" w:author="Nagendra Dhakar" w:date="2016-01-26T17:32:00Z">
              <w:rPr>
                <w:noProof/>
                <w:webHidden/>
              </w:rPr>
            </w:rPrChange>
          </w:rPr>
          <w:fldChar w:fldCharType="begin"/>
        </w:r>
        <w:r w:rsidR="00E7115E" w:rsidRPr="00E7115E">
          <w:rPr>
            <w:b w:val="0"/>
            <w:noProof/>
            <w:webHidden/>
            <w:color w:val="auto"/>
            <w:rPrChange w:id="659" w:author="Nagendra Dhakar" w:date="2016-01-26T17:32:00Z">
              <w:rPr>
                <w:noProof/>
                <w:webHidden/>
              </w:rPr>
            </w:rPrChange>
          </w:rPr>
          <w:instrText xml:space="preserve"> PAGEREF _Toc441592896 \h </w:instrText>
        </w:r>
        <w:r w:rsidR="00E7115E" w:rsidRPr="00E7115E">
          <w:rPr>
            <w:b w:val="0"/>
            <w:noProof/>
            <w:webHidden/>
            <w:color w:val="auto"/>
            <w:rPrChange w:id="660" w:author="Nagendra Dhakar" w:date="2016-01-26T17:32:00Z">
              <w:rPr>
                <w:noProof/>
                <w:webHidden/>
              </w:rPr>
            </w:rPrChange>
          </w:rPr>
        </w:r>
      </w:ins>
      <w:r w:rsidR="00E7115E" w:rsidRPr="00E7115E">
        <w:rPr>
          <w:b w:val="0"/>
          <w:noProof/>
          <w:webHidden/>
          <w:color w:val="auto"/>
          <w:rPrChange w:id="661" w:author="Nagendra Dhakar" w:date="2016-01-26T17:32:00Z">
            <w:rPr>
              <w:noProof/>
              <w:webHidden/>
            </w:rPr>
          </w:rPrChange>
        </w:rPr>
        <w:fldChar w:fldCharType="separate"/>
      </w:r>
      <w:ins w:id="662" w:author="Nagendra Dhakar" w:date="2016-01-26T17:31:00Z">
        <w:r w:rsidR="00E7115E" w:rsidRPr="00E7115E">
          <w:rPr>
            <w:b w:val="0"/>
            <w:noProof/>
            <w:webHidden/>
            <w:color w:val="auto"/>
            <w:rPrChange w:id="663" w:author="Nagendra Dhakar" w:date="2016-01-26T17:32:00Z">
              <w:rPr>
                <w:noProof/>
                <w:webHidden/>
              </w:rPr>
            </w:rPrChange>
          </w:rPr>
          <w:t>5</w:t>
        </w:r>
        <w:r w:rsidR="00E7115E" w:rsidRPr="00E7115E">
          <w:rPr>
            <w:b w:val="0"/>
            <w:noProof/>
            <w:webHidden/>
            <w:color w:val="auto"/>
            <w:rPrChange w:id="664" w:author="Nagendra Dhakar" w:date="2016-01-26T17:32:00Z">
              <w:rPr>
                <w:noProof/>
                <w:webHidden/>
              </w:rPr>
            </w:rPrChange>
          </w:rPr>
          <w:fldChar w:fldCharType="end"/>
        </w:r>
        <w:r w:rsidR="00E7115E" w:rsidRPr="00E7115E">
          <w:rPr>
            <w:rStyle w:val="Hyperlink"/>
            <w:b w:val="0"/>
            <w:noProof/>
            <w:color w:val="auto"/>
            <w:rPrChange w:id="665" w:author="Nagendra Dhakar" w:date="2016-01-26T17:32:00Z">
              <w:rPr>
                <w:rStyle w:val="Hyperlink"/>
                <w:noProof/>
              </w:rPr>
            </w:rPrChange>
          </w:rPr>
          <w:fldChar w:fldCharType="end"/>
        </w:r>
      </w:ins>
    </w:p>
    <w:p w14:paraId="0A253EE0" w14:textId="77777777" w:rsidR="00E7115E" w:rsidRPr="00E7115E" w:rsidRDefault="00E7115E">
      <w:pPr>
        <w:pStyle w:val="TableofFigures"/>
        <w:rPr>
          <w:ins w:id="666" w:author="Nagendra Dhakar" w:date="2016-01-26T17:31:00Z"/>
          <w:rFonts w:asciiTheme="minorHAnsi" w:eastAsiaTheme="minorEastAsia" w:hAnsiTheme="minorHAnsi"/>
          <w:b w:val="0"/>
          <w:caps w:val="0"/>
          <w:noProof/>
          <w:color w:val="auto"/>
          <w:sz w:val="22"/>
          <w:rPrChange w:id="667" w:author="Nagendra Dhakar" w:date="2016-01-26T17:32:00Z">
            <w:rPr>
              <w:ins w:id="668" w:author="Nagendra Dhakar" w:date="2016-01-26T17:31:00Z"/>
              <w:rFonts w:asciiTheme="minorHAnsi" w:eastAsiaTheme="minorEastAsia" w:hAnsiTheme="minorHAnsi"/>
              <w:b w:val="0"/>
              <w:caps w:val="0"/>
              <w:noProof/>
              <w:color w:val="auto"/>
              <w:sz w:val="22"/>
            </w:rPr>
          </w:rPrChange>
        </w:rPr>
      </w:pPr>
      <w:ins w:id="669" w:author="Nagendra Dhakar" w:date="2016-01-26T17:31:00Z">
        <w:r w:rsidRPr="00E7115E">
          <w:rPr>
            <w:rStyle w:val="Hyperlink"/>
            <w:b w:val="0"/>
            <w:noProof/>
            <w:color w:val="auto"/>
            <w:rPrChange w:id="670" w:author="Nagendra Dhakar" w:date="2016-01-26T17:32:00Z">
              <w:rPr>
                <w:rStyle w:val="Hyperlink"/>
                <w:noProof/>
              </w:rPr>
            </w:rPrChange>
          </w:rPr>
          <w:fldChar w:fldCharType="begin"/>
        </w:r>
        <w:r w:rsidRPr="00E7115E">
          <w:rPr>
            <w:rStyle w:val="Hyperlink"/>
            <w:b w:val="0"/>
            <w:noProof/>
            <w:color w:val="auto"/>
            <w:rPrChange w:id="671" w:author="Nagendra Dhakar" w:date="2016-01-26T17:32:00Z">
              <w:rPr>
                <w:rStyle w:val="Hyperlink"/>
                <w:noProof/>
              </w:rPr>
            </w:rPrChange>
          </w:rPr>
          <w:instrText xml:space="preserve"> </w:instrText>
        </w:r>
        <w:r w:rsidRPr="00E7115E">
          <w:rPr>
            <w:b w:val="0"/>
            <w:noProof/>
            <w:color w:val="auto"/>
            <w:rPrChange w:id="672" w:author="Nagendra Dhakar" w:date="2016-01-26T17:32:00Z">
              <w:rPr>
                <w:noProof/>
              </w:rPr>
            </w:rPrChange>
          </w:rPr>
          <w:instrText>HYPERLINK \l "_Toc441592897"</w:instrText>
        </w:r>
        <w:r w:rsidRPr="00E7115E">
          <w:rPr>
            <w:rStyle w:val="Hyperlink"/>
            <w:b w:val="0"/>
            <w:noProof/>
            <w:color w:val="auto"/>
            <w:rPrChange w:id="673" w:author="Nagendra Dhakar" w:date="2016-01-26T17:32:00Z">
              <w:rPr>
                <w:rStyle w:val="Hyperlink"/>
                <w:noProof/>
              </w:rPr>
            </w:rPrChange>
          </w:rPr>
          <w:instrText xml:space="preserve"> </w:instrText>
        </w:r>
        <w:r w:rsidRPr="00E7115E">
          <w:rPr>
            <w:rStyle w:val="Hyperlink"/>
            <w:b w:val="0"/>
            <w:noProof/>
            <w:color w:val="auto"/>
            <w:rPrChange w:id="674" w:author="Nagendra Dhakar" w:date="2016-01-26T17:32:00Z">
              <w:rPr>
                <w:rStyle w:val="Hyperlink"/>
                <w:noProof/>
              </w:rPr>
            </w:rPrChange>
          </w:rPr>
        </w:r>
        <w:r w:rsidRPr="00E7115E">
          <w:rPr>
            <w:rStyle w:val="Hyperlink"/>
            <w:b w:val="0"/>
            <w:noProof/>
            <w:color w:val="auto"/>
            <w:rPrChange w:id="675" w:author="Nagendra Dhakar" w:date="2016-01-26T17:32:00Z">
              <w:rPr>
                <w:rStyle w:val="Hyperlink"/>
                <w:noProof/>
              </w:rPr>
            </w:rPrChange>
          </w:rPr>
          <w:fldChar w:fldCharType="separate"/>
        </w:r>
        <w:r w:rsidRPr="00E7115E">
          <w:rPr>
            <w:rStyle w:val="Hyperlink"/>
            <w:b w:val="0"/>
            <w:noProof/>
            <w:color w:val="auto"/>
            <w:rPrChange w:id="676" w:author="Nagendra Dhakar" w:date="2016-01-26T17:32:00Z">
              <w:rPr>
                <w:rStyle w:val="Hyperlink"/>
                <w:noProof/>
              </w:rPr>
            </w:rPrChange>
          </w:rPr>
          <w:t>Figure 2.2. R Install Screenshot #2</w:t>
        </w:r>
        <w:r w:rsidRPr="00E7115E">
          <w:rPr>
            <w:b w:val="0"/>
            <w:noProof/>
            <w:webHidden/>
            <w:color w:val="auto"/>
            <w:rPrChange w:id="677" w:author="Nagendra Dhakar" w:date="2016-01-26T17:32:00Z">
              <w:rPr>
                <w:noProof/>
                <w:webHidden/>
              </w:rPr>
            </w:rPrChange>
          </w:rPr>
          <w:tab/>
        </w:r>
        <w:r w:rsidRPr="00E7115E">
          <w:rPr>
            <w:b w:val="0"/>
            <w:noProof/>
            <w:webHidden/>
            <w:color w:val="auto"/>
            <w:rPrChange w:id="678" w:author="Nagendra Dhakar" w:date="2016-01-26T17:32:00Z">
              <w:rPr>
                <w:noProof/>
                <w:webHidden/>
              </w:rPr>
            </w:rPrChange>
          </w:rPr>
          <w:fldChar w:fldCharType="begin"/>
        </w:r>
        <w:r w:rsidRPr="00E7115E">
          <w:rPr>
            <w:b w:val="0"/>
            <w:noProof/>
            <w:webHidden/>
            <w:color w:val="auto"/>
            <w:rPrChange w:id="679" w:author="Nagendra Dhakar" w:date="2016-01-26T17:32:00Z">
              <w:rPr>
                <w:noProof/>
                <w:webHidden/>
              </w:rPr>
            </w:rPrChange>
          </w:rPr>
          <w:instrText xml:space="preserve"> PAGEREF _Toc441592897 \h </w:instrText>
        </w:r>
        <w:r w:rsidRPr="00E7115E">
          <w:rPr>
            <w:b w:val="0"/>
            <w:noProof/>
            <w:webHidden/>
            <w:color w:val="auto"/>
            <w:rPrChange w:id="680" w:author="Nagendra Dhakar" w:date="2016-01-26T17:32:00Z">
              <w:rPr>
                <w:noProof/>
                <w:webHidden/>
              </w:rPr>
            </w:rPrChange>
          </w:rPr>
        </w:r>
      </w:ins>
      <w:r w:rsidRPr="00E7115E">
        <w:rPr>
          <w:b w:val="0"/>
          <w:noProof/>
          <w:webHidden/>
          <w:color w:val="auto"/>
          <w:rPrChange w:id="681" w:author="Nagendra Dhakar" w:date="2016-01-26T17:32:00Z">
            <w:rPr>
              <w:noProof/>
              <w:webHidden/>
            </w:rPr>
          </w:rPrChange>
        </w:rPr>
        <w:fldChar w:fldCharType="separate"/>
      </w:r>
      <w:ins w:id="682" w:author="Nagendra Dhakar" w:date="2016-01-26T17:31:00Z">
        <w:r w:rsidRPr="00E7115E">
          <w:rPr>
            <w:b w:val="0"/>
            <w:noProof/>
            <w:webHidden/>
            <w:color w:val="auto"/>
            <w:rPrChange w:id="683" w:author="Nagendra Dhakar" w:date="2016-01-26T17:32:00Z">
              <w:rPr>
                <w:noProof/>
                <w:webHidden/>
              </w:rPr>
            </w:rPrChange>
          </w:rPr>
          <w:t>6</w:t>
        </w:r>
        <w:r w:rsidRPr="00E7115E">
          <w:rPr>
            <w:b w:val="0"/>
            <w:noProof/>
            <w:webHidden/>
            <w:color w:val="auto"/>
            <w:rPrChange w:id="684" w:author="Nagendra Dhakar" w:date="2016-01-26T17:32:00Z">
              <w:rPr>
                <w:noProof/>
                <w:webHidden/>
              </w:rPr>
            </w:rPrChange>
          </w:rPr>
          <w:fldChar w:fldCharType="end"/>
        </w:r>
        <w:r w:rsidRPr="00E7115E">
          <w:rPr>
            <w:rStyle w:val="Hyperlink"/>
            <w:b w:val="0"/>
            <w:noProof/>
            <w:color w:val="auto"/>
            <w:rPrChange w:id="685" w:author="Nagendra Dhakar" w:date="2016-01-26T17:32:00Z">
              <w:rPr>
                <w:rStyle w:val="Hyperlink"/>
                <w:noProof/>
              </w:rPr>
            </w:rPrChange>
          </w:rPr>
          <w:fldChar w:fldCharType="end"/>
        </w:r>
      </w:ins>
    </w:p>
    <w:p w14:paraId="51E9CEE5" w14:textId="77777777" w:rsidR="00E7115E" w:rsidRPr="00E7115E" w:rsidRDefault="00E7115E">
      <w:pPr>
        <w:pStyle w:val="TableofFigures"/>
        <w:rPr>
          <w:ins w:id="686" w:author="Nagendra Dhakar" w:date="2016-01-26T17:31:00Z"/>
          <w:rFonts w:asciiTheme="minorHAnsi" w:eastAsiaTheme="minorEastAsia" w:hAnsiTheme="minorHAnsi"/>
          <w:b w:val="0"/>
          <w:caps w:val="0"/>
          <w:noProof/>
          <w:color w:val="auto"/>
          <w:sz w:val="22"/>
          <w:rPrChange w:id="687" w:author="Nagendra Dhakar" w:date="2016-01-26T17:32:00Z">
            <w:rPr>
              <w:ins w:id="688" w:author="Nagendra Dhakar" w:date="2016-01-26T17:31:00Z"/>
              <w:rFonts w:asciiTheme="minorHAnsi" w:eastAsiaTheme="minorEastAsia" w:hAnsiTheme="minorHAnsi"/>
              <w:b w:val="0"/>
              <w:caps w:val="0"/>
              <w:noProof/>
              <w:color w:val="auto"/>
              <w:sz w:val="22"/>
            </w:rPr>
          </w:rPrChange>
        </w:rPr>
      </w:pPr>
      <w:ins w:id="689" w:author="Nagendra Dhakar" w:date="2016-01-26T17:31:00Z">
        <w:r w:rsidRPr="00E7115E">
          <w:rPr>
            <w:rStyle w:val="Hyperlink"/>
            <w:b w:val="0"/>
            <w:noProof/>
            <w:color w:val="auto"/>
            <w:rPrChange w:id="690" w:author="Nagendra Dhakar" w:date="2016-01-26T17:32:00Z">
              <w:rPr>
                <w:rStyle w:val="Hyperlink"/>
                <w:noProof/>
              </w:rPr>
            </w:rPrChange>
          </w:rPr>
          <w:fldChar w:fldCharType="begin"/>
        </w:r>
        <w:r w:rsidRPr="00E7115E">
          <w:rPr>
            <w:rStyle w:val="Hyperlink"/>
            <w:b w:val="0"/>
            <w:noProof/>
            <w:color w:val="auto"/>
            <w:rPrChange w:id="691" w:author="Nagendra Dhakar" w:date="2016-01-26T17:32:00Z">
              <w:rPr>
                <w:rStyle w:val="Hyperlink"/>
                <w:noProof/>
              </w:rPr>
            </w:rPrChange>
          </w:rPr>
          <w:instrText xml:space="preserve"> </w:instrText>
        </w:r>
        <w:r w:rsidRPr="00E7115E">
          <w:rPr>
            <w:b w:val="0"/>
            <w:noProof/>
            <w:color w:val="auto"/>
            <w:rPrChange w:id="692" w:author="Nagendra Dhakar" w:date="2016-01-26T17:32:00Z">
              <w:rPr>
                <w:noProof/>
              </w:rPr>
            </w:rPrChange>
          </w:rPr>
          <w:instrText>HYPERLINK \l "_Toc441592898"</w:instrText>
        </w:r>
        <w:r w:rsidRPr="00E7115E">
          <w:rPr>
            <w:rStyle w:val="Hyperlink"/>
            <w:b w:val="0"/>
            <w:noProof/>
            <w:color w:val="auto"/>
            <w:rPrChange w:id="693" w:author="Nagendra Dhakar" w:date="2016-01-26T17:32:00Z">
              <w:rPr>
                <w:rStyle w:val="Hyperlink"/>
                <w:noProof/>
              </w:rPr>
            </w:rPrChange>
          </w:rPr>
          <w:instrText xml:space="preserve"> </w:instrText>
        </w:r>
        <w:r w:rsidRPr="00E7115E">
          <w:rPr>
            <w:rStyle w:val="Hyperlink"/>
            <w:b w:val="0"/>
            <w:noProof/>
            <w:color w:val="auto"/>
            <w:rPrChange w:id="694" w:author="Nagendra Dhakar" w:date="2016-01-26T17:32:00Z">
              <w:rPr>
                <w:rStyle w:val="Hyperlink"/>
                <w:noProof/>
              </w:rPr>
            </w:rPrChange>
          </w:rPr>
        </w:r>
        <w:r w:rsidRPr="00E7115E">
          <w:rPr>
            <w:rStyle w:val="Hyperlink"/>
            <w:b w:val="0"/>
            <w:noProof/>
            <w:color w:val="auto"/>
            <w:rPrChange w:id="695" w:author="Nagendra Dhakar" w:date="2016-01-26T17:32:00Z">
              <w:rPr>
                <w:rStyle w:val="Hyperlink"/>
                <w:noProof/>
              </w:rPr>
            </w:rPrChange>
          </w:rPr>
          <w:fldChar w:fldCharType="separate"/>
        </w:r>
        <w:r w:rsidRPr="00E7115E">
          <w:rPr>
            <w:rStyle w:val="Hyperlink"/>
            <w:b w:val="0"/>
            <w:noProof/>
            <w:color w:val="auto"/>
            <w:rPrChange w:id="696" w:author="Nagendra Dhakar" w:date="2016-01-26T17:32:00Z">
              <w:rPr>
                <w:rStyle w:val="Hyperlink"/>
                <w:noProof/>
              </w:rPr>
            </w:rPrChange>
          </w:rPr>
          <w:t>Figure 2.3. R Install Screenshot #3</w:t>
        </w:r>
        <w:r w:rsidRPr="00E7115E">
          <w:rPr>
            <w:b w:val="0"/>
            <w:noProof/>
            <w:webHidden/>
            <w:color w:val="auto"/>
            <w:rPrChange w:id="697" w:author="Nagendra Dhakar" w:date="2016-01-26T17:32:00Z">
              <w:rPr>
                <w:noProof/>
                <w:webHidden/>
              </w:rPr>
            </w:rPrChange>
          </w:rPr>
          <w:tab/>
        </w:r>
        <w:r w:rsidRPr="00E7115E">
          <w:rPr>
            <w:b w:val="0"/>
            <w:noProof/>
            <w:webHidden/>
            <w:color w:val="auto"/>
            <w:rPrChange w:id="698" w:author="Nagendra Dhakar" w:date="2016-01-26T17:32:00Z">
              <w:rPr>
                <w:noProof/>
                <w:webHidden/>
              </w:rPr>
            </w:rPrChange>
          </w:rPr>
          <w:fldChar w:fldCharType="begin"/>
        </w:r>
        <w:r w:rsidRPr="00E7115E">
          <w:rPr>
            <w:b w:val="0"/>
            <w:noProof/>
            <w:webHidden/>
            <w:color w:val="auto"/>
            <w:rPrChange w:id="699" w:author="Nagendra Dhakar" w:date="2016-01-26T17:32:00Z">
              <w:rPr>
                <w:noProof/>
                <w:webHidden/>
              </w:rPr>
            </w:rPrChange>
          </w:rPr>
          <w:instrText xml:space="preserve"> PAGEREF _Toc441592898 \h </w:instrText>
        </w:r>
        <w:r w:rsidRPr="00E7115E">
          <w:rPr>
            <w:b w:val="0"/>
            <w:noProof/>
            <w:webHidden/>
            <w:color w:val="auto"/>
            <w:rPrChange w:id="700" w:author="Nagendra Dhakar" w:date="2016-01-26T17:32:00Z">
              <w:rPr>
                <w:noProof/>
                <w:webHidden/>
              </w:rPr>
            </w:rPrChange>
          </w:rPr>
        </w:r>
      </w:ins>
      <w:r w:rsidRPr="00E7115E">
        <w:rPr>
          <w:b w:val="0"/>
          <w:noProof/>
          <w:webHidden/>
          <w:color w:val="auto"/>
          <w:rPrChange w:id="701" w:author="Nagendra Dhakar" w:date="2016-01-26T17:32:00Z">
            <w:rPr>
              <w:noProof/>
              <w:webHidden/>
            </w:rPr>
          </w:rPrChange>
        </w:rPr>
        <w:fldChar w:fldCharType="separate"/>
      </w:r>
      <w:ins w:id="702" w:author="Nagendra Dhakar" w:date="2016-01-26T17:31:00Z">
        <w:r w:rsidRPr="00E7115E">
          <w:rPr>
            <w:b w:val="0"/>
            <w:noProof/>
            <w:webHidden/>
            <w:color w:val="auto"/>
            <w:rPrChange w:id="703" w:author="Nagendra Dhakar" w:date="2016-01-26T17:32:00Z">
              <w:rPr>
                <w:noProof/>
                <w:webHidden/>
              </w:rPr>
            </w:rPrChange>
          </w:rPr>
          <w:t>6</w:t>
        </w:r>
        <w:r w:rsidRPr="00E7115E">
          <w:rPr>
            <w:b w:val="0"/>
            <w:noProof/>
            <w:webHidden/>
            <w:color w:val="auto"/>
            <w:rPrChange w:id="704" w:author="Nagendra Dhakar" w:date="2016-01-26T17:32:00Z">
              <w:rPr>
                <w:noProof/>
                <w:webHidden/>
              </w:rPr>
            </w:rPrChange>
          </w:rPr>
          <w:fldChar w:fldCharType="end"/>
        </w:r>
        <w:r w:rsidRPr="00E7115E">
          <w:rPr>
            <w:rStyle w:val="Hyperlink"/>
            <w:b w:val="0"/>
            <w:noProof/>
            <w:color w:val="auto"/>
            <w:rPrChange w:id="705" w:author="Nagendra Dhakar" w:date="2016-01-26T17:32:00Z">
              <w:rPr>
                <w:rStyle w:val="Hyperlink"/>
                <w:noProof/>
              </w:rPr>
            </w:rPrChange>
          </w:rPr>
          <w:fldChar w:fldCharType="end"/>
        </w:r>
      </w:ins>
    </w:p>
    <w:p w14:paraId="11B317E3" w14:textId="77777777" w:rsidR="00E7115E" w:rsidRPr="00E7115E" w:rsidRDefault="00E7115E">
      <w:pPr>
        <w:pStyle w:val="TableofFigures"/>
        <w:rPr>
          <w:ins w:id="706" w:author="Nagendra Dhakar" w:date="2016-01-26T17:31:00Z"/>
          <w:rFonts w:asciiTheme="minorHAnsi" w:eastAsiaTheme="minorEastAsia" w:hAnsiTheme="minorHAnsi"/>
          <w:b w:val="0"/>
          <w:caps w:val="0"/>
          <w:noProof/>
          <w:color w:val="auto"/>
          <w:sz w:val="22"/>
          <w:rPrChange w:id="707" w:author="Nagendra Dhakar" w:date="2016-01-26T17:32:00Z">
            <w:rPr>
              <w:ins w:id="708" w:author="Nagendra Dhakar" w:date="2016-01-26T17:31:00Z"/>
              <w:rFonts w:asciiTheme="minorHAnsi" w:eastAsiaTheme="minorEastAsia" w:hAnsiTheme="minorHAnsi"/>
              <w:b w:val="0"/>
              <w:caps w:val="0"/>
              <w:noProof/>
              <w:color w:val="auto"/>
              <w:sz w:val="22"/>
            </w:rPr>
          </w:rPrChange>
        </w:rPr>
      </w:pPr>
      <w:ins w:id="709" w:author="Nagendra Dhakar" w:date="2016-01-26T17:31:00Z">
        <w:r w:rsidRPr="00E7115E">
          <w:rPr>
            <w:rStyle w:val="Hyperlink"/>
            <w:b w:val="0"/>
            <w:noProof/>
            <w:color w:val="auto"/>
            <w:rPrChange w:id="710" w:author="Nagendra Dhakar" w:date="2016-01-26T17:32:00Z">
              <w:rPr>
                <w:rStyle w:val="Hyperlink"/>
                <w:noProof/>
              </w:rPr>
            </w:rPrChange>
          </w:rPr>
          <w:fldChar w:fldCharType="begin"/>
        </w:r>
        <w:r w:rsidRPr="00E7115E">
          <w:rPr>
            <w:rStyle w:val="Hyperlink"/>
            <w:b w:val="0"/>
            <w:noProof/>
            <w:color w:val="auto"/>
            <w:rPrChange w:id="711" w:author="Nagendra Dhakar" w:date="2016-01-26T17:32:00Z">
              <w:rPr>
                <w:rStyle w:val="Hyperlink"/>
                <w:noProof/>
              </w:rPr>
            </w:rPrChange>
          </w:rPr>
          <w:instrText xml:space="preserve"> </w:instrText>
        </w:r>
        <w:r w:rsidRPr="00E7115E">
          <w:rPr>
            <w:b w:val="0"/>
            <w:noProof/>
            <w:color w:val="auto"/>
            <w:rPrChange w:id="712" w:author="Nagendra Dhakar" w:date="2016-01-26T17:32:00Z">
              <w:rPr>
                <w:noProof/>
              </w:rPr>
            </w:rPrChange>
          </w:rPr>
          <w:instrText>HYPERLINK \l "_Toc441592899"</w:instrText>
        </w:r>
        <w:r w:rsidRPr="00E7115E">
          <w:rPr>
            <w:rStyle w:val="Hyperlink"/>
            <w:b w:val="0"/>
            <w:noProof/>
            <w:color w:val="auto"/>
            <w:rPrChange w:id="713" w:author="Nagendra Dhakar" w:date="2016-01-26T17:32:00Z">
              <w:rPr>
                <w:rStyle w:val="Hyperlink"/>
                <w:noProof/>
              </w:rPr>
            </w:rPrChange>
          </w:rPr>
          <w:instrText xml:space="preserve"> </w:instrText>
        </w:r>
        <w:r w:rsidRPr="00E7115E">
          <w:rPr>
            <w:rStyle w:val="Hyperlink"/>
            <w:b w:val="0"/>
            <w:noProof/>
            <w:color w:val="auto"/>
            <w:rPrChange w:id="714" w:author="Nagendra Dhakar" w:date="2016-01-26T17:32:00Z">
              <w:rPr>
                <w:rStyle w:val="Hyperlink"/>
                <w:noProof/>
              </w:rPr>
            </w:rPrChange>
          </w:rPr>
        </w:r>
        <w:r w:rsidRPr="00E7115E">
          <w:rPr>
            <w:rStyle w:val="Hyperlink"/>
            <w:b w:val="0"/>
            <w:noProof/>
            <w:color w:val="auto"/>
            <w:rPrChange w:id="715" w:author="Nagendra Dhakar" w:date="2016-01-26T17:32:00Z">
              <w:rPr>
                <w:rStyle w:val="Hyperlink"/>
                <w:noProof/>
              </w:rPr>
            </w:rPrChange>
          </w:rPr>
          <w:fldChar w:fldCharType="separate"/>
        </w:r>
        <w:r w:rsidRPr="00E7115E">
          <w:rPr>
            <w:rStyle w:val="Hyperlink"/>
            <w:b w:val="0"/>
            <w:noProof/>
            <w:color w:val="auto"/>
            <w:rPrChange w:id="716" w:author="Nagendra Dhakar" w:date="2016-01-26T17:32:00Z">
              <w:rPr>
                <w:rStyle w:val="Hyperlink"/>
                <w:noProof/>
              </w:rPr>
            </w:rPrChange>
          </w:rPr>
          <w:t>Figure 2.4. R Install Screenshot #4</w:t>
        </w:r>
        <w:r w:rsidRPr="00E7115E">
          <w:rPr>
            <w:b w:val="0"/>
            <w:noProof/>
            <w:webHidden/>
            <w:color w:val="auto"/>
            <w:rPrChange w:id="717" w:author="Nagendra Dhakar" w:date="2016-01-26T17:32:00Z">
              <w:rPr>
                <w:noProof/>
                <w:webHidden/>
              </w:rPr>
            </w:rPrChange>
          </w:rPr>
          <w:tab/>
        </w:r>
        <w:r w:rsidRPr="00E7115E">
          <w:rPr>
            <w:b w:val="0"/>
            <w:noProof/>
            <w:webHidden/>
            <w:color w:val="auto"/>
            <w:rPrChange w:id="718" w:author="Nagendra Dhakar" w:date="2016-01-26T17:32:00Z">
              <w:rPr>
                <w:noProof/>
                <w:webHidden/>
              </w:rPr>
            </w:rPrChange>
          </w:rPr>
          <w:fldChar w:fldCharType="begin"/>
        </w:r>
        <w:r w:rsidRPr="00E7115E">
          <w:rPr>
            <w:b w:val="0"/>
            <w:noProof/>
            <w:webHidden/>
            <w:color w:val="auto"/>
            <w:rPrChange w:id="719" w:author="Nagendra Dhakar" w:date="2016-01-26T17:32:00Z">
              <w:rPr>
                <w:noProof/>
                <w:webHidden/>
              </w:rPr>
            </w:rPrChange>
          </w:rPr>
          <w:instrText xml:space="preserve"> PAGEREF _Toc441592899 \h </w:instrText>
        </w:r>
        <w:r w:rsidRPr="00E7115E">
          <w:rPr>
            <w:b w:val="0"/>
            <w:noProof/>
            <w:webHidden/>
            <w:color w:val="auto"/>
            <w:rPrChange w:id="720" w:author="Nagendra Dhakar" w:date="2016-01-26T17:32:00Z">
              <w:rPr>
                <w:noProof/>
                <w:webHidden/>
              </w:rPr>
            </w:rPrChange>
          </w:rPr>
        </w:r>
      </w:ins>
      <w:r w:rsidRPr="00E7115E">
        <w:rPr>
          <w:b w:val="0"/>
          <w:noProof/>
          <w:webHidden/>
          <w:color w:val="auto"/>
          <w:rPrChange w:id="721" w:author="Nagendra Dhakar" w:date="2016-01-26T17:32:00Z">
            <w:rPr>
              <w:noProof/>
              <w:webHidden/>
            </w:rPr>
          </w:rPrChange>
        </w:rPr>
        <w:fldChar w:fldCharType="separate"/>
      </w:r>
      <w:ins w:id="722" w:author="Nagendra Dhakar" w:date="2016-01-26T17:31:00Z">
        <w:r w:rsidRPr="00E7115E">
          <w:rPr>
            <w:b w:val="0"/>
            <w:noProof/>
            <w:webHidden/>
            <w:color w:val="auto"/>
            <w:rPrChange w:id="723" w:author="Nagendra Dhakar" w:date="2016-01-26T17:32:00Z">
              <w:rPr>
                <w:noProof/>
                <w:webHidden/>
              </w:rPr>
            </w:rPrChange>
          </w:rPr>
          <w:t>7</w:t>
        </w:r>
        <w:r w:rsidRPr="00E7115E">
          <w:rPr>
            <w:b w:val="0"/>
            <w:noProof/>
            <w:webHidden/>
            <w:color w:val="auto"/>
            <w:rPrChange w:id="724" w:author="Nagendra Dhakar" w:date="2016-01-26T17:32:00Z">
              <w:rPr>
                <w:noProof/>
                <w:webHidden/>
              </w:rPr>
            </w:rPrChange>
          </w:rPr>
          <w:fldChar w:fldCharType="end"/>
        </w:r>
        <w:r w:rsidRPr="00E7115E">
          <w:rPr>
            <w:rStyle w:val="Hyperlink"/>
            <w:b w:val="0"/>
            <w:noProof/>
            <w:color w:val="auto"/>
            <w:rPrChange w:id="725" w:author="Nagendra Dhakar" w:date="2016-01-26T17:32:00Z">
              <w:rPr>
                <w:rStyle w:val="Hyperlink"/>
                <w:noProof/>
              </w:rPr>
            </w:rPrChange>
          </w:rPr>
          <w:fldChar w:fldCharType="end"/>
        </w:r>
      </w:ins>
    </w:p>
    <w:p w14:paraId="1EA81A23" w14:textId="77777777" w:rsidR="00E7115E" w:rsidRPr="00E7115E" w:rsidRDefault="00E7115E">
      <w:pPr>
        <w:pStyle w:val="TableofFigures"/>
        <w:rPr>
          <w:ins w:id="726" w:author="Nagendra Dhakar" w:date="2016-01-26T17:31:00Z"/>
          <w:rFonts w:asciiTheme="minorHAnsi" w:eastAsiaTheme="minorEastAsia" w:hAnsiTheme="minorHAnsi"/>
          <w:b w:val="0"/>
          <w:caps w:val="0"/>
          <w:noProof/>
          <w:color w:val="auto"/>
          <w:sz w:val="22"/>
          <w:rPrChange w:id="727" w:author="Nagendra Dhakar" w:date="2016-01-26T17:32:00Z">
            <w:rPr>
              <w:ins w:id="728" w:author="Nagendra Dhakar" w:date="2016-01-26T17:31:00Z"/>
              <w:rFonts w:asciiTheme="minorHAnsi" w:eastAsiaTheme="minorEastAsia" w:hAnsiTheme="minorHAnsi"/>
              <w:b w:val="0"/>
              <w:caps w:val="0"/>
              <w:noProof/>
              <w:color w:val="auto"/>
              <w:sz w:val="22"/>
            </w:rPr>
          </w:rPrChange>
        </w:rPr>
      </w:pPr>
      <w:ins w:id="729" w:author="Nagendra Dhakar" w:date="2016-01-26T17:31:00Z">
        <w:r w:rsidRPr="00E7115E">
          <w:rPr>
            <w:rStyle w:val="Hyperlink"/>
            <w:b w:val="0"/>
            <w:noProof/>
            <w:color w:val="auto"/>
            <w:rPrChange w:id="730" w:author="Nagendra Dhakar" w:date="2016-01-26T17:32:00Z">
              <w:rPr>
                <w:rStyle w:val="Hyperlink"/>
                <w:noProof/>
              </w:rPr>
            </w:rPrChange>
          </w:rPr>
          <w:fldChar w:fldCharType="begin"/>
        </w:r>
        <w:r w:rsidRPr="00E7115E">
          <w:rPr>
            <w:rStyle w:val="Hyperlink"/>
            <w:b w:val="0"/>
            <w:noProof/>
            <w:color w:val="auto"/>
            <w:rPrChange w:id="731" w:author="Nagendra Dhakar" w:date="2016-01-26T17:32:00Z">
              <w:rPr>
                <w:rStyle w:val="Hyperlink"/>
                <w:noProof/>
              </w:rPr>
            </w:rPrChange>
          </w:rPr>
          <w:instrText xml:space="preserve"> </w:instrText>
        </w:r>
        <w:r w:rsidRPr="00E7115E">
          <w:rPr>
            <w:b w:val="0"/>
            <w:noProof/>
            <w:color w:val="auto"/>
            <w:rPrChange w:id="732" w:author="Nagendra Dhakar" w:date="2016-01-26T17:32:00Z">
              <w:rPr>
                <w:noProof/>
              </w:rPr>
            </w:rPrChange>
          </w:rPr>
          <w:instrText>HYPERLINK \l "_Toc441592900"</w:instrText>
        </w:r>
        <w:r w:rsidRPr="00E7115E">
          <w:rPr>
            <w:rStyle w:val="Hyperlink"/>
            <w:b w:val="0"/>
            <w:noProof/>
            <w:color w:val="auto"/>
            <w:rPrChange w:id="733" w:author="Nagendra Dhakar" w:date="2016-01-26T17:32:00Z">
              <w:rPr>
                <w:rStyle w:val="Hyperlink"/>
                <w:noProof/>
              </w:rPr>
            </w:rPrChange>
          </w:rPr>
          <w:instrText xml:space="preserve"> </w:instrText>
        </w:r>
        <w:r w:rsidRPr="00E7115E">
          <w:rPr>
            <w:rStyle w:val="Hyperlink"/>
            <w:b w:val="0"/>
            <w:noProof/>
            <w:color w:val="auto"/>
            <w:rPrChange w:id="734" w:author="Nagendra Dhakar" w:date="2016-01-26T17:32:00Z">
              <w:rPr>
                <w:rStyle w:val="Hyperlink"/>
                <w:noProof/>
              </w:rPr>
            </w:rPrChange>
          </w:rPr>
        </w:r>
        <w:r w:rsidRPr="00E7115E">
          <w:rPr>
            <w:rStyle w:val="Hyperlink"/>
            <w:b w:val="0"/>
            <w:noProof/>
            <w:color w:val="auto"/>
            <w:rPrChange w:id="735" w:author="Nagendra Dhakar" w:date="2016-01-26T17:32:00Z">
              <w:rPr>
                <w:rStyle w:val="Hyperlink"/>
                <w:noProof/>
              </w:rPr>
            </w:rPrChange>
          </w:rPr>
          <w:fldChar w:fldCharType="separate"/>
        </w:r>
        <w:r w:rsidRPr="00E7115E">
          <w:rPr>
            <w:rStyle w:val="Hyperlink"/>
            <w:b w:val="0"/>
            <w:noProof/>
            <w:color w:val="auto"/>
            <w:rPrChange w:id="736" w:author="Nagendra Dhakar" w:date="2016-01-26T17:32:00Z">
              <w:rPr>
                <w:rStyle w:val="Hyperlink"/>
                <w:noProof/>
              </w:rPr>
            </w:rPrChange>
          </w:rPr>
          <w:t>Figure 2.5. R Install Screenshot #5</w:t>
        </w:r>
        <w:r w:rsidRPr="00E7115E">
          <w:rPr>
            <w:b w:val="0"/>
            <w:noProof/>
            <w:webHidden/>
            <w:color w:val="auto"/>
            <w:rPrChange w:id="737" w:author="Nagendra Dhakar" w:date="2016-01-26T17:32:00Z">
              <w:rPr>
                <w:noProof/>
                <w:webHidden/>
              </w:rPr>
            </w:rPrChange>
          </w:rPr>
          <w:tab/>
        </w:r>
        <w:r w:rsidRPr="00E7115E">
          <w:rPr>
            <w:b w:val="0"/>
            <w:noProof/>
            <w:webHidden/>
            <w:color w:val="auto"/>
            <w:rPrChange w:id="738" w:author="Nagendra Dhakar" w:date="2016-01-26T17:32:00Z">
              <w:rPr>
                <w:noProof/>
                <w:webHidden/>
              </w:rPr>
            </w:rPrChange>
          </w:rPr>
          <w:fldChar w:fldCharType="begin"/>
        </w:r>
        <w:r w:rsidRPr="00E7115E">
          <w:rPr>
            <w:b w:val="0"/>
            <w:noProof/>
            <w:webHidden/>
            <w:color w:val="auto"/>
            <w:rPrChange w:id="739" w:author="Nagendra Dhakar" w:date="2016-01-26T17:32:00Z">
              <w:rPr>
                <w:noProof/>
                <w:webHidden/>
              </w:rPr>
            </w:rPrChange>
          </w:rPr>
          <w:instrText xml:space="preserve"> PAGEREF _Toc441592900 \h </w:instrText>
        </w:r>
        <w:r w:rsidRPr="00E7115E">
          <w:rPr>
            <w:b w:val="0"/>
            <w:noProof/>
            <w:webHidden/>
            <w:color w:val="auto"/>
            <w:rPrChange w:id="740" w:author="Nagendra Dhakar" w:date="2016-01-26T17:32:00Z">
              <w:rPr>
                <w:noProof/>
                <w:webHidden/>
              </w:rPr>
            </w:rPrChange>
          </w:rPr>
        </w:r>
      </w:ins>
      <w:r w:rsidRPr="00E7115E">
        <w:rPr>
          <w:b w:val="0"/>
          <w:noProof/>
          <w:webHidden/>
          <w:color w:val="auto"/>
          <w:rPrChange w:id="741" w:author="Nagendra Dhakar" w:date="2016-01-26T17:32:00Z">
            <w:rPr>
              <w:noProof/>
              <w:webHidden/>
            </w:rPr>
          </w:rPrChange>
        </w:rPr>
        <w:fldChar w:fldCharType="separate"/>
      </w:r>
      <w:ins w:id="742" w:author="Nagendra Dhakar" w:date="2016-01-26T17:31:00Z">
        <w:r w:rsidRPr="00E7115E">
          <w:rPr>
            <w:b w:val="0"/>
            <w:noProof/>
            <w:webHidden/>
            <w:color w:val="auto"/>
            <w:rPrChange w:id="743" w:author="Nagendra Dhakar" w:date="2016-01-26T17:32:00Z">
              <w:rPr>
                <w:noProof/>
                <w:webHidden/>
              </w:rPr>
            </w:rPrChange>
          </w:rPr>
          <w:t>7</w:t>
        </w:r>
        <w:r w:rsidRPr="00E7115E">
          <w:rPr>
            <w:b w:val="0"/>
            <w:noProof/>
            <w:webHidden/>
            <w:color w:val="auto"/>
            <w:rPrChange w:id="744" w:author="Nagendra Dhakar" w:date="2016-01-26T17:32:00Z">
              <w:rPr>
                <w:noProof/>
                <w:webHidden/>
              </w:rPr>
            </w:rPrChange>
          </w:rPr>
          <w:fldChar w:fldCharType="end"/>
        </w:r>
        <w:r w:rsidRPr="00E7115E">
          <w:rPr>
            <w:rStyle w:val="Hyperlink"/>
            <w:b w:val="0"/>
            <w:noProof/>
            <w:color w:val="auto"/>
            <w:rPrChange w:id="745" w:author="Nagendra Dhakar" w:date="2016-01-26T17:32:00Z">
              <w:rPr>
                <w:rStyle w:val="Hyperlink"/>
                <w:noProof/>
              </w:rPr>
            </w:rPrChange>
          </w:rPr>
          <w:fldChar w:fldCharType="end"/>
        </w:r>
      </w:ins>
    </w:p>
    <w:p w14:paraId="31FF6CCF" w14:textId="77777777" w:rsidR="00E7115E" w:rsidRPr="00E7115E" w:rsidRDefault="00E7115E">
      <w:pPr>
        <w:pStyle w:val="TableofFigures"/>
        <w:rPr>
          <w:ins w:id="746" w:author="Nagendra Dhakar" w:date="2016-01-26T17:31:00Z"/>
          <w:rFonts w:asciiTheme="minorHAnsi" w:eastAsiaTheme="minorEastAsia" w:hAnsiTheme="minorHAnsi"/>
          <w:b w:val="0"/>
          <w:caps w:val="0"/>
          <w:noProof/>
          <w:color w:val="auto"/>
          <w:sz w:val="22"/>
          <w:rPrChange w:id="747" w:author="Nagendra Dhakar" w:date="2016-01-26T17:32:00Z">
            <w:rPr>
              <w:ins w:id="748" w:author="Nagendra Dhakar" w:date="2016-01-26T17:31:00Z"/>
              <w:rFonts w:asciiTheme="minorHAnsi" w:eastAsiaTheme="minorEastAsia" w:hAnsiTheme="minorHAnsi"/>
              <w:b w:val="0"/>
              <w:caps w:val="0"/>
              <w:noProof/>
              <w:color w:val="auto"/>
              <w:sz w:val="22"/>
            </w:rPr>
          </w:rPrChange>
        </w:rPr>
      </w:pPr>
      <w:ins w:id="749" w:author="Nagendra Dhakar" w:date="2016-01-26T17:31:00Z">
        <w:r w:rsidRPr="00E7115E">
          <w:rPr>
            <w:rStyle w:val="Hyperlink"/>
            <w:b w:val="0"/>
            <w:noProof/>
            <w:color w:val="auto"/>
            <w:rPrChange w:id="750" w:author="Nagendra Dhakar" w:date="2016-01-26T17:32:00Z">
              <w:rPr>
                <w:rStyle w:val="Hyperlink"/>
                <w:noProof/>
              </w:rPr>
            </w:rPrChange>
          </w:rPr>
          <w:fldChar w:fldCharType="begin"/>
        </w:r>
        <w:r w:rsidRPr="00E7115E">
          <w:rPr>
            <w:rStyle w:val="Hyperlink"/>
            <w:b w:val="0"/>
            <w:noProof/>
            <w:color w:val="auto"/>
            <w:rPrChange w:id="751" w:author="Nagendra Dhakar" w:date="2016-01-26T17:32:00Z">
              <w:rPr>
                <w:rStyle w:val="Hyperlink"/>
                <w:noProof/>
              </w:rPr>
            </w:rPrChange>
          </w:rPr>
          <w:instrText xml:space="preserve"> </w:instrText>
        </w:r>
        <w:r w:rsidRPr="00E7115E">
          <w:rPr>
            <w:b w:val="0"/>
            <w:noProof/>
            <w:color w:val="auto"/>
            <w:rPrChange w:id="752" w:author="Nagendra Dhakar" w:date="2016-01-26T17:32:00Z">
              <w:rPr>
                <w:noProof/>
              </w:rPr>
            </w:rPrChange>
          </w:rPr>
          <w:instrText>HYPERLINK \l "_Toc441592901"</w:instrText>
        </w:r>
        <w:r w:rsidRPr="00E7115E">
          <w:rPr>
            <w:rStyle w:val="Hyperlink"/>
            <w:b w:val="0"/>
            <w:noProof/>
            <w:color w:val="auto"/>
            <w:rPrChange w:id="753" w:author="Nagendra Dhakar" w:date="2016-01-26T17:32:00Z">
              <w:rPr>
                <w:rStyle w:val="Hyperlink"/>
                <w:noProof/>
              </w:rPr>
            </w:rPrChange>
          </w:rPr>
          <w:instrText xml:space="preserve"> </w:instrText>
        </w:r>
        <w:r w:rsidRPr="00E7115E">
          <w:rPr>
            <w:rStyle w:val="Hyperlink"/>
            <w:b w:val="0"/>
            <w:noProof/>
            <w:color w:val="auto"/>
            <w:rPrChange w:id="754" w:author="Nagendra Dhakar" w:date="2016-01-26T17:32:00Z">
              <w:rPr>
                <w:rStyle w:val="Hyperlink"/>
                <w:noProof/>
              </w:rPr>
            </w:rPrChange>
          </w:rPr>
        </w:r>
        <w:r w:rsidRPr="00E7115E">
          <w:rPr>
            <w:rStyle w:val="Hyperlink"/>
            <w:b w:val="0"/>
            <w:noProof/>
            <w:color w:val="auto"/>
            <w:rPrChange w:id="755" w:author="Nagendra Dhakar" w:date="2016-01-26T17:32:00Z">
              <w:rPr>
                <w:rStyle w:val="Hyperlink"/>
                <w:noProof/>
              </w:rPr>
            </w:rPrChange>
          </w:rPr>
          <w:fldChar w:fldCharType="separate"/>
        </w:r>
        <w:r w:rsidRPr="00E7115E">
          <w:rPr>
            <w:rStyle w:val="Hyperlink"/>
            <w:b w:val="0"/>
            <w:noProof/>
            <w:color w:val="auto"/>
            <w:rPrChange w:id="756" w:author="Nagendra Dhakar" w:date="2016-01-26T17:32:00Z">
              <w:rPr>
                <w:rStyle w:val="Hyperlink"/>
                <w:noProof/>
              </w:rPr>
            </w:rPrChange>
          </w:rPr>
          <w:t>Figure 2.6. R Install Screenshot #6</w:t>
        </w:r>
        <w:r w:rsidRPr="00E7115E">
          <w:rPr>
            <w:b w:val="0"/>
            <w:noProof/>
            <w:webHidden/>
            <w:color w:val="auto"/>
            <w:rPrChange w:id="757" w:author="Nagendra Dhakar" w:date="2016-01-26T17:32:00Z">
              <w:rPr>
                <w:noProof/>
                <w:webHidden/>
              </w:rPr>
            </w:rPrChange>
          </w:rPr>
          <w:tab/>
        </w:r>
        <w:r w:rsidRPr="00E7115E">
          <w:rPr>
            <w:b w:val="0"/>
            <w:noProof/>
            <w:webHidden/>
            <w:color w:val="auto"/>
            <w:rPrChange w:id="758" w:author="Nagendra Dhakar" w:date="2016-01-26T17:32:00Z">
              <w:rPr>
                <w:noProof/>
                <w:webHidden/>
              </w:rPr>
            </w:rPrChange>
          </w:rPr>
          <w:fldChar w:fldCharType="begin"/>
        </w:r>
        <w:r w:rsidRPr="00E7115E">
          <w:rPr>
            <w:b w:val="0"/>
            <w:noProof/>
            <w:webHidden/>
            <w:color w:val="auto"/>
            <w:rPrChange w:id="759" w:author="Nagendra Dhakar" w:date="2016-01-26T17:32:00Z">
              <w:rPr>
                <w:noProof/>
                <w:webHidden/>
              </w:rPr>
            </w:rPrChange>
          </w:rPr>
          <w:instrText xml:space="preserve"> PAGEREF _Toc441592901 \h </w:instrText>
        </w:r>
        <w:r w:rsidRPr="00E7115E">
          <w:rPr>
            <w:b w:val="0"/>
            <w:noProof/>
            <w:webHidden/>
            <w:color w:val="auto"/>
            <w:rPrChange w:id="760" w:author="Nagendra Dhakar" w:date="2016-01-26T17:32:00Z">
              <w:rPr>
                <w:noProof/>
                <w:webHidden/>
              </w:rPr>
            </w:rPrChange>
          </w:rPr>
        </w:r>
      </w:ins>
      <w:r w:rsidRPr="00E7115E">
        <w:rPr>
          <w:b w:val="0"/>
          <w:noProof/>
          <w:webHidden/>
          <w:color w:val="auto"/>
          <w:rPrChange w:id="761" w:author="Nagendra Dhakar" w:date="2016-01-26T17:32:00Z">
            <w:rPr>
              <w:noProof/>
              <w:webHidden/>
            </w:rPr>
          </w:rPrChange>
        </w:rPr>
        <w:fldChar w:fldCharType="separate"/>
      </w:r>
      <w:ins w:id="762" w:author="Nagendra Dhakar" w:date="2016-01-26T17:31:00Z">
        <w:r w:rsidRPr="00E7115E">
          <w:rPr>
            <w:b w:val="0"/>
            <w:noProof/>
            <w:webHidden/>
            <w:color w:val="auto"/>
            <w:rPrChange w:id="763" w:author="Nagendra Dhakar" w:date="2016-01-26T17:32:00Z">
              <w:rPr>
                <w:noProof/>
                <w:webHidden/>
              </w:rPr>
            </w:rPrChange>
          </w:rPr>
          <w:t>8</w:t>
        </w:r>
        <w:r w:rsidRPr="00E7115E">
          <w:rPr>
            <w:b w:val="0"/>
            <w:noProof/>
            <w:webHidden/>
            <w:color w:val="auto"/>
            <w:rPrChange w:id="764" w:author="Nagendra Dhakar" w:date="2016-01-26T17:32:00Z">
              <w:rPr>
                <w:noProof/>
                <w:webHidden/>
              </w:rPr>
            </w:rPrChange>
          </w:rPr>
          <w:fldChar w:fldCharType="end"/>
        </w:r>
        <w:r w:rsidRPr="00E7115E">
          <w:rPr>
            <w:rStyle w:val="Hyperlink"/>
            <w:b w:val="0"/>
            <w:noProof/>
            <w:color w:val="auto"/>
            <w:rPrChange w:id="765" w:author="Nagendra Dhakar" w:date="2016-01-26T17:32:00Z">
              <w:rPr>
                <w:rStyle w:val="Hyperlink"/>
                <w:noProof/>
              </w:rPr>
            </w:rPrChange>
          </w:rPr>
          <w:fldChar w:fldCharType="end"/>
        </w:r>
      </w:ins>
    </w:p>
    <w:p w14:paraId="2EFE0E9A" w14:textId="77777777" w:rsidR="00E7115E" w:rsidRPr="00E7115E" w:rsidRDefault="00E7115E">
      <w:pPr>
        <w:pStyle w:val="TableofFigures"/>
        <w:rPr>
          <w:ins w:id="766" w:author="Nagendra Dhakar" w:date="2016-01-26T17:31:00Z"/>
          <w:rFonts w:asciiTheme="minorHAnsi" w:eastAsiaTheme="minorEastAsia" w:hAnsiTheme="minorHAnsi"/>
          <w:b w:val="0"/>
          <w:caps w:val="0"/>
          <w:noProof/>
          <w:color w:val="auto"/>
          <w:sz w:val="22"/>
          <w:rPrChange w:id="767" w:author="Nagendra Dhakar" w:date="2016-01-26T17:32:00Z">
            <w:rPr>
              <w:ins w:id="768" w:author="Nagendra Dhakar" w:date="2016-01-26T17:31:00Z"/>
              <w:rFonts w:asciiTheme="minorHAnsi" w:eastAsiaTheme="minorEastAsia" w:hAnsiTheme="minorHAnsi"/>
              <w:b w:val="0"/>
              <w:caps w:val="0"/>
              <w:noProof/>
              <w:color w:val="auto"/>
              <w:sz w:val="22"/>
            </w:rPr>
          </w:rPrChange>
        </w:rPr>
      </w:pPr>
      <w:ins w:id="769" w:author="Nagendra Dhakar" w:date="2016-01-26T17:31:00Z">
        <w:r w:rsidRPr="00E7115E">
          <w:rPr>
            <w:rStyle w:val="Hyperlink"/>
            <w:b w:val="0"/>
            <w:noProof/>
            <w:color w:val="auto"/>
            <w:rPrChange w:id="770" w:author="Nagendra Dhakar" w:date="2016-01-26T17:32:00Z">
              <w:rPr>
                <w:rStyle w:val="Hyperlink"/>
                <w:noProof/>
              </w:rPr>
            </w:rPrChange>
          </w:rPr>
          <w:fldChar w:fldCharType="begin"/>
        </w:r>
        <w:r w:rsidRPr="00E7115E">
          <w:rPr>
            <w:rStyle w:val="Hyperlink"/>
            <w:b w:val="0"/>
            <w:noProof/>
            <w:color w:val="auto"/>
            <w:rPrChange w:id="771" w:author="Nagendra Dhakar" w:date="2016-01-26T17:32:00Z">
              <w:rPr>
                <w:rStyle w:val="Hyperlink"/>
                <w:noProof/>
              </w:rPr>
            </w:rPrChange>
          </w:rPr>
          <w:instrText xml:space="preserve"> </w:instrText>
        </w:r>
        <w:r w:rsidRPr="00E7115E">
          <w:rPr>
            <w:b w:val="0"/>
            <w:noProof/>
            <w:color w:val="auto"/>
            <w:rPrChange w:id="772" w:author="Nagendra Dhakar" w:date="2016-01-26T17:32:00Z">
              <w:rPr>
                <w:noProof/>
              </w:rPr>
            </w:rPrChange>
          </w:rPr>
          <w:instrText>HYPERLINK \l "_Toc441592902"</w:instrText>
        </w:r>
        <w:r w:rsidRPr="00E7115E">
          <w:rPr>
            <w:rStyle w:val="Hyperlink"/>
            <w:b w:val="0"/>
            <w:noProof/>
            <w:color w:val="auto"/>
            <w:rPrChange w:id="773" w:author="Nagendra Dhakar" w:date="2016-01-26T17:32:00Z">
              <w:rPr>
                <w:rStyle w:val="Hyperlink"/>
                <w:noProof/>
              </w:rPr>
            </w:rPrChange>
          </w:rPr>
          <w:instrText xml:space="preserve"> </w:instrText>
        </w:r>
        <w:r w:rsidRPr="00E7115E">
          <w:rPr>
            <w:rStyle w:val="Hyperlink"/>
            <w:b w:val="0"/>
            <w:noProof/>
            <w:color w:val="auto"/>
            <w:rPrChange w:id="774" w:author="Nagendra Dhakar" w:date="2016-01-26T17:32:00Z">
              <w:rPr>
                <w:rStyle w:val="Hyperlink"/>
                <w:noProof/>
              </w:rPr>
            </w:rPrChange>
          </w:rPr>
        </w:r>
        <w:r w:rsidRPr="00E7115E">
          <w:rPr>
            <w:rStyle w:val="Hyperlink"/>
            <w:b w:val="0"/>
            <w:noProof/>
            <w:color w:val="auto"/>
            <w:rPrChange w:id="775" w:author="Nagendra Dhakar" w:date="2016-01-26T17:32:00Z">
              <w:rPr>
                <w:rStyle w:val="Hyperlink"/>
                <w:noProof/>
              </w:rPr>
            </w:rPrChange>
          </w:rPr>
          <w:fldChar w:fldCharType="separate"/>
        </w:r>
        <w:r w:rsidRPr="00E7115E">
          <w:rPr>
            <w:rStyle w:val="Hyperlink"/>
            <w:b w:val="0"/>
            <w:noProof/>
            <w:color w:val="auto"/>
            <w:rPrChange w:id="776" w:author="Nagendra Dhakar" w:date="2016-01-26T17:32:00Z">
              <w:rPr>
                <w:rStyle w:val="Hyperlink"/>
                <w:noProof/>
              </w:rPr>
            </w:rPrChange>
          </w:rPr>
          <w:t>Figure 2.7. R Install Screenshot #7</w:t>
        </w:r>
        <w:r w:rsidRPr="00E7115E">
          <w:rPr>
            <w:b w:val="0"/>
            <w:noProof/>
            <w:webHidden/>
            <w:color w:val="auto"/>
            <w:rPrChange w:id="777" w:author="Nagendra Dhakar" w:date="2016-01-26T17:32:00Z">
              <w:rPr>
                <w:noProof/>
                <w:webHidden/>
              </w:rPr>
            </w:rPrChange>
          </w:rPr>
          <w:tab/>
        </w:r>
        <w:r w:rsidRPr="00E7115E">
          <w:rPr>
            <w:b w:val="0"/>
            <w:noProof/>
            <w:webHidden/>
            <w:color w:val="auto"/>
            <w:rPrChange w:id="778" w:author="Nagendra Dhakar" w:date="2016-01-26T17:32:00Z">
              <w:rPr>
                <w:noProof/>
                <w:webHidden/>
              </w:rPr>
            </w:rPrChange>
          </w:rPr>
          <w:fldChar w:fldCharType="begin"/>
        </w:r>
        <w:r w:rsidRPr="00E7115E">
          <w:rPr>
            <w:b w:val="0"/>
            <w:noProof/>
            <w:webHidden/>
            <w:color w:val="auto"/>
            <w:rPrChange w:id="779" w:author="Nagendra Dhakar" w:date="2016-01-26T17:32:00Z">
              <w:rPr>
                <w:noProof/>
                <w:webHidden/>
              </w:rPr>
            </w:rPrChange>
          </w:rPr>
          <w:instrText xml:space="preserve"> PAGEREF _Toc441592902 \h </w:instrText>
        </w:r>
        <w:r w:rsidRPr="00E7115E">
          <w:rPr>
            <w:b w:val="0"/>
            <w:noProof/>
            <w:webHidden/>
            <w:color w:val="auto"/>
            <w:rPrChange w:id="780" w:author="Nagendra Dhakar" w:date="2016-01-26T17:32:00Z">
              <w:rPr>
                <w:noProof/>
                <w:webHidden/>
              </w:rPr>
            </w:rPrChange>
          </w:rPr>
        </w:r>
      </w:ins>
      <w:r w:rsidRPr="00E7115E">
        <w:rPr>
          <w:b w:val="0"/>
          <w:noProof/>
          <w:webHidden/>
          <w:color w:val="auto"/>
          <w:rPrChange w:id="781" w:author="Nagendra Dhakar" w:date="2016-01-26T17:32:00Z">
            <w:rPr>
              <w:noProof/>
              <w:webHidden/>
            </w:rPr>
          </w:rPrChange>
        </w:rPr>
        <w:fldChar w:fldCharType="separate"/>
      </w:r>
      <w:ins w:id="782" w:author="Nagendra Dhakar" w:date="2016-01-26T17:31:00Z">
        <w:r w:rsidRPr="00E7115E">
          <w:rPr>
            <w:b w:val="0"/>
            <w:noProof/>
            <w:webHidden/>
            <w:color w:val="auto"/>
            <w:rPrChange w:id="783" w:author="Nagendra Dhakar" w:date="2016-01-26T17:32:00Z">
              <w:rPr>
                <w:noProof/>
                <w:webHidden/>
              </w:rPr>
            </w:rPrChange>
          </w:rPr>
          <w:t>8</w:t>
        </w:r>
        <w:r w:rsidRPr="00E7115E">
          <w:rPr>
            <w:b w:val="0"/>
            <w:noProof/>
            <w:webHidden/>
            <w:color w:val="auto"/>
            <w:rPrChange w:id="784" w:author="Nagendra Dhakar" w:date="2016-01-26T17:32:00Z">
              <w:rPr>
                <w:noProof/>
                <w:webHidden/>
              </w:rPr>
            </w:rPrChange>
          </w:rPr>
          <w:fldChar w:fldCharType="end"/>
        </w:r>
        <w:r w:rsidRPr="00E7115E">
          <w:rPr>
            <w:rStyle w:val="Hyperlink"/>
            <w:b w:val="0"/>
            <w:noProof/>
            <w:color w:val="auto"/>
            <w:rPrChange w:id="785" w:author="Nagendra Dhakar" w:date="2016-01-26T17:32:00Z">
              <w:rPr>
                <w:rStyle w:val="Hyperlink"/>
                <w:noProof/>
              </w:rPr>
            </w:rPrChange>
          </w:rPr>
          <w:fldChar w:fldCharType="end"/>
        </w:r>
      </w:ins>
    </w:p>
    <w:p w14:paraId="6382F5C5" w14:textId="77777777" w:rsidR="00E7115E" w:rsidRPr="00E7115E" w:rsidRDefault="00E7115E">
      <w:pPr>
        <w:pStyle w:val="TableofFigures"/>
        <w:rPr>
          <w:ins w:id="786" w:author="Nagendra Dhakar" w:date="2016-01-26T17:31:00Z"/>
          <w:rFonts w:asciiTheme="minorHAnsi" w:eastAsiaTheme="minorEastAsia" w:hAnsiTheme="minorHAnsi"/>
          <w:b w:val="0"/>
          <w:caps w:val="0"/>
          <w:noProof/>
          <w:color w:val="auto"/>
          <w:sz w:val="22"/>
          <w:rPrChange w:id="787" w:author="Nagendra Dhakar" w:date="2016-01-26T17:32:00Z">
            <w:rPr>
              <w:ins w:id="788" w:author="Nagendra Dhakar" w:date="2016-01-26T17:31:00Z"/>
              <w:rFonts w:asciiTheme="minorHAnsi" w:eastAsiaTheme="minorEastAsia" w:hAnsiTheme="minorHAnsi"/>
              <w:b w:val="0"/>
              <w:caps w:val="0"/>
              <w:noProof/>
              <w:color w:val="auto"/>
              <w:sz w:val="22"/>
            </w:rPr>
          </w:rPrChange>
        </w:rPr>
      </w:pPr>
      <w:ins w:id="789" w:author="Nagendra Dhakar" w:date="2016-01-26T17:31:00Z">
        <w:r w:rsidRPr="00E7115E">
          <w:rPr>
            <w:rStyle w:val="Hyperlink"/>
            <w:b w:val="0"/>
            <w:noProof/>
            <w:color w:val="auto"/>
            <w:rPrChange w:id="790" w:author="Nagendra Dhakar" w:date="2016-01-26T17:32:00Z">
              <w:rPr>
                <w:rStyle w:val="Hyperlink"/>
                <w:noProof/>
              </w:rPr>
            </w:rPrChange>
          </w:rPr>
          <w:fldChar w:fldCharType="begin"/>
        </w:r>
        <w:r w:rsidRPr="00E7115E">
          <w:rPr>
            <w:rStyle w:val="Hyperlink"/>
            <w:b w:val="0"/>
            <w:noProof/>
            <w:color w:val="auto"/>
            <w:rPrChange w:id="791" w:author="Nagendra Dhakar" w:date="2016-01-26T17:32:00Z">
              <w:rPr>
                <w:rStyle w:val="Hyperlink"/>
                <w:noProof/>
              </w:rPr>
            </w:rPrChange>
          </w:rPr>
          <w:instrText xml:space="preserve"> </w:instrText>
        </w:r>
        <w:r w:rsidRPr="00E7115E">
          <w:rPr>
            <w:b w:val="0"/>
            <w:noProof/>
            <w:color w:val="auto"/>
            <w:rPrChange w:id="792" w:author="Nagendra Dhakar" w:date="2016-01-26T17:32:00Z">
              <w:rPr>
                <w:noProof/>
              </w:rPr>
            </w:rPrChange>
          </w:rPr>
          <w:instrText>HYPERLINK \l "_Toc441592903"</w:instrText>
        </w:r>
        <w:r w:rsidRPr="00E7115E">
          <w:rPr>
            <w:rStyle w:val="Hyperlink"/>
            <w:b w:val="0"/>
            <w:noProof/>
            <w:color w:val="auto"/>
            <w:rPrChange w:id="793" w:author="Nagendra Dhakar" w:date="2016-01-26T17:32:00Z">
              <w:rPr>
                <w:rStyle w:val="Hyperlink"/>
                <w:noProof/>
              </w:rPr>
            </w:rPrChange>
          </w:rPr>
          <w:instrText xml:space="preserve"> </w:instrText>
        </w:r>
        <w:r w:rsidRPr="00E7115E">
          <w:rPr>
            <w:rStyle w:val="Hyperlink"/>
            <w:b w:val="0"/>
            <w:noProof/>
            <w:color w:val="auto"/>
            <w:rPrChange w:id="794" w:author="Nagendra Dhakar" w:date="2016-01-26T17:32:00Z">
              <w:rPr>
                <w:rStyle w:val="Hyperlink"/>
                <w:noProof/>
              </w:rPr>
            </w:rPrChange>
          </w:rPr>
        </w:r>
        <w:r w:rsidRPr="00E7115E">
          <w:rPr>
            <w:rStyle w:val="Hyperlink"/>
            <w:b w:val="0"/>
            <w:noProof/>
            <w:color w:val="auto"/>
            <w:rPrChange w:id="795" w:author="Nagendra Dhakar" w:date="2016-01-26T17:32:00Z">
              <w:rPr>
                <w:rStyle w:val="Hyperlink"/>
                <w:noProof/>
              </w:rPr>
            </w:rPrChange>
          </w:rPr>
          <w:fldChar w:fldCharType="separate"/>
        </w:r>
        <w:r w:rsidRPr="00E7115E">
          <w:rPr>
            <w:rStyle w:val="Hyperlink"/>
            <w:b w:val="0"/>
            <w:noProof/>
            <w:color w:val="auto"/>
            <w:rPrChange w:id="796" w:author="Nagendra Dhakar" w:date="2016-01-26T17:32:00Z">
              <w:rPr>
                <w:rStyle w:val="Hyperlink"/>
                <w:noProof/>
              </w:rPr>
            </w:rPrChange>
          </w:rPr>
          <w:t>Figure 2.8. R Install Screenshot #8</w:t>
        </w:r>
        <w:r w:rsidRPr="00E7115E">
          <w:rPr>
            <w:b w:val="0"/>
            <w:noProof/>
            <w:webHidden/>
            <w:color w:val="auto"/>
            <w:rPrChange w:id="797" w:author="Nagendra Dhakar" w:date="2016-01-26T17:32:00Z">
              <w:rPr>
                <w:noProof/>
                <w:webHidden/>
              </w:rPr>
            </w:rPrChange>
          </w:rPr>
          <w:tab/>
        </w:r>
        <w:r w:rsidRPr="00E7115E">
          <w:rPr>
            <w:b w:val="0"/>
            <w:noProof/>
            <w:webHidden/>
            <w:color w:val="auto"/>
            <w:rPrChange w:id="798" w:author="Nagendra Dhakar" w:date="2016-01-26T17:32:00Z">
              <w:rPr>
                <w:noProof/>
                <w:webHidden/>
              </w:rPr>
            </w:rPrChange>
          </w:rPr>
          <w:fldChar w:fldCharType="begin"/>
        </w:r>
        <w:r w:rsidRPr="00E7115E">
          <w:rPr>
            <w:b w:val="0"/>
            <w:noProof/>
            <w:webHidden/>
            <w:color w:val="auto"/>
            <w:rPrChange w:id="799" w:author="Nagendra Dhakar" w:date="2016-01-26T17:32:00Z">
              <w:rPr>
                <w:noProof/>
                <w:webHidden/>
              </w:rPr>
            </w:rPrChange>
          </w:rPr>
          <w:instrText xml:space="preserve"> PAGEREF _Toc441592903 \h </w:instrText>
        </w:r>
        <w:r w:rsidRPr="00E7115E">
          <w:rPr>
            <w:b w:val="0"/>
            <w:noProof/>
            <w:webHidden/>
            <w:color w:val="auto"/>
            <w:rPrChange w:id="800" w:author="Nagendra Dhakar" w:date="2016-01-26T17:32:00Z">
              <w:rPr>
                <w:noProof/>
                <w:webHidden/>
              </w:rPr>
            </w:rPrChange>
          </w:rPr>
        </w:r>
      </w:ins>
      <w:r w:rsidRPr="00E7115E">
        <w:rPr>
          <w:b w:val="0"/>
          <w:noProof/>
          <w:webHidden/>
          <w:color w:val="auto"/>
          <w:rPrChange w:id="801" w:author="Nagendra Dhakar" w:date="2016-01-26T17:32:00Z">
            <w:rPr>
              <w:noProof/>
              <w:webHidden/>
            </w:rPr>
          </w:rPrChange>
        </w:rPr>
        <w:fldChar w:fldCharType="separate"/>
      </w:r>
      <w:ins w:id="802" w:author="Nagendra Dhakar" w:date="2016-01-26T17:31:00Z">
        <w:r w:rsidRPr="00E7115E">
          <w:rPr>
            <w:b w:val="0"/>
            <w:noProof/>
            <w:webHidden/>
            <w:color w:val="auto"/>
            <w:rPrChange w:id="803" w:author="Nagendra Dhakar" w:date="2016-01-26T17:32:00Z">
              <w:rPr>
                <w:noProof/>
                <w:webHidden/>
              </w:rPr>
            </w:rPrChange>
          </w:rPr>
          <w:t>9</w:t>
        </w:r>
        <w:r w:rsidRPr="00E7115E">
          <w:rPr>
            <w:b w:val="0"/>
            <w:noProof/>
            <w:webHidden/>
            <w:color w:val="auto"/>
            <w:rPrChange w:id="804" w:author="Nagendra Dhakar" w:date="2016-01-26T17:32:00Z">
              <w:rPr>
                <w:noProof/>
                <w:webHidden/>
              </w:rPr>
            </w:rPrChange>
          </w:rPr>
          <w:fldChar w:fldCharType="end"/>
        </w:r>
        <w:r w:rsidRPr="00E7115E">
          <w:rPr>
            <w:rStyle w:val="Hyperlink"/>
            <w:b w:val="0"/>
            <w:noProof/>
            <w:color w:val="auto"/>
            <w:rPrChange w:id="805" w:author="Nagendra Dhakar" w:date="2016-01-26T17:32:00Z">
              <w:rPr>
                <w:rStyle w:val="Hyperlink"/>
                <w:noProof/>
              </w:rPr>
            </w:rPrChange>
          </w:rPr>
          <w:fldChar w:fldCharType="end"/>
        </w:r>
      </w:ins>
    </w:p>
    <w:p w14:paraId="321B7FE0" w14:textId="77777777" w:rsidR="00E7115E" w:rsidRPr="00E7115E" w:rsidRDefault="00E7115E">
      <w:pPr>
        <w:pStyle w:val="TableofFigures"/>
        <w:rPr>
          <w:ins w:id="806" w:author="Nagendra Dhakar" w:date="2016-01-26T17:31:00Z"/>
          <w:rFonts w:asciiTheme="minorHAnsi" w:eastAsiaTheme="minorEastAsia" w:hAnsiTheme="minorHAnsi"/>
          <w:b w:val="0"/>
          <w:caps w:val="0"/>
          <w:noProof/>
          <w:color w:val="auto"/>
          <w:sz w:val="22"/>
          <w:rPrChange w:id="807" w:author="Nagendra Dhakar" w:date="2016-01-26T17:32:00Z">
            <w:rPr>
              <w:ins w:id="808" w:author="Nagendra Dhakar" w:date="2016-01-26T17:31:00Z"/>
              <w:rFonts w:asciiTheme="minorHAnsi" w:eastAsiaTheme="minorEastAsia" w:hAnsiTheme="minorHAnsi"/>
              <w:b w:val="0"/>
              <w:caps w:val="0"/>
              <w:noProof/>
              <w:color w:val="auto"/>
              <w:sz w:val="22"/>
            </w:rPr>
          </w:rPrChange>
        </w:rPr>
      </w:pPr>
      <w:ins w:id="809" w:author="Nagendra Dhakar" w:date="2016-01-26T17:31:00Z">
        <w:r w:rsidRPr="00E7115E">
          <w:rPr>
            <w:rStyle w:val="Hyperlink"/>
            <w:b w:val="0"/>
            <w:noProof/>
            <w:color w:val="auto"/>
            <w:rPrChange w:id="810" w:author="Nagendra Dhakar" w:date="2016-01-26T17:32:00Z">
              <w:rPr>
                <w:rStyle w:val="Hyperlink"/>
                <w:noProof/>
              </w:rPr>
            </w:rPrChange>
          </w:rPr>
          <w:fldChar w:fldCharType="begin"/>
        </w:r>
        <w:r w:rsidRPr="00E7115E">
          <w:rPr>
            <w:rStyle w:val="Hyperlink"/>
            <w:b w:val="0"/>
            <w:noProof/>
            <w:color w:val="auto"/>
            <w:rPrChange w:id="811" w:author="Nagendra Dhakar" w:date="2016-01-26T17:32:00Z">
              <w:rPr>
                <w:rStyle w:val="Hyperlink"/>
                <w:noProof/>
              </w:rPr>
            </w:rPrChange>
          </w:rPr>
          <w:instrText xml:space="preserve"> </w:instrText>
        </w:r>
        <w:r w:rsidRPr="00E7115E">
          <w:rPr>
            <w:b w:val="0"/>
            <w:noProof/>
            <w:color w:val="auto"/>
            <w:rPrChange w:id="812" w:author="Nagendra Dhakar" w:date="2016-01-26T17:32:00Z">
              <w:rPr>
                <w:noProof/>
              </w:rPr>
            </w:rPrChange>
          </w:rPr>
          <w:instrText>HYPERLINK \l "_Toc441592904"</w:instrText>
        </w:r>
        <w:r w:rsidRPr="00E7115E">
          <w:rPr>
            <w:rStyle w:val="Hyperlink"/>
            <w:b w:val="0"/>
            <w:noProof/>
            <w:color w:val="auto"/>
            <w:rPrChange w:id="813" w:author="Nagendra Dhakar" w:date="2016-01-26T17:32:00Z">
              <w:rPr>
                <w:rStyle w:val="Hyperlink"/>
                <w:noProof/>
              </w:rPr>
            </w:rPrChange>
          </w:rPr>
          <w:instrText xml:space="preserve"> </w:instrText>
        </w:r>
        <w:r w:rsidRPr="00E7115E">
          <w:rPr>
            <w:rStyle w:val="Hyperlink"/>
            <w:b w:val="0"/>
            <w:noProof/>
            <w:color w:val="auto"/>
            <w:rPrChange w:id="814" w:author="Nagendra Dhakar" w:date="2016-01-26T17:32:00Z">
              <w:rPr>
                <w:rStyle w:val="Hyperlink"/>
                <w:noProof/>
              </w:rPr>
            </w:rPrChange>
          </w:rPr>
        </w:r>
        <w:r w:rsidRPr="00E7115E">
          <w:rPr>
            <w:rStyle w:val="Hyperlink"/>
            <w:b w:val="0"/>
            <w:noProof/>
            <w:color w:val="auto"/>
            <w:rPrChange w:id="815" w:author="Nagendra Dhakar" w:date="2016-01-26T17:32:00Z">
              <w:rPr>
                <w:rStyle w:val="Hyperlink"/>
                <w:noProof/>
              </w:rPr>
            </w:rPrChange>
          </w:rPr>
          <w:fldChar w:fldCharType="separate"/>
        </w:r>
        <w:r w:rsidRPr="00E7115E">
          <w:rPr>
            <w:rStyle w:val="Hyperlink"/>
            <w:b w:val="0"/>
            <w:noProof/>
            <w:color w:val="auto"/>
            <w:rPrChange w:id="816" w:author="Nagendra Dhakar" w:date="2016-01-26T17:32:00Z">
              <w:rPr>
                <w:rStyle w:val="Hyperlink"/>
                <w:noProof/>
              </w:rPr>
            </w:rPrChange>
          </w:rPr>
          <w:t>Figure 2.9. R Install Screenshot #9</w:t>
        </w:r>
        <w:r w:rsidRPr="00E7115E">
          <w:rPr>
            <w:b w:val="0"/>
            <w:noProof/>
            <w:webHidden/>
            <w:color w:val="auto"/>
            <w:rPrChange w:id="817" w:author="Nagendra Dhakar" w:date="2016-01-26T17:32:00Z">
              <w:rPr>
                <w:noProof/>
                <w:webHidden/>
              </w:rPr>
            </w:rPrChange>
          </w:rPr>
          <w:tab/>
        </w:r>
        <w:r w:rsidRPr="00E7115E">
          <w:rPr>
            <w:b w:val="0"/>
            <w:noProof/>
            <w:webHidden/>
            <w:color w:val="auto"/>
            <w:rPrChange w:id="818" w:author="Nagendra Dhakar" w:date="2016-01-26T17:32:00Z">
              <w:rPr>
                <w:noProof/>
                <w:webHidden/>
              </w:rPr>
            </w:rPrChange>
          </w:rPr>
          <w:fldChar w:fldCharType="begin"/>
        </w:r>
        <w:r w:rsidRPr="00E7115E">
          <w:rPr>
            <w:b w:val="0"/>
            <w:noProof/>
            <w:webHidden/>
            <w:color w:val="auto"/>
            <w:rPrChange w:id="819" w:author="Nagendra Dhakar" w:date="2016-01-26T17:32:00Z">
              <w:rPr>
                <w:noProof/>
                <w:webHidden/>
              </w:rPr>
            </w:rPrChange>
          </w:rPr>
          <w:instrText xml:space="preserve"> PAGEREF _Toc441592904 \h </w:instrText>
        </w:r>
        <w:r w:rsidRPr="00E7115E">
          <w:rPr>
            <w:b w:val="0"/>
            <w:noProof/>
            <w:webHidden/>
            <w:color w:val="auto"/>
            <w:rPrChange w:id="820" w:author="Nagendra Dhakar" w:date="2016-01-26T17:32:00Z">
              <w:rPr>
                <w:noProof/>
                <w:webHidden/>
              </w:rPr>
            </w:rPrChange>
          </w:rPr>
        </w:r>
      </w:ins>
      <w:r w:rsidRPr="00E7115E">
        <w:rPr>
          <w:b w:val="0"/>
          <w:noProof/>
          <w:webHidden/>
          <w:color w:val="auto"/>
          <w:rPrChange w:id="821" w:author="Nagendra Dhakar" w:date="2016-01-26T17:32:00Z">
            <w:rPr>
              <w:noProof/>
              <w:webHidden/>
            </w:rPr>
          </w:rPrChange>
        </w:rPr>
        <w:fldChar w:fldCharType="separate"/>
      </w:r>
      <w:ins w:id="822" w:author="Nagendra Dhakar" w:date="2016-01-26T17:31:00Z">
        <w:r w:rsidRPr="00E7115E">
          <w:rPr>
            <w:b w:val="0"/>
            <w:noProof/>
            <w:webHidden/>
            <w:color w:val="auto"/>
            <w:rPrChange w:id="823" w:author="Nagendra Dhakar" w:date="2016-01-26T17:32:00Z">
              <w:rPr>
                <w:noProof/>
                <w:webHidden/>
              </w:rPr>
            </w:rPrChange>
          </w:rPr>
          <w:t>9</w:t>
        </w:r>
        <w:r w:rsidRPr="00E7115E">
          <w:rPr>
            <w:b w:val="0"/>
            <w:noProof/>
            <w:webHidden/>
            <w:color w:val="auto"/>
            <w:rPrChange w:id="824" w:author="Nagendra Dhakar" w:date="2016-01-26T17:32:00Z">
              <w:rPr>
                <w:noProof/>
                <w:webHidden/>
              </w:rPr>
            </w:rPrChange>
          </w:rPr>
          <w:fldChar w:fldCharType="end"/>
        </w:r>
        <w:r w:rsidRPr="00E7115E">
          <w:rPr>
            <w:rStyle w:val="Hyperlink"/>
            <w:b w:val="0"/>
            <w:noProof/>
            <w:color w:val="auto"/>
            <w:rPrChange w:id="825" w:author="Nagendra Dhakar" w:date="2016-01-26T17:32:00Z">
              <w:rPr>
                <w:rStyle w:val="Hyperlink"/>
                <w:noProof/>
              </w:rPr>
            </w:rPrChange>
          </w:rPr>
          <w:fldChar w:fldCharType="end"/>
        </w:r>
      </w:ins>
    </w:p>
    <w:p w14:paraId="64059122" w14:textId="77777777" w:rsidR="00E7115E" w:rsidRPr="00E7115E" w:rsidRDefault="00E7115E">
      <w:pPr>
        <w:pStyle w:val="TableofFigures"/>
        <w:rPr>
          <w:ins w:id="826" w:author="Nagendra Dhakar" w:date="2016-01-26T17:31:00Z"/>
          <w:rFonts w:asciiTheme="minorHAnsi" w:eastAsiaTheme="minorEastAsia" w:hAnsiTheme="minorHAnsi"/>
          <w:b w:val="0"/>
          <w:caps w:val="0"/>
          <w:noProof/>
          <w:color w:val="auto"/>
          <w:sz w:val="22"/>
          <w:rPrChange w:id="827" w:author="Nagendra Dhakar" w:date="2016-01-26T17:32:00Z">
            <w:rPr>
              <w:ins w:id="828" w:author="Nagendra Dhakar" w:date="2016-01-26T17:31:00Z"/>
              <w:rFonts w:asciiTheme="minorHAnsi" w:eastAsiaTheme="minorEastAsia" w:hAnsiTheme="minorHAnsi"/>
              <w:b w:val="0"/>
              <w:caps w:val="0"/>
              <w:noProof/>
              <w:color w:val="auto"/>
              <w:sz w:val="22"/>
            </w:rPr>
          </w:rPrChange>
        </w:rPr>
      </w:pPr>
      <w:ins w:id="829" w:author="Nagendra Dhakar" w:date="2016-01-26T17:31:00Z">
        <w:r w:rsidRPr="00E7115E">
          <w:rPr>
            <w:rStyle w:val="Hyperlink"/>
            <w:b w:val="0"/>
            <w:noProof/>
            <w:color w:val="auto"/>
            <w:rPrChange w:id="830" w:author="Nagendra Dhakar" w:date="2016-01-26T17:32:00Z">
              <w:rPr>
                <w:rStyle w:val="Hyperlink"/>
                <w:noProof/>
              </w:rPr>
            </w:rPrChange>
          </w:rPr>
          <w:fldChar w:fldCharType="begin"/>
        </w:r>
        <w:r w:rsidRPr="00E7115E">
          <w:rPr>
            <w:rStyle w:val="Hyperlink"/>
            <w:b w:val="0"/>
            <w:noProof/>
            <w:color w:val="auto"/>
            <w:rPrChange w:id="831" w:author="Nagendra Dhakar" w:date="2016-01-26T17:32:00Z">
              <w:rPr>
                <w:rStyle w:val="Hyperlink"/>
                <w:noProof/>
              </w:rPr>
            </w:rPrChange>
          </w:rPr>
          <w:instrText xml:space="preserve"> </w:instrText>
        </w:r>
        <w:r w:rsidRPr="00E7115E">
          <w:rPr>
            <w:b w:val="0"/>
            <w:noProof/>
            <w:color w:val="auto"/>
            <w:rPrChange w:id="832" w:author="Nagendra Dhakar" w:date="2016-01-26T17:32:00Z">
              <w:rPr>
                <w:noProof/>
              </w:rPr>
            </w:rPrChange>
          </w:rPr>
          <w:instrText>HYPERLINK \l "_Toc441592905"</w:instrText>
        </w:r>
        <w:r w:rsidRPr="00E7115E">
          <w:rPr>
            <w:rStyle w:val="Hyperlink"/>
            <w:b w:val="0"/>
            <w:noProof/>
            <w:color w:val="auto"/>
            <w:rPrChange w:id="833" w:author="Nagendra Dhakar" w:date="2016-01-26T17:32:00Z">
              <w:rPr>
                <w:rStyle w:val="Hyperlink"/>
                <w:noProof/>
              </w:rPr>
            </w:rPrChange>
          </w:rPr>
          <w:instrText xml:space="preserve"> </w:instrText>
        </w:r>
        <w:r w:rsidRPr="00E7115E">
          <w:rPr>
            <w:rStyle w:val="Hyperlink"/>
            <w:b w:val="0"/>
            <w:noProof/>
            <w:color w:val="auto"/>
            <w:rPrChange w:id="834" w:author="Nagendra Dhakar" w:date="2016-01-26T17:32:00Z">
              <w:rPr>
                <w:rStyle w:val="Hyperlink"/>
                <w:noProof/>
              </w:rPr>
            </w:rPrChange>
          </w:rPr>
        </w:r>
        <w:r w:rsidRPr="00E7115E">
          <w:rPr>
            <w:rStyle w:val="Hyperlink"/>
            <w:b w:val="0"/>
            <w:noProof/>
            <w:color w:val="auto"/>
            <w:rPrChange w:id="835" w:author="Nagendra Dhakar" w:date="2016-01-26T17:32:00Z">
              <w:rPr>
                <w:rStyle w:val="Hyperlink"/>
                <w:noProof/>
              </w:rPr>
            </w:rPrChange>
          </w:rPr>
          <w:fldChar w:fldCharType="separate"/>
        </w:r>
        <w:r w:rsidRPr="00E7115E">
          <w:rPr>
            <w:rStyle w:val="Hyperlink"/>
            <w:b w:val="0"/>
            <w:noProof/>
            <w:color w:val="auto"/>
            <w:rPrChange w:id="836" w:author="Nagendra Dhakar" w:date="2016-01-26T17:32:00Z">
              <w:rPr>
                <w:rStyle w:val="Hyperlink"/>
                <w:noProof/>
              </w:rPr>
            </w:rPrChange>
          </w:rPr>
          <w:t>Figure 2.10. Install Screenshot #10</w:t>
        </w:r>
        <w:r w:rsidRPr="00E7115E">
          <w:rPr>
            <w:b w:val="0"/>
            <w:noProof/>
            <w:webHidden/>
            <w:color w:val="auto"/>
            <w:rPrChange w:id="837" w:author="Nagendra Dhakar" w:date="2016-01-26T17:32:00Z">
              <w:rPr>
                <w:noProof/>
                <w:webHidden/>
              </w:rPr>
            </w:rPrChange>
          </w:rPr>
          <w:tab/>
        </w:r>
        <w:r w:rsidRPr="00E7115E">
          <w:rPr>
            <w:b w:val="0"/>
            <w:noProof/>
            <w:webHidden/>
            <w:color w:val="auto"/>
            <w:rPrChange w:id="838" w:author="Nagendra Dhakar" w:date="2016-01-26T17:32:00Z">
              <w:rPr>
                <w:noProof/>
                <w:webHidden/>
              </w:rPr>
            </w:rPrChange>
          </w:rPr>
          <w:fldChar w:fldCharType="begin"/>
        </w:r>
        <w:r w:rsidRPr="00E7115E">
          <w:rPr>
            <w:b w:val="0"/>
            <w:noProof/>
            <w:webHidden/>
            <w:color w:val="auto"/>
            <w:rPrChange w:id="839" w:author="Nagendra Dhakar" w:date="2016-01-26T17:32:00Z">
              <w:rPr>
                <w:noProof/>
                <w:webHidden/>
              </w:rPr>
            </w:rPrChange>
          </w:rPr>
          <w:instrText xml:space="preserve"> PAGEREF _Toc441592905 \h </w:instrText>
        </w:r>
        <w:r w:rsidRPr="00E7115E">
          <w:rPr>
            <w:b w:val="0"/>
            <w:noProof/>
            <w:webHidden/>
            <w:color w:val="auto"/>
            <w:rPrChange w:id="840" w:author="Nagendra Dhakar" w:date="2016-01-26T17:32:00Z">
              <w:rPr>
                <w:noProof/>
                <w:webHidden/>
              </w:rPr>
            </w:rPrChange>
          </w:rPr>
        </w:r>
      </w:ins>
      <w:r w:rsidRPr="00E7115E">
        <w:rPr>
          <w:b w:val="0"/>
          <w:noProof/>
          <w:webHidden/>
          <w:color w:val="auto"/>
          <w:rPrChange w:id="841" w:author="Nagendra Dhakar" w:date="2016-01-26T17:32:00Z">
            <w:rPr>
              <w:noProof/>
              <w:webHidden/>
            </w:rPr>
          </w:rPrChange>
        </w:rPr>
        <w:fldChar w:fldCharType="separate"/>
      </w:r>
      <w:ins w:id="842" w:author="Nagendra Dhakar" w:date="2016-01-26T17:31:00Z">
        <w:r w:rsidRPr="00E7115E">
          <w:rPr>
            <w:b w:val="0"/>
            <w:noProof/>
            <w:webHidden/>
            <w:color w:val="auto"/>
            <w:rPrChange w:id="843" w:author="Nagendra Dhakar" w:date="2016-01-26T17:32:00Z">
              <w:rPr>
                <w:noProof/>
                <w:webHidden/>
              </w:rPr>
            </w:rPrChange>
          </w:rPr>
          <w:t>10</w:t>
        </w:r>
        <w:r w:rsidRPr="00E7115E">
          <w:rPr>
            <w:b w:val="0"/>
            <w:noProof/>
            <w:webHidden/>
            <w:color w:val="auto"/>
            <w:rPrChange w:id="844" w:author="Nagendra Dhakar" w:date="2016-01-26T17:32:00Z">
              <w:rPr>
                <w:noProof/>
                <w:webHidden/>
              </w:rPr>
            </w:rPrChange>
          </w:rPr>
          <w:fldChar w:fldCharType="end"/>
        </w:r>
        <w:r w:rsidRPr="00E7115E">
          <w:rPr>
            <w:rStyle w:val="Hyperlink"/>
            <w:b w:val="0"/>
            <w:noProof/>
            <w:color w:val="auto"/>
            <w:rPrChange w:id="845" w:author="Nagendra Dhakar" w:date="2016-01-26T17:32:00Z">
              <w:rPr>
                <w:rStyle w:val="Hyperlink"/>
                <w:noProof/>
              </w:rPr>
            </w:rPrChange>
          </w:rPr>
          <w:fldChar w:fldCharType="end"/>
        </w:r>
      </w:ins>
    </w:p>
    <w:p w14:paraId="449DC09C" w14:textId="77777777" w:rsidR="00E7115E" w:rsidRPr="00E7115E" w:rsidRDefault="00E7115E">
      <w:pPr>
        <w:pStyle w:val="TableofFigures"/>
        <w:rPr>
          <w:ins w:id="846" w:author="Nagendra Dhakar" w:date="2016-01-26T17:31:00Z"/>
          <w:rFonts w:asciiTheme="minorHAnsi" w:eastAsiaTheme="minorEastAsia" w:hAnsiTheme="minorHAnsi"/>
          <w:b w:val="0"/>
          <w:caps w:val="0"/>
          <w:noProof/>
          <w:color w:val="auto"/>
          <w:sz w:val="22"/>
          <w:rPrChange w:id="847" w:author="Nagendra Dhakar" w:date="2016-01-26T17:32:00Z">
            <w:rPr>
              <w:ins w:id="848" w:author="Nagendra Dhakar" w:date="2016-01-26T17:31:00Z"/>
              <w:rFonts w:asciiTheme="minorHAnsi" w:eastAsiaTheme="minorEastAsia" w:hAnsiTheme="minorHAnsi"/>
              <w:b w:val="0"/>
              <w:caps w:val="0"/>
              <w:noProof/>
              <w:color w:val="auto"/>
              <w:sz w:val="22"/>
            </w:rPr>
          </w:rPrChange>
        </w:rPr>
      </w:pPr>
      <w:ins w:id="849" w:author="Nagendra Dhakar" w:date="2016-01-26T17:31:00Z">
        <w:r w:rsidRPr="00E7115E">
          <w:rPr>
            <w:rStyle w:val="Hyperlink"/>
            <w:b w:val="0"/>
            <w:noProof/>
            <w:color w:val="auto"/>
            <w:rPrChange w:id="850" w:author="Nagendra Dhakar" w:date="2016-01-26T17:32:00Z">
              <w:rPr>
                <w:rStyle w:val="Hyperlink"/>
                <w:noProof/>
              </w:rPr>
            </w:rPrChange>
          </w:rPr>
          <w:fldChar w:fldCharType="begin"/>
        </w:r>
        <w:r w:rsidRPr="00E7115E">
          <w:rPr>
            <w:rStyle w:val="Hyperlink"/>
            <w:b w:val="0"/>
            <w:noProof/>
            <w:color w:val="auto"/>
            <w:rPrChange w:id="851" w:author="Nagendra Dhakar" w:date="2016-01-26T17:32:00Z">
              <w:rPr>
                <w:rStyle w:val="Hyperlink"/>
                <w:noProof/>
              </w:rPr>
            </w:rPrChange>
          </w:rPr>
          <w:instrText xml:space="preserve"> </w:instrText>
        </w:r>
        <w:r w:rsidRPr="00E7115E">
          <w:rPr>
            <w:b w:val="0"/>
            <w:noProof/>
            <w:color w:val="auto"/>
            <w:rPrChange w:id="852" w:author="Nagendra Dhakar" w:date="2016-01-26T17:32:00Z">
              <w:rPr>
                <w:noProof/>
              </w:rPr>
            </w:rPrChange>
          </w:rPr>
          <w:instrText>HYPERLINK \l "_Toc441592906"</w:instrText>
        </w:r>
        <w:r w:rsidRPr="00E7115E">
          <w:rPr>
            <w:rStyle w:val="Hyperlink"/>
            <w:b w:val="0"/>
            <w:noProof/>
            <w:color w:val="auto"/>
            <w:rPrChange w:id="853" w:author="Nagendra Dhakar" w:date="2016-01-26T17:32:00Z">
              <w:rPr>
                <w:rStyle w:val="Hyperlink"/>
                <w:noProof/>
              </w:rPr>
            </w:rPrChange>
          </w:rPr>
          <w:instrText xml:space="preserve"> </w:instrText>
        </w:r>
        <w:r w:rsidRPr="00E7115E">
          <w:rPr>
            <w:rStyle w:val="Hyperlink"/>
            <w:b w:val="0"/>
            <w:noProof/>
            <w:color w:val="auto"/>
            <w:rPrChange w:id="854" w:author="Nagendra Dhakar" w:date="2016-01-26T17:32:00Z">
              <w:rPr>
                <w:rStyle w:val="Hyperlink"/>
                <w:noProof/>
              </w:rPr>
            </w:rPrChange>
          </w:rPr>
        </w:r>
        <w:r w:rsidRPr="00E7115E">
          <w:rPr>
            <w:rStyle w:val="Hyperlink"/>
            <w:b w:val="0"/>
            <w:noProof/>
            <w:color w:val="auto"/>
            <w:rPrChange w:id="855" w:author="Nagendra Dhakar" w:date="2016-01-26T17:32:00Z">
              <w:rPr>
                <w:rStyle w:val="Hyperlink"/>
                <w:noProof/>
              </w:rPr>
            </w:rPrChange>
          </w:rPr>
          <w:fldChar w:fldCharType="separate"/>
        </w:r>
        <w:r w:rsidRPr="00E7115E">
          <w:rPr>
            <w:rStyle w:val="Hyperlink"/>
            <w:b w:val="0"/>
            <w:noProof/>
            <w:color w:val="auto"/>
            <w:rPrChange w:id="856" w:author="Nagendra Dhakar" w:date="2016-01-26T17:32:00Z">
              <w:rPr>
                <w:rStyle w:val="Hyperlink"/>
                <w:noProof/>
              </w:rPr>
            </w:rPrChange>
          </w:rPr>
          <w:t>Figure 2.11. R GUI Screenshot</w:t>
        </w:r>
        <w:r w:rsidRPr="00E7115E">
          <w:rPr>
            <w:b w:val="0"/>
            <w:noProof/>
            <w:webHidden/>
            <w:color w:val="auto"/>
            <w:rPrChange w:id="857" w:author="Nagendra Dhakar" w:date="2016-01-26T17:32:00Z">
              <w:rPr>
                <w:noProof/>
                <w:webHidden/>
              </w:rPr>
            </w:rPrChange>
          </w:rPr>
          <w:tab/>
        </w:r>
        <w:r w:rsidRPr="00E7115E">
          <w:rPr>
            <w:b w:val="0"/>
            <w:noProof/>
            <w:webHidden/>
            <w:color w:val="auto"/>
            <w:rPrChange w:id="858" w:author="Nagendra Dhakar" w:date="2016-01-26T17:32:00Z">
              <w:rPr>
                <w:noProof/>
                <w:webHidden/>
              </w:rPr>
            </w:rPrChange>
          </w:rPr>
          <w:fldChar w:fldCharType="begin"/>
        </w:r>
        <w:r w:rsidRPr="00E7115E">
          <w:rPr>
            <w:b w:val="0"/>
            <w:noProof/>
            <w:webHidden/>
            <w:color w:val="auto"/>
            <w:rPrChange w:id="859" w:author="Nagendra Dhakar" w:date="2016-01-26T17:32:00Z">
              <w:rPr>
                <w:noProof/>
                <w:webHidden/>
              </w:rPr>
            </w:rPrChange>
          </w:rPr>
          <w:instrText xml:space="preserve"> PAGEREF _Toc441592906 \h </w:instrText>
        </w:r>
        <w:r w:rsidRPr="00E7115E">
          <w:rPr>
            <w:b w:val="0"/>
            <w:noProof/>
            <w:webHidden/>
            <w:color w:val="auto"/>
            <w:rPrChange w:id="860" w:author="Nagendra Dhakar" w:date="2016-01-26T17:32:00Z">
              <w:rPr>
                <w:noProof/>
                <w:webHidden/>
              </w:rPr>
            </w:rPrChange>
          </w:rPr>
        </w:r>
      </w:ins>
      <w:r w:rsidRPr="00E7115E">
        <w:rPr>
          <w:b w:val="0"/>
          <w:noProof/>
          <w:webHidden/>
          <w:color w:val="auto"/>
          <w:rPrChange w:id="861" w:author="Nagendra Dhakar" w:date="2016-01-26T17:32:00Z">
            <w:rPr>
              <w:noProof/>
              <w:webHidden/>
            </w:rPr>
          </w:rPrChange>
        </w:rPr>
        <w:fldChar w:fldCharType="separate"/>
      </w:r>
      <w:ins w:id="862" w:author="Nagendra Dhakar" w:date="2016-01-26T17:31:00Z">
        <w:r w:rsidRPr="00E7115E">
          <w:rPr>
            <w:b w:val="0"/>
            <w:noProof/>
            <w:webHidden/>
            <w:color w:val="auto"/>
            <w:rPrChange w:id="863" w:author="Nagendra Dhakar" w:date="2016-01-26T17:32:00Z">
              <w:rPr>
                <w:noProof/>
                <w:webHidden/>
              </w:rPr>
            </w:rPrChange>
          </w:rPr>
          <w:t>10</w:t>
        </w:r>
        <w:r w:rsidRPr="00E7115E">
          <w:rPr>
            <w:b w:val="0"/>
            <w:noProof/>
            <w:webHidden/>
            <w:color w:val="auto"/>
            <w:rPrChange w:id="864" w:author="Nagendra Dhakar" w:date="2016-01-26T17:32:00Z">
              <w:rPr>
                <w:noProof/>
                <w:webHidden/>
              </w:rPr>
            </w:rPrChange>
          </w:rPr>
          <w:fldChar w:fldCharType="end"/>
        </w:r>
        <w:r w:rsidRPr="00E7115E">
          <w:rPr>
            <w:rStyle w:val="Hyperlink"/>
            <w:b w:val="0"/>
            <w:noProof/>
            <w:color w:val="auto"/>
            <w:rPrChange w:id="865" w:author="Nagendra Dhakar" w:date="2016-01-26T17:32:00Z">
              <w:rPr>
                <w:rStyle w:val="Hyperlink"/>
                <w:noProof/>
              </w:rPr>
            </w:rPrChange>
          </w:rPr>
          <w:fldChar w:fldCharType="end"/>
        </w:r>
      </w:ins>
    </w:p>
    <w:p w14:paraId="72F2F2CA" w14:textId="77777777" w:rsidR="00E7115E" w:rsidRPr="00E7115E" w:rsidRDefault="00E7115E">
      <w:pPr>
        <w:pStyle w:val="TableofFigures"/>
        <w:rPr>
          <w:ins w:id="866" w:author="Nagendra Dhakar" w:date="2016-01-26T17:31:00Z"/>
          <w:rFonts w:asciiTheme="minorHAnsi" w:eastAsiaTheme="minorEastAsia" w:hAnsiTheme="minorHAnsi"/>
          <w:b w:val="0"/>
          <w:caps w:val="0"/>
          <w:noProof/>
          <w:color w:val="auto"/>
          <w:sz w:val="22"/>
          <w:rPrChange w:id="867" w:author="Nagendra Dhakar" w:date="2016-01-26T17:32:00Z">
            <w:rPr>
              <w:ins w:id="868" w:author="Nagendra Dhakar" w:date="2016-01-26T17:31:00Z"/>
              <w:rFonts w:asciiTheme="minorHAnsi" w:eastAsiaTheme="minorEastAsia" w:hAnsiTheme="minorHAnsi"/>
              <w:b w:val="0"/>
              <w:caps w:val="0"/>
              <w:noProof/>
              <w:color w:val="auto"/>
              <w:sz w:val="22"/>
            </w:rPr>
          </w:rPrChange>
        </w:rPr>
      </w:pPr>
      <w:ins w:id="869" w:author="Nagendra Dhakar" w:date="2016-01-26T17:31:00Z">
        <w:r w:rsidRPr="00E7115E">
          <w:rPr>
            <w:rStyle w:val="Hyperlink"/>
            <w:b w:val="0"/>
            <w:noProof/>
            <w:color w:val="auto"/>
            <w:rPrChange w:id="870" w:author="Nagendra Dhakar" w:date="2016-01-26T17:32:00Z">
              <w:rPr>
                <w:rStyle w:val="Hyperlink"/>
                <w:noProof/>
              </w:rPr>
            </w:rPrChange>
          </w:rPr>
          <w:fldChar w:fldCharType="begin"/>
        </w:r>
        <w:r w:rsidRPr="00E7115E">
          <w:rPr>
            <w:rStyle w:val="Hyperlink"/>
            <w:b w:val="0"/>
            <w:noProof/>
            <w:color w:val="auto"/>
            <w:rPrChange w:id="871" w:author="Nagendra Dhakar" w:date="2016-01-26T17:32:00Z">
              <w:rPr>
                <w:rStyle w:val="Hyperlink"/>
                <w:noProof/>
              </w:rPr>
            </w:rPrChange>
          </w:rPr>
          <w:instrText xml:space="preserve"> </w:instrText>
        </w:r>
        <w:r w:rsidRPr="00E7115E">
          <w:rPr>
            <w:b w:val="0"/>
            <w:noProof/>
            <w:color w:val="auto"/>
            <w:rPrChange w:id="872" w:author="Nagendra Dhakar" w:date="2016-01-26T17:32:00Z">
              <w:rPr>
                <w:noProof/>
              </w:rPr>
            </w:rPrChange>
          </w:rPr>
          <w:instrText>HYPERLINK \l "_Toc441592907"</w:instrText>
        </w:r>
        <w:r w:rsidRPr="00E7115E">
          <w:rPr>
            <w:rStyle w:val="Hyperlink"/>
            <w:b w:val="0"/>
            <w:noProof/>
            <w:color w:val="auto"/>
            <w:rPrChange w:id="873" w:author="Nagendra Dhakar" w:date="2016-01-26T17:32:00Z">
              <w:rPr>
                <w:rStyle w:val="Hyperlink"/>
                <w:noProof/>
              </w:rPr>
            </w:rPrChange>
          </w:rPr>
          <w:instrText xml:space="preserve"> </w:instrText>
        </w:r>
        <w:r w:rsidRPr="00E7115E">
          <w:rPr>
            <w:rStyle w:val="Hyperlink"/>
            <w:b w:val="0"/>
            <w:noProof/>
            <w:color w:val="auto"/>
            <w:rPrChange w:id="874" w:author="Nagendra Dhakar" w:date="2016-01-26T17:32:00Z">
              <w:rPr>
                <w:rStyle w:val="Hyperlink"/>
                <w:noProof/>
              </w:rPr>
            </w:rPrChange>
          </w:rPr>
        </w:r>
        <w:r w:rsidRPr="00E7115E">
          <w:rPr>
            <w:rStyle w:val="Hyperlink"/>
            <w:b w:val="0"/>
            <w:noProof/>
            <w:color w:val="auto"/>
            <w:rPrChange w:id="875" w:author="Nagendra Dhakar" w:date="2016-01-26T17:32:00Z">
              <w:rPr>
                <w:rStyle w:val="Hyperlink"/>
                <w:noProof/>
              </w:rPr>
            </w:rPrChange>
          </w:rPr>
          <w:fldChar w:fldCharType="separate"/>
        </w:r>
        <w:r w:rsidRPr="00E7115E">
          <w:rPr>
            <w:rStyle w:val="Hyperlink"/>
            <w:b w:val="0"/>
            <w:noProof/>
            <w:color w:val="auto"/>
            <w:rPrChange w:id="876" w:author="Nagendra Dhakar" w:date="2016-01-26T17:32:00Z">
              <w:rPr>
                <w:rStyle w:val="Hyperlink"/>
                <w:noProof/>
              </w:rPr>
            </w:rPrChange>
          </w:rPr>
          <w:t>Figure 3.1 Model process flow</w:t>
        </w:r>
        <w:r w:rsidRPr="00E7115E">
          <w:rPr>
            <w:b w:val="0"/>
            <w:noProof/>
            <w:webHidden/>
            <w:color w:val="auto"/>
            <w:rPrChange w:id="877" w:author="Nagendra Dhakar" w:date="2016-01-26T17:32:00Z">
              <w:rPr>
                <w:noProof/>
                <w:webHidden/>
              </w:rPr>
            </w:rPrChange>
          </w:rPr>
          <w:tab/>
        </w:r>
        <w:r w:rsidRPr="00E7115E">
          <w:rPr>
            <w:b w:val="0"/>
            <w:noProof/>
            <w:webHidden/>
            <w:color w:val="auto"/>
            <w:rPrChange w:id="878" w:author="Nagendra Dhakar" w:date="2016-01-26T17:32:00Z">
              <w:rPr>
                <w:noProof/>
                <w:webHidden/>
              </w:rPr>
            </w:rPrChange>
          </w:rPr>
          <w:fldChar w:fldCharType="begin"/>
        </w:r>
        <w:r w:rsidRPr="00E7115E">
          <w:rPr>
            <w:b w:val="0"/>
            <w:noProof/>
            <w:webHidden/>
            <w:color w:val="auto"/>
            <w:rPrChange w:id="879" w:author="Nagendra Dhakar" w:date="2016-01-26T17:32:00Z">
              <w:rPr>
                <w:noProof/>
                <w:webHidden/>
              </w:rPr>
            </w:rPrChange>
          </w:rPr>
          <w:instrText xml:space="preserve"> PAGEREF _Toc441592907 \h </w:instrText>
        </w:r>
        <w:r w:rsidRPr="00E7115E">
          <w:rPr>
            <w:b w:val="0"/>
            <w:noProof/>
            <w:webHidden/>
            <w:color w:val="auto"/>
            <w:rPrChange w:id="880" w:author="Nagendra Dhakar" w:date="2016-01-26T17:32:00Z">
              <w:rPr>
                <w:noProof/>
                <w:webHidden/>
              </w:rPr>
            </w:rPrChange>
          </w:rPr>
        </w:r>
      </w:ins>
      <w:r w:rsidRPr="00E7115E">
        <w:rPr>
          <w:b w:val="0"/>
          <w:noProof/>
          <w:webHidden/>
          <w:color w:val="auto"/>
          <w:rPrChange w:id="881" w:author="Nagendra Dhakar" w:date="2016-01-26T17:32:00Z">
            <w:rPr>
              <w:noProof/>
              <w:webHidden/>
            </w:rPr>
          </w:rPrChange>
        </w:rPr>
        <w:fldChar w:fldCharType="separate"/>
      </w:r>
      <w:ins w:id="882" w:author="Nagendra Dhakar" w:date="2016-01-26T17:31:00Z">
        <w:r w:rsidRPr="00E7115E">
          <w:rPr>
            <w:b w:val="0"/>
            <w:noProof/>
            <w:webHidden/>
            <w:color w:val="auto"/>
            <w:rPrChange w:id="883" w:author="Nagendra Dhakar" w:date="2016-01-26T17:32:00Z">
              <w:rPr>
                <w:noProof/>
                <w:webHidden/>
              </w:rPr>
            </w:rPrChange>
          </w:rPr>
          <w:t>13</w:t>
        </w:r>
        <w:r w:rsidRPr="00E7115E">
          <w:rPr>
            <w:b w:val="0"/>
            <w:noProof/>
            <w:webHidden/>
            <w:color w:val="auto"/>
            <w:rPrChange w:id="884" w:author="Nagendra Dhakar" w:date="2016-01-26T17:32:00Z">
              <w:rPr>
                <w:noProof/>
                <w:webHidden/>
              </w:rPr>
            </w:rPrChange>
          </w:rPr>
          <w:fldChar w:fldCharType="end"/>
        </w:r>
        <w:r w:rsidRPr="00E7115E">
          <w:rPr>
            <w:rStyle w:val="Hyperlink"/>
            <w:b w:val="0"/>
            <w:noProof/>
            <w:color w:val="auto"/>
            <w:rPrChange w:id="885" w:author="Nagendra Dhakar" w:date="2016-01-26T17:32:00Z">
              <w:rPr>
                <w:rStyle w:val="Hyperlink"/>
                <w:noProof/>
              </w:rPr>
            </w:rPrChange>
          </w:rPr>
          <w:fldChar w:fldCharType="end"/>
        </w:r>
      </w:ins>
    </w:p>
    <w:p w14:paraId="6D593294" w14:textId="77777777" w:rsidR="00E7115E" w:rsidRPr="00E7115E" w:rsidRDefault="00E7115E">
      <w:pPr>
        <w:pStyle w:val="TableofFigures"/>
        <w:rPr>
          <w:ins w:id="886" w:author="Nagendra Dhakar" w:date="2016-01-26T17:31:00Z"/>
          <w:rFonts w:asciiTheme="minorHAnsi" w:eastAsiaTheme="minorEastAsia" w:hAnsiTheme="minorHAnsi"/>
          <w:b w:val="0"/>
          <w:caps w:val="0"/>
          <w:noProof/>
          <w:color w:val="auto"/>
          <w:sz w:val="22"/>
          <w:rPrChange w:id="887" w:author="Nagendra Dhakar" w:date="2016-01-26T17:32:00Z">
            <w:rPr>
              <w:ins w:id="888" w:author="Nagendra Dhakar" w:date="2016-01-26T17:31:00Z"/>
              <w:rFonts w:asciiTheme="minorHAnsi" w:eastAsiaTheme="minorEastAsia" w:hAnsiTheme="minorHAnsi"/>
              <w:b w:val="0"/>
              <w:caps w:val="0"/>
              <w:noProof/>
              <w:color w:val="auto"/>
              <w:sz w:val="22"/>
            </w:rPr>
          </w:rPrChange>
        </w:rPr>
      </w:pPr>
      <w:ins w:id="889" w:author="Nagendra Dhakar" w:date="2016-01-26T17:31:00Z">
        <w:r w:rsidRPr="00E7115E">
          <w:rPr>
            <w:rStyle w:val="Hyperlink"/>
            <w:b w:val="0"/>
            <w:noProof/>
            <w:color w:val="auto"/>
            <w:rPrChange w:id="890" w:author="Nagendra Dhakar" w:date="2016-01-26T17:32:00Z">
              <w:rPr>
                <w:rStyle w:val="Hyperlink"/>
                <w:noProof/>
              </w:rPr>
            </w:rPrChange>
          </w:rPr>
          <w:fldChar w:fldCharType="begin"/>
        </w:r>
        <w:r w:rsidRPr="00E7115E">
          <w:rPr>
            <w:rStyle w:val="Hyperlink"/>
            <w:b w:val="0"/>
            <w:noProof/>
            <w:color w:val="auto"/>
            <w:rPrChange w:id="891" w:author="Nagendra Dhakar" w:date="2016-01-26T17:32:00Z">
              <w:rPr>
                <w:rStyle w:val="Hyperlink"/>
                <w:noProof/>
              </w:rPr>
            </w:rPrChange>
          </w:rPr>
          <w:instrText xml:space="preserve"> </w:instrText>
        </w:r>
        <w:r w:rsidRPr="00E7115E">
          <w:rPr>
            <w:b w:val="0"/>
            <w:noProof/>
            <w:color w:val="auto"/>
            <w:rPrChange w:id="892" w:author="Nagendra Dhakar" w:date="2016-01-26T17:32:00Z">
              <w:rPr>
                <w:noProof/>
              </w:rPr>
            </w:rPrChange>
          </w:rPr>
          <w:instrText>HYPERLINK \l "_Toc441592908"</w:instrText>
        </w:r>
        <w:r w:rsidRPr="00E7115E">
          <w:rPr>
            <w:rStyle w:val="Hyperlink"/>
            <w:b w:val="0"/>
            <w:noProof/>
            <w:color w:val="auto"/>
            <w:rPrChange w:id="893" w:author="Nagendra Dhakar" w:date="2016-01-26T17:32:00Z">
              <w:rPr>
                <w:rStyle w:val="Hyperlink"/>
                <w:noProof/>
              </w:rPr>
            </w:rPrChange>
          </w:rPr>
          <w:instrText xml:space="preserve"> </w:instrText>
        </w:r>
        <w:r w:rsidRPr="00E7115E">
          <w:rPr>
            <w:rStyle w:val="Hyperlink"/>
            <w:b w:val="0"/>
            <w:noProof/>
            <w:color w:val="auto"/>
            <w:rPrChange w:id="894" w:author="Nagendra Dhakar" w:date="2016-01-26T17:32:00Z">
              <w:rPr>
                <w:rStyle w:val="Hyperlink"/>
                <w:noProof/>
              </w:rPr>
            </w:rPrChange>
          </w:rPr>
        </w:r>
        <w:r w:rsidRPr="00E7115E">
          <w:rPr>
            <w:rStyle w:val="Hyperlink"/>
            <w:b w:val="0"/>
            <w:noProof/>
            <w:color w:val="auto"/>
            <w:rPrChange w:id="895" w:author="Nagendra Dhakar" w:date="2016-01-26T17:32:00Z">
              <w:rPr>
                <w:rStyle w:val="Hyperlink"/>
                <w:noProof/>
              </w:rPr>
            </w:rPrChange>
          </w:rPr>
          <w:fldChar w:fldCharType="separate"/>
        </w:r>
        <w:r w:rsidRPr="00E7115E">
          <w:rPr>
            <w:rStyle w:val="Hyperlink"/>
            <w:b w:val="0"/>
            <w:noProof/>
            <w:color w:val="auto"/>
            <w:rPrChange w:id="896" w:author="Nagendra Dhakar" w:date="2016-01-26T17:32:00Z">
              <w:rPr>
                <w:rStyle w:val="Hyperlink"/>
                <w:noProof/>
              </w:rPr>
            </w:rPrChange>
          </w:rPr>
          <w:t>Figure 3.2 Microzone allocation tool flow</w:t>
        </w:r>
        <w:r w:rsidRPr="00E7115E">
          <w:rPr>
            <w:b w:val="0"/>
            <w:noProof/>
            <w:webHidden/>
            <w:color w:val="auto"/>
            <w:rPrChange w:id="897" w:author="Nagendra Dhakar" w:date="2016-01-26T17:32:00Z">
              <w:rPr>
                <w:noProof/>
                <w:webHidden/>
              </w:rPr>
            </w:rPrChange>
          </w:rPr>
          <w:tab/>
        </w:r>
        <w:r w:rsidRPr="00E7115E">
          <w:rPr>
            <w:b w:val="0"/>
            <w:noProof/>
            <w:webHidden/>
            <w:color w:val="auto"/>
            <w:rPrChange w:id="898" w:author="Nagendra Dhakar" w:date="2016-01-26T17:32:00Z">
              <w:rPr>
                <w:noProof/>
                <w:webHidden/>
              </w:rPr>
            </w:rPrChange>
          </w:rPr>
          <w:fldChar w:fldCharType="begin"/>
        </w:r>
        <w:r w:rsidRPr="00E7115E">
          <w:rPr>
            <w:b w:val="0"/>
            <w:noProof/>
            <w:webHidden/>
            <w:color w:val="auto"/>
            <w:rPrChange w:id="899" w:author="Nagendra Dhakar" w:date="2016-01-26T17:32:00Z">
              <w:rPr>
                <w:noProof/>
                <w:webHidden/>
              </w:rPr>
            </w:rPrChange>
          </w:rPr>
          <w:instrText xml:space="preserve"> PAGEREF _Toc441592908 \h </w:instrText>
        </w:r>
        <w:r w:rsidRPr="00E7115E">
          <w:rPr>
            <w:b w:val="0"/>
            <w:noProof/>
            <w:webHidden/>
            <w:color w:val="auto"/>
            <w:rPrChange w:id="900" w:author="Nagendra Dhakar" w:date="2016-01-26T17:32:00Z">
              <w:rPr>
                <w:noProof/>
                <w:webHidden/>
              </w:rPr>
            </w:rPrChange>
          </w:rPr>
        </w:r>
      </w:ins>
      <w:r w:rsidRPr="00E7115E">
        <w:rPr>
          <w:b w:val="0"/>
          <w:noProof/>
          <w:webHidden/>
          <w:color w:val="auto"/>
          <w:rPrChange w:id="901" w:author="Nagendra Dhakar" w:date="2016-01-26T17:32:00Z">
            <w:rPr>
              <w:noProof/>
              <w:webHidden/>
            </w:rPr>
          </w:rPrChange>
        </w:rPr>
        <w:fldChar w:fldCharType="separate"/>
      </w:r>
      <w:ins w:id="902" w:author="Nagendra Dhakar" w:date="2016-01-26T17:31:00Z">
        <w:r w:rsidRPr="00E7115E">
          <w:rPr>
            <w:b w:val="0"/>
            <w:noProof/>
            <w:webHidden/>
            <w:color w:val="auto"/>
            <w:rPrChange w:id="903" w:author="Nagendra Dhakar" w:date="2016-01-26T17:32:00Z">
              <w:rPr>
                <w:noProof/>
                <w:webHidden/>
              </w:rPr>
            </w:rPrChange>
          </w:rPr>
          <w:t>18</w:t>
        </w:r>
        <w:r w:rsidRPr="00E7115E">
          <w:rPr>
            <w:b w:val="0"/>
            <w:noProof/>
            <w:webHidden/>
            <w:color w:val="auto"/>
            <w:rPrChange w:id="904" w:author="Nagendra Dhakar" w:date="2016-01-26T17:32:00Z">
              <w:rPr>
                <w:noProof/>
                <w:webHidden/>
              </w:rPr>
            </w:rPrChange>
          </w:rPr>
          <w:fldChar w:fldCharType="end"/>
        </w:r>
        <w:r w:rsidRPr="00E7115E">
          <w:rPr>
            <w:rStyle w:val="Hyperlink"/>
            <w:b w:val="0"/>
            <w:noProof/>
            <w:color w:val="auto"/>
            <w:rPrChange w:id="905" w:author="Nagendra Dhakar" w:date="2016-01-26T17:32:00Z">
              <w:rPr>
                <w:rStyle w:val="Hyperlink"/>
                <w:noProof/>
              </w:rPr>
            </w:rPrChange>
          </w:rPr>
          <w:fldChar w:fldCharType="end"/>
        </w:r>
      </w:ins>
    </w:p>
    <w:p w14:paraId="11F65A12" w14:textId="77777777" w:rsidR="00E7115E" w:rsidRPr="00E7115E" w:rsidRDefault="00E7115E">
      <w:pPr>
        <w:pStyle w:val="TableofFigures"/>
        <w:rPr>
          <w:ins w:id="906" w:author="Nagendra Dhakar" w:date="2016-01-26T17:31:00Z"/>
          <w:rFonts w:asciiTheme="minorHAnsi" w:eastAsiaTheme="minorEastAsia" w:hAnsiTheme="minorHAnsi"/>
          <w:b w:val="0"/>
          <w:caps w:val="0"/>
          <w:noProof/>
          <w:color w:val="auto"/>
          <w:sz w:val="22"/>
          <w:rPrChange w:id="907" w:author="Nagendra Dhakar" w:date="2016-01-26T17:32:00Z">
            <w:rPr>
              <w:ins w:id="908" w:author="Nagendra Dhakar" w:date="2016-01-26T17:31:00Z"/>
              <w:rFonts w:asciiTheme="minorHAnsi" w:eastAsiaTheme="minorEastAsia" w:hAnsiTheme="minorHAnsi"/>
              <w:b w:val="0"/>
              <w:caps w:val="0"/>
              <w:noProof/>
              <w:color w:val="auto"/>
              <w:sz w:val="22"/>
            </w:rPr>
          </w:rPrChange>
        </w:rPr>
      </w:pPr>
      <w:ins w:id="909" w:author="Nagendra Dhakar" w:date="2016-01-26T17:31:00Z">
        <w:r w:rsidRPr="00E7115E">
          <w:rPr>
            <w:rStyle w:val="Hyperlink"/>
            <w:b w:val="0"/>
            <w:noProof/>
            <w:color w:val="auto"/>
            <w:rPrChange w:id="910" w:author="Nagendra Dhakar" w:date="2016-01-26T17:32:00Z">
              <w:rPr>
                <w:rStyle w:val="Hyperlink"/>
                <w:noProof/>
              </w:rPr>
            </w:rPrChange>
          </w:rPr>
          <w:fldChar w:fldCharType="begin"/>
        </w:r>
        <w:r w:rsidRPr="00E7115E">
          <w:rPr>
            <w:rStyle w:val="Hyperlink"/>
            <w:b w:val="0"/>
            <w:noProof/>
            <w:color w:val="auto"/>
            <w:rPrChange w:id="911" w:author="Nagendra Dhakar" w:date="2016-01-26T17:32:00Z">
              <w:rPr>
                <w:rStyle w:val="Hyperlink"/>
                <w:noProof/>
              </w:rPr>
            </w:rPrChange>
          </w:rPr>
          <w:instrText xml:space="preserve"> </w:instrText>
        </w:r>
        <w:r w:rsidRPr="00E7115E">
          <w:rPr>
            <w:b w:val="0"/>
            <w:noProof/>
            <w:color w:val="auto"/>
            <w:rPrChange w:id="912" w:author="Nagendra Dhakar" w:date="2016-01-26T17:32:00Z">
              <w:rPr>
                <w:noProof/>
              </w:rPr>
            </w:rPrChange>
          </w:rPr>
          <w:instrText>HYPERLINK \l "_Toc441592909"</w:instrText>
        </w:r>
        <w:r w:rsidRPr="00E7115E">
          <w:rPr>
            <w:rStyle w:val="Hyperlink"/>
            <w:b w:val="0"/>
            <w:noProof/>
            <w:color w:val="auto"/>
            <w:rPrChange w:id="913" w:author="Nagendra Dhakar" w:date="2016-01-26T17:32:00Z">
              <w:rPr>
                <w:rStyle w:val="Hyperlink"/>
                <w:noProof/>
              </w:rPr>
            </w:rPrChange>
          </w:rPr>
          <w:instrText xml:space="preserve"> </w:instrText>
        </w:r>
        <w:r w:rsidRPr="00E7115E">
          <w:rPr>
            <w:rStyle w:val="Hyperlink"/>
            <w:b w:val="0"/>
            <w:noProof/>
            <w:color w:val="auto"/>
            <w:rPrChange w:id="914" w:author="Nagendra Dhakar" w:date="2016-01-26T17:32:00Z">
              <w:rPr>
                <w:rStyle w:val="Hyperlink"/>
                <w:noProof/>
              </w:rPr>
            </w:rPrChange>
          </w:rPr>
        </w:r>
        <w:r w:rsidRPr="00E7115E">
          <w:rPr>
            <w:rStyle w:val="Hyperlink"/>
            <w:b w:val="0"/>
            <w:noProof/>
            <w:color w:val="auto"/>
            <w:rPrChange w:id="915" w:author="Nagendra Dhakar" w:date="2016-01-26T17:32:00Z">
              <w:rPr>
                <w:rStyle w:val="Hyperlink"/>
                <w:noProof/>
              </w:rPr>
            </w:rPrChange>
          </w:rPr>
          <w:fldChar w:fldCharType="separate"/>
        </w:r>
        <w:r w:rsidRPr="00E7115E">
          <w:rPr>
            <w:rStyle w:val="Hyperlink"/>
            <w:b w:val="0"/>
            <w:noProof/>
            <w:color w:val="auto"/>
            <w:rPrChange w:id="916" w:author="Nagendra Dhakar" w:date="2016-01-26T17:32:00Z">
              <w:rPr>
                <w:rStyle w:val="Hyperlink"/>
                <w:noProof/>
              </w:rPr>
            </w:rPrChange>
          </w:rPr>
          <w:t>Figure 3.3. Buffer1 and buffer2 distance decay weights</w:t>
        </w:r>
        <w:r w:rsidRPr="00E7115E">
          <w:rPr>
            <w:b w:val="0"/>
            <w:noProof/>
            <w:webHidden/>
            <w:color w:val="auto"/>
            <w:rPrChange w:id="917" w:author="Nagendra Dhakar" w:date="2016-01-26T17:32:00Z">
              <w:rPr>
                <w:noProof/>
                <w:webHidden/>
              </w:rPr>
            </w:rPrChange>
          </w:rPr>
          <w:tab/>
        </w:r>
        <w:r w:rsidRPr="00E7115E">
          <w:rPr>
            <w:b w:val="0"/>
            <w:noProof/>
            <w:webHidden/>
            <w:color w:val="auto"/>
            <w:rPrChange w:id="918" w:author="Nagendra Dhakar" w:date="2016-01-26T17:32:00Z">
              <w:rPr>
                <w:noProof/>
                <w:webHidden/>
              </w:rPr>
            </w:rPrChange>
          </w:rPr>
          <w:fldChar w:fldCharType="begin"/>
        </w:r>
        <w:r w:rsidRPr="00E7115E">
          <w:rPr>
            <w:b w:val="0"/>
            <w:noProof/>
            <w:webHidden/>
            <w:color w:val="auto"/>
            <w:rPrChange w:id="919" w:author="Nagendra Dhakar" w:date="2016-01-26T17:32:00Z">
              <w:rPr>
                <w:noProof/>
                <w:webHidden/>
              </w:rPr>
            </w:rPrChange>
          </w:rPr>
          <w:instrText xml:space="preserve"> PAGEREF _Toc441592909 \h </w:instrText>
        </w:r>
        <w:r w:rsidRPr="00E7115E">
          <w:rPr>
            <w:b w:val="0"/>
            <w:noProof/>
            <w:webHidden/>
            <w:color w:val="auto"/>
            <w:rPrChange w:id="920" w:author="Nagendra Dhakar" w:date="2016-01-26T17:32:00Z">
              <w:rPr>
                <w:noProof/>
                <w:webHidden/>
              </w:rPr>
            </w:rPrChange>
          </w:rPr>
        </w:r>
      </w:ins>
      <w:r w:rsidRPr="00E7115E">
        <w:rPr>
          <w:b w:val="0"/>
          <w:noProof/>
          <w:webHidden/>
          <w:color w:val="auto"/>
          <w:rPrChange w:id="921" w:author="Nagendra Dhakar" w:date="2016-01-26T17:32:00Z">
            <w:rPr>
              <w:noProof/>
              <w:webHidden/>
            </w:rPr>
          </w:rPrChange>
        </w:rPr>
        <w:fldChar w:fldCharType="separate"/>
      </w:r>
      <w:ins w:id="922" w:author="Nagendra Dhakar" w:date="2016-01-26T17:31:00Z">
        <w:r w:rsidRPr="00E7115E">
          <w:rPr>
            <w:b w:val="0"/>
            <w:noProof/>
            <w:webHidden/>
            <w:color w:val="auto"/>
            <w:rPrChange w:id="923" w:author="Nagendra Dhakar" w:date="2016-01-26T17:32:00Z">
              <w:rPr>
                <w:noProof/>
                <w:webHidden/>
              </w:rPr>
            </w:rPrChange>
          </w:rPr>
          <w:t>21</w:t>
        </w:r>
        <w:r w:rsidRPr="00E7115E">
          <w:rPr>
            <w:b w:val="0"/>
            <w:noProof/>
            <w:webHidden/>
            <w:color w:val="auto"/>
            <w:rPrChange w:id="924" w:author="Nagendra Dhakar" w:date="2016-01-26T17:32:00Z">
              <w:rPr>
                <w:noProof/>
                <w:webHidden/>
              </w:rPr>
            </w:rPrChange>
          </w:rPr>
          <w:fldChar w:fldCharType="end"/>
        </w:r>
        <w:r w:rsidRPr="00E7115E">
          <w:rPr>
            <w:rStyle w:val="Hyperlink"/>
            <w:b w:val="0"/>
            <w:noProof/>
            <w:color w:val="auto"/>
            <w:rPrChange w:id="925" w:author="Nagendra Dhakar" w:date="2016-01-26T17:32:00Z">
              <w:rPr>
                <w:rStyle w:val="Hyperlink"/>
                <w:noProof/>
              </w:rPr>
            </w:rPrChange>
          </w:rPr>
          <w:fldChar w:fldCharType="end"/>
        </w:r>
      </w:ins>
    </w:p>
    <w:p w14:paraId="32EA1338" w14:textId="77777777" w:rsidR="00E7115E" w:rsidRPr="00E7115E" w:rsidRDefault="00E7115E">
      <w:pPr>
        <w:pStyle w:val="TableofFigures"/>
        <w:rPr>
          <w:ins w:id="926" w:author="Nagendra Dhakar" w:date="2016-01-26T17:31:00Z"/>
          <w:rFonts w:asciiTheme="minorHAnsi" w:eastAsiaTheme="minorEastAsia" w:hAnsiTheme="minorHAnsi"/>
          <w:b w:val="0"/>
          <w:caps w:val="0"/>
          <w:noProof/>
          <w:color w:val="auto"/>
          <w:sz w:val="22"/>
          <w:rPrChange w:id="927" w:author="Nagendra Dhakar" w:date="2016-01-26T17:32:00Z">
            <w:rPr>
              <w:ins w:id="928" w:author="Nagendra Dhakar" w:date="2016-01-26T17:31:00Z"/>
              <w:rFonts w:asciiTheme="minorHAnsi" w:eastAsiaTheme="minorEastAsia" w:hAnsiTheme="minorHAnsi"/>
              <w:b w:val="0"/>
              <w:caps w:val="0"/>
              <w:noProof/>
              <w:color w:val="auto"/>
              <w:sz w:val="22"/>
            </w:rPr>
          </w:rPrChange>
        </w:rPr>
      </w:pPr>
      <w:ins w:id="929" w:author="Nagendra Dhakar" w:date="2016-01-26T17:31:00Z">
        <w:r w:rsidRPr="00E7115E">
          <w:rPr>
            <w:rStyle w:val="Hyperlink"/>
            <w:b w:val="0"/>
            <w:noProof/>
            <w:color w:val="auto"/>
            <w:rPrChange w:id="930" w:author="Nagendra Dhakar" w:date="2016-01-26T17:32:00Z">
              <w:rPr>
                <w:rStyle w:val="Hyperlink"/>
                <w:noProof/>
              </w:rPr>
            </w:rPrChange>
          </w:rPr>
          <w:fldChar w:fldCharType="begin"/>
        </w:r>
        <w:r w:rsidRPr="00E7115E">
          <w:rPr>
            <w:rStyle w:val="Hyperlink"/>
            <w:b w:val="0"/>
            <w:noProof/>
            <w:color w:val="auto"/>
            <w:rPrChange w:id="931" w:author="Nagendra Dhakar" w:date="2016-01-26T17:32:00Z">
              <w:rPr>
                <w:rStyle w:val="Hyperlink"/>
                <w:noProof/>
              </w:rPr>
            </w:rPrChange>
          </w:rPr>
          <w:instrText xml:space="preserve"> </w:instrText>
        </w:r>
        <w:r w:rsidRPr="00E7115E">
          <w:rPr>
            <w:b w:val="0"/>
            <w:noProof/>
            <w:color w:val="auto"/>
            <w:rPrChange w:id="932" w:author="Nagendra Dhakar" w:date="2016-01-26T17:32:00Z">
              <w:rPr>
                <w:noProof/>
              </w:rPr>
            </w:rPrChange>
          </w:rPr>
          <w:instrText>HYPERLINK \l "_Toc441592910"</w:instrText>
        </w:r>
        <w:r w:rsidRPr="00E7115E">
          <w:rPr>
            <w:rStyle w:val="Hyperlink"/>
            <w:b w:val="0"/>
            <w:noProof/>
            <w:color w:val="auto"/>
            <w:rPrChange w:id="933" w:author="Nagendra Dhakar" w:date="2016-01-26T17:32:00Z">
              <w:rPr>
                <w:rStyle w:val="Hyperlink"/>
                <w:noProof/>
              </w:rPr>
            </w:rPrChange>
          </w:rPr>
          <w:instrText xml:space="preserve"> </w:instrText>
        </w:r>
        <w:r w:rsidRPr="00E7115E">
          <w:rPr>
            <w:rStyle w:val="Hyperlink"/>
            <w:b w:val="0"/>
            <w:noProof/>
            <w:color w:val="auto"/>
            <w:rPrChange w:id="934" w:author="Nagendra Dhakar" w:date="2016-01-26T17:32:00Z">
              <w:rPr>
                <w:rStyle w:val="Hyperlink"/>
                <w:noProof/>
              </w:rPr>
            </w:rPrChange>
          </w:rPr>
        </w:r>
        <w:r w:rsidRPr="00E7115E">
          <w:rPr>
            <w:rStyle w:val="Hyperlink"/>
            <w:b w:val="0"/>
            <w:noProof/>
            <w:color w:val="auto"/>
            <w:rPrChange w:id="935" w:author="Nagendra Dhakar" w:date="2016-01-26T17:32:00Z">
              <w:rPr>
                <w:rStyle w:val="Hyperlink"/>
                <w:noProof/>
              </w:rPr>
            </w:rPrChange>
          </w:rPr>
          <w:fldChar w:fldCharType="separate"/>
        </w:r>
        <w:r w:rsidRPr="00E7115E">
          <w:rPr>
            <w:rStyle w:val="Hyperlink"/>
            <w:b w:val="0"/>
            <w:noProof/>
            <w:color w:val="auto"/>
            <w:rPrChange w:id="936" w:author="Nagendra Dhakar" w:date="2016-01-26T17:32:00Z">
              <w:rPr>
                <w:rStyle w:val="Hyperlink"/>
                <w:noProof/>
              </w:rPr>
            </w:rPrChange>
          </w:rPr>
          <w:t>Figure 3.4 Daysim Modeling Components and Linkages</w:t>
        </w:r>
        <w:r w:rsidRPr="00E7115E">
          <w:rPr>
            <w:b w:val="0"/>
            <w:noProof/>
            <w:webHidden/>
            <w:color w:val="auto"/>
            <w:rPrChange w:id="937" w:author="Nagendra Dhakar" w:date="2016-01-26T17:32:00Z">
              <w:rPr>
                <w:noProof/>
                <w:webHidden/>
              </w:rPr>
            </w:rPrChange>
          </w:rPr>
          <w:tab/>
        </w:r>
        <w:r w:rsidRPr="00E7115E">
          <w:rPr>
            <w:b w:val="0"/>
            <w:noProof/>
            <w:webHidden/>
            <w:color w:val="auto"/>
            <w:rPrChange w:id="938" w:author="Nagendra Dhakar" w:date="2016-01-26T17:32:00Z">
              <w:rPr>
                <w:noProof/>
                <w:webHidden/>
              </w:rPr>
            </w:rPrChange>
          </w:rPr>
          <w:fldChar w:fldCharType="begin"/>
        </w:r>
        <w:r w:rsidRPr="00E7115E">
          <w:rPr>
            <w:b w:val="0"/>
            <w:noProof/>
            <w:webHidden/>
            <w:color w:val="auto"/>
            <w:rPrChange w:id="939" w:author="Nagendra Dhakar" w:date="2016-01-26T17:32:00Z">
              <w:rPr>
                <w:noProof/>
                <w:webHidden/>
              </w:rPr>
            </w:rPrChange>
          </w:rPr>
          <w:instrText xml:space="preserve"> PAGEREF _Toc441592910 \h </w:instrText>
        </w:r>
        <w:r w:rsidRPr="00E7115E">
          <w:rPr>
            <w:b w:val="0"/>
            <w:noProof/>
            <w:webHidden/>
            <w:color w:val="auto"/>
            <w:rPrChange w:id="940" w:author="Nagendra Dhakar" w:date="2016-01-26T17:32:00Z">
              <w:rPr>
                <w:noProof/>
                <w:webHidden/>
              </w:rPr>
            </w:rPrChange>
          </w:rPr>
        </w:r>
      </w:ins>
      <w:r w:rsidRPr="00E7115E">
        <w:rPr>
          <w:b w:val="0"/>
          <w:noProof/>
          <w:webHidden/>
          <w:color w:val="auto"/>
          <w:rPrChange w:id="941" w:author="Nagendra Dhakar" w:date="2016-01-26T17:32:00Z">
            <w:rPr>
              <w:noProof/>
              <w:webHidden/>
            </w:rPr>
          </w:rPrChange>
        </w:rPr>
        <w:fldChar w:fldCharType="separate"/>
      </w:r>
      <w:ins w:id="942" w:author="Nagendra Dhakar" w:date="2016-01-26T17:31:00Z">
        <w:r w:rsidRPr="00E7115E">
          <w:rPr>
            <w:b w:val="0"/>
            <w:noProof/>
            <w:webHidden/>
            <w:color w:val="auto"/>
            <w:rPrChange w:id="943" w:author="Nagendra Dhakar" w:date="2016-01-26T17:32:00Z">
              <w:rPr>
                <w:noProof/>
                <w:webHidden/>
              </w:rPr>
            </w:rPrChange>
          </w:rPr>
          <w:t>34</w:t>
        </w:r>
        <w:r w:rsidRPr="00E7115E">
          <w:rPr>
            <w:b w:val="0"/>
            <w:noProof/>
            <w:webHidden/>
            <w:color w:val="auto"/>
            <w:rPrChange w:id="944" w:author="Nagendra Dhakar" w:date="2016-01-26T17:32:00Z">
              <w:rPr>
                <w:noProof/>
                <w:webHidden/>
              </w:rPr>
            </w:rPrChange>
          </w:rPr>
          <w:fldChar w:fldCharType="end"/>
        </w:r>
        <w:r w:rsidRPr="00E7115E">
          <w:rPr>
            <w:rStyle w:val="Hyperlink"/>
            <w:b w:val="0"/>
            <w:noProof/>
            <w:color w:val="auto"/>
            <w:rPrChange w:id="945" w:author="Nagendra Dhakar" w:date="2016-01-26T17:32:00Z">
              <w:rPr>
                <w:rStyle w:val="Hyperlink"/>
                <w:noProof/>
              </w:rPr>
            </w:rPrChange>
          </w:rPr>
          <w:fldChar w:fldCharType="end"/>
        </w:r>
      </w:ins>
    </w:p>
    <w:p w14:paraId="58F02B67" w14:textId="77777777" w:rsidR="00E7115E" w:rsidRPr="00E7115E" w:rsidRDefault="00E7115E">
      <w:pPr>
        <w:pStyle w:val="TableofFigures"/>
        <w:rPr>
          <w:ins w:id="946" w:author="Nagendra Dhakar" w:date="2016-01-26T17:31:00Z"/>
          <w:rFonts w:asciiTheme="minorHAnsi" w:eastAsiaTheme="minorEastAsia" w:hAnsiTheme="minorHAnsi"/>
          <w:b w:val="0"/>
          <w:caps w:val="0"/>
          <w:noProof/>
          <w:color w:val="auto"/>
          <w:sz w:val="22"/>
          <w:rPrChange w:id="947" w:author="Nagendra Dhakar" w:date="2016-01-26T17:32:00Z">
            <w:rPr>
              <w:ins w:id="948" w:author="Nagendra Dhakar" w:date="2016-01-26T17:31:00Z"/>
              <w:rFonts w:asciiTheme="minorHAnsi" w:eastAsiaTheme="minorEastAsia" w:hAnsiTheme="minorHAnsi"/>
              <w:b w:val="0"/>
              <w:caps w:val="0"/>
              <w:noProof/>
              <w:color w:val="auto"/>
              <w:sz w:val="22"/>
            </w:rPr>
          </w:rPrChange>
        </w:rPr>
      </w:pPr>
      <w:ins w:id="949" w:author="Nagendra Dhakar" w:date="2016-01-26T17:31:00Z">
        <w:r w:rsidRPr="00E7115E">
          <w:rPr>
            <w:rStyle w:val="Hyperlink"/>
            <w:b w:val="0"/>
            <w:noProof/>
            <w:color w:val="auto"/>
            <w:rPrChange w:id="950" w:author="Nagendra Dhakar" w:date="2016-01-26T17:32:00Z">
              <w:rPr>
                <w:rStyle w:val="Hyperlink"/>
                <w:noProof/>
              </w:rPr>
            </w:rPrChange>
          </w:rPr>
          <w:fldChar w:fldCharType="begin"/>
        </w:r>
        <w:r w:rsidRPr="00E7115E">
          <w:rPr>
            <w:rStyle w:val="Hyperlink"/>
            <w:b w:val="0"/>
            <w:noProof/>
            <w:color w:val="auto"/>
            <w:rPrChange w:id="951" w:author="Nagendra Dhakar" w:date="2016-01-26T17:32:00Z">
              <w:rPr>
                <w:rStyle w:val="Hyperlink"/>
                <w:noProof/>
              </w:rPr>
            </w:rPrChange>
          </w:rPr>
          <w:instrText xml:space="preserve"> </w:instrText>
        </w:r>
        <w:r w:rsidRPr="00E7115E">
          <w:rPr>
            <w:b w:val="0"/>
            <w:noProof/>
            <w:color w:val="auto"/>
            <w:rPrChange w:id="952" w:author="Nagendra Dhakar" w:date="2016-01-26T17:32:00Z">
              <w:rPr>
                <w:noProof/>
              </w:rPr>
            </w:rPrChange>
          </w:rPr>
          <w:instrText>HYPERLINK \l "_Toc441592911"</w:instrText>
        </w:r>
        <w:r w:rsidRPr="00E7115E">
          <w:rPr>
            <w:rStyle w:val="Hyperlink"/>
            <w:b w:val="0"/>
            <w:noProof/>
            <w:color w:val="auto"/>
            <w:rPrChange w:id="953" w:author="Nagendra Dhakar" w:date="2016-01-26T17:32:00Z">
              <w:rPr>
                <w:rStyle w:val="Hyperlink"/>
                <w:noProof/>
              </w:rPr>
            </w:rPrChange>
          </w:rPr>
          <w:instrText xml:space="preserve"> </w:instrText>
        </w:r>
        <w:r w:rsidRPr="00E7115E">
          <w:rPr>
            <w:rStyle w:val="Hyperlink"/>
            <w:b w:val="0"/>
            <w:noProof/>
            <w:color w:val="auto"/>
            <w:rPrChange w:id="954" w:author="Nagendra Dhakar" w:date="2016-01-26T17:32:00Z">
              <w:rPr>
                <w:rStyle w:val="Hyperlink"/>
                <w:noProof/>
              </w:rPr>
            </w:rPrChange>
          </w:rPr>
        </w:r>
        <w:r w:rsidRPr="00E7115E">
          <w:rPr>
            <w:rStyle w:val="Hyperlink"/>
            <w:b w:val="0"/>
            <w:noProof/>
            <w:color w:val="auto"/>
            <w:rPrChange w:id="955" w:author="Nagendra Dhakar" w:date="2016-01-26T17:32:00Z">
              <w:rPr>
                <w:rStyle w:val="Hyperlink"/>
                <w:noProof/>
              </w:rPr>
            </w:rPrChange>
          </w:rPr>
          <w:fldChar w:fldCharType="separate"/>
        </w:r>
        <w:r w:rsidRPr="00E7115E">
          <w:rPr>
            <w:rStyle w:val="Hyperlink"/>
            <w:b w:val="0"/>
            <w:noProof/>
            <w:color w:val="auto"/>
            <w:rPrChange w:id="956" w:author="Nagendra Dhakar" w:date="2016-01-26T17:32:00Z">
              <w:rPr>
                <w:rStyle w:val="Hyperlink"/>
                <w:noProof/>
              </w:rPr>
            </w:rPrChange>
          </w:rPr>
          <w:t>Figure 4.1 Coefficient File Example</w:t>
        </w:r>
        <w:r w:rsidRPr="00E7115E">
          <w:rPr>
            <w:b w:val="0"/>
            <w:noProof/>
            <w:webHidden/>
            <w:color w:val="auto"/>
            <w:rPrChange w:id="957" w:author="Nagendra Dhakar" w:date="2016-01-26T17:32:00Z">
              <w:rPr>
                <w:noProof/>
                <w:webHidden/>
              </w:rPr>
            </w:rPrChange>
          </w:rPr>
          <w:tab/>
        </w:r>
        <w:r w:rsidRPr="00E7115E">
          <w:rPr>
            <w:b w:val="0"/>
            <w:noProof/>
            <w:webHidden/>
            <w:color w:val="auto"/>
            <w:rPrChange w:id="958" w:author="Nagendra Dhakar" w:date="2016-01-26T17:32:00Z">
              <w:rPr>
                <w:noProof/>
                <w:webHidden/>
              </w:rPr>
            </w:rPrChange>
          </w:rPr>
          <w:fldChar w:fldCharType="begin"/>
        </w:r>
        <w:r w:rsidRPr="00E7115E">
          <w:rPr>
            <w:b w:val="0"/>
            <w:noProof/>
            <w:webHidden/>
            <w:color w:val="auto"/>
            <w:rPrChange w:id="959" w:author="Nagendra Dhakar" w:date="2016-01-26T17:32:00Z">
              <w:rPr>
                <w:noProof/>
                <w:webHidden/>
              </w:rPr>
            </w:rPrChange>
          </w:rPr>
          <w:instrText xml:space="preserve"> PAGEREF _Toc441592911 \h </w:instrText>
        </w:r>
        <w:r w:rsidRPr="00E7115E">
          <w:rPr>
            <w:b w:val="0"/>
            <w:noProof/>
            <w:webHidden/>
            <w:color w:val="auto"/>
            <w:rPrChange w:id="960" w:author="Nagendra Dhakar" w:date="2016-01-26T17:32:00Z">
              <w:rPr>
                <w:noProof/>
                <w:webHidden/>
              </w:rPr>
            </w:rPrChange>
          </w:rPr>
        </w:r>
      </w:ins>
      <w:r w:rsidRPr="00E7115E">
        <w:rPr>
          <w:b w:val="0"/>
          <w:noProof/>
          <w:webHidden/>
          <w:color w:val="auto"/>
          <w:rPrChange w:id="961" w:author="Nagendra Dhakar" w:date="2016-01-26T17:32:00Z">
            <w:rPr>
              <w:noProof/>
              <w:webHidden/>
            </w:rPr>
          </w:rPrChange>
        </w:rPr>
        <w:fldChar w:fldCharType="separate"/>
      </w:r>
      <w:ins w:id="962" w:author="Nagendra Dhakar" w:date="2016-01-26T17:31:00Z">
        <w:r w:rsidRPr="00E7115E">
          <w:rPr>
            <w:b w:val="0"/>
            <w:noProof/>
            <w:webHidden/>
            <w:color w:val="auto"/>
            <w:rPrChange w:id="963" w:author="Nagendra Dhakar" w:date="2016-01-26T17:32:00Z">
              <w:rPr>
                <w:noProof/>
                <w:webHidden/>
              </w:rPr>
            </w:rPrChange>
          </w:rPr>
          <w:t>58</w:t>
        </w:r>
        <w:r w:rsidRPr="00E7115E">
          <w:rPr>
            <w:b w:val="0"/>
            <w:noProof/>
            <w:webHidden/>
            <w:color w:val="auto"/>
            <w:rPrChange w:id="964" w:author="Nagendra Dhakar" w:date="2016-01-26T17:32:00Z">
              <w:rPr>
                <w:noProof/>
                <w:webHidden/>
              </w:rPr>
            </w:rPrChange>
          </w:rPr>
          <w:fldChar w:fldCharType="end"/>
        </w:r>
        <w:r w:rsidRPr="00E7115E">
          <w:rPr>
            <w:rStyle w:val="Hyperlink"/>
            <w:b w:val="0"/>
            <w:noProof/>
            <w:color w:val="auto"/>
            <w:rPrChange w:id="965" w:author="Nagendra Dhakar" w:date="2016-01-26T17:32:00Z">
              <w:rPr>
                <w:rStyle w:val="Hyperlink"/>
                <w:noProof/>
              </w:rPr>
            </w:rPrChange>
          </w:rPr>
          <w:fldChar w:fldCharType="end"/>
        </w:r>
      </w:ins>
    </w:p>
    <w:p w14:paraId="10BDE304" w14:textId="77777777" w:rsidR="00E7115E" w:rsidRPr="00E7115E" w:rsidRDefault="00E7115E">
      <w:pPr>
        <w:pStyle w:val="TableofFigures"/>
        <w:rPr>
          <w:ins w:id="966" w:author="Nagendra Dhakar" w:date="2016-01-26T17:31:00Z"/>
          <w:rFonts w:asciiTheme="minorHAnsi" w:eastAsiaTheme="minorEastAsia" w:hAnsiTheme="minorHAnsi"/>
          <w:b w:val="0"/>
          <w:caps w:val="0"/>
          <w:noProof/>
          <w:color w:val="auto"/>
          <w:sz w:val="22"/>
          <w:rPrChange w:id="967" w:author="Nagendra Dhakar" w:date="2016-01-26T17:32:00Z">
            <w:rPr>
              <w:ins w:id="968" w:author="Nagendra Dhakar" w:date="2016-01-26T17:31:00Z"/>
              <w:rFonts w:asciiTheme="minorHAnsi" w:eastAsiaTheme="minorEastAsia" w:hAnsiTheme="minorHAnsi"/>
              <w:b w:val="0"/>
              <w:caps w:val="0"/>
              <w:noProof/>
              <w:color w:val="auto"/>
              <w:sz w:val="22"/>
            </w:rPr>
          </w:rPrChange>
        </w:rPr>
      </w:pPr>
      <w:ins w:id="969" w:author="Nagendra Dhakar" w:date="2016-01-26T17:31:00Z">
        <w:r w:rsidRPr="00E7115E">
          <w:rPr>
            <w:rStyle w:val="Hyperlink"/>
            <w:b w:val="0"/>
            <w:noProof/>
            <w:color w:val="auto"/>
            <w:rPrChange w:id="970" w:author="Nagendra Dhakar" w:date="2016-01-26T17:32:00Z">
              <w:rPr>
                <w:rStyle w:val="Hyperlink"/>
                <w:noProof/>
              </w:rPr>
            </w:rPrChange>
          </w:rPr>
          <w:fldChar w:fldCharType="begin"/>
        </w:r>
        <w:r w:rsidRPr="00E7115E">
          <w:rPr>
            <w:rStyle w:val="Hyperlink"/>
            <w:b w:val="0"/>
            <w:noProof/>
            <w:color w:val="auto"/>
            <w:rPrChange w:id="971" w:author="Nagendra Dhakar" w:date="2016-01-26T17:32:00Z">
              <w:rPr>
                <w:rStyle w:val="Hyperlink"/>
                <w:noProof/>
              </w:rPr>
            </w:rPrChange>
          </w:rPr>
          <w:instrText xml:space="preserve"> </w:instrText>
        </w:r>
        <w:r w:rsidRPr="00E7115E">
          <w:rPr>
            <w:b w:val="0"/>
            <w:noProof/>
            <w:color w:val="auto"/>
            <w:rPrChange w:id="972" w:author="Nagendra Dhakar" w:date="2016-01-26T17:32:00Z">
              <w:rPr>
                <w:noProof/>
              </w:rPr>
            </w:rPrChange>
          </w:rPr>
          <w:instrText>HYPERLINK \l "_Toc441592912"</w:instrText>
        </w:r>
        <w:r w:rsidRPr="00E7115E">
          <w:rPr>
            <w:rStyle w:val="Hyperlink"/>
            <w:b w:val="0"/>
            <w:noProof/>
            <w:color w:val="auto"/>
            <w:rPrChange w:id="973" w:author="Nagendra Dhakar" w:date="2016-01-26T17:32:00Z">
              <w:rPr>
                <w:rStyle w:val="Hyperlink"/>
                <w:noProof/>
              </w:rPr>
            </w:rPrChange>
          </w:rPr>
          <w:instrText xml:space="preserve"> </w:instrText>
        </w:r>
        <w:r w:rsidRPr="00E7115E">
          <w:rPr>
            <w:rStyle w:val="Hyperlink"/>
            <w:b w:val="0"/>
            <w:noProof/>
            <w:color w:val="auto"/>
            <w:rPrChange w:id="974" w:author="Nagendra Dhakar" w:date="2016-01-26T17:32:00Z">
              <w:rPr>
                <w:rStyle w:val="Hyperlink"/>
                <w:noProof/>
              </w:rPr>
            </w:rPrChange>
          </w:rPr>
        </w:r>
        <w:r w:rsidRPr="00E7115E">
          <w:rPr>
            <w:rStyle w:val="Hyperlink"/>
            <w:b w:val="0"/>
            <w:noProof/>
            <w:color w:val="auto"/>
            <w:rPrChange w:id="975" w:author="Nagendra Dhakar" w:date="2016-01-26T17:32:00Z">
              <w:rPr>
                <w:rStyle w:val="Hyperlink"/>
                <w:noProof/>
              </w:rPr>
            </w:rPrChange>
          </w:rPr>
          <w:fldChar w:fldCharType="separate"/>
        </w:r>
        <w:r w:rsidRPr="00E7115E">
          <w:rPr>
            <w:rStyle w:val="Hyperlink"/>
            <w:b w:val="0"/>
            <w:noProof/>
            <w:color w:val="auto"/>
            <w:rPrChange w:id="976" w:author="Nagendra Dhakar" w:date="2016-01-26T17:32:00Z">
              <w:rPr>
                <w:rStyle w:val="Hyperlink"/>
                <w:noProof/>
              </w:rPr>
            </w:rPrChange>
          </w:rPr>
          <w:t>Figure 5.1 DaySim Tools</w:t>
        </w:r>
        <w:r w:rsidRPr="00E7115E">
          <w:rPr>
            <w:b w:val="0"/>
            <w:noProof/>
            <w:webHidden/>
            <w:color w:val="auto"/>
            <w:rPrChange w:id="977" w:author="Nagendra Dhakar" w:date="2016-01-26T17:32:00Z">
              <w:rPr>
                <w:noProof/>
                <w:webHidden/>
              </w:rPr>
            </w:rPrChange>
          </w:rPr>
          <w:tab/>
        </w:r>
        <w:r w:rsidRPr="00E7115E">
          <w:rPr>
            <w:b w:val="0"/>
            <w:noProof/>
            <w:webHidden/>
            <w:color w:val="auto"/>
            <w:rPrChange w:id="978" w:author="Nagendra Dhakar" w:date="2016-01-26T17:32:00Z">
              <w:rPr>
                <w:noProof/>
                <w:webHidden/>
              </w:rPr>
            </w:rPrChange>
          </w:rPr>
          <w:fldChar w:fldCharType="begin"/>
        </w:r>
        <w:r w:rsidRPr="00E7115E">
          <w:rPr>
            <w:b w:val="0"/>
            <w:noProof/>
            <w:webHidden/>
            <w:color w:val="auto"/>
            <w:rPrChange w:id="979" w:author="Nagendra Dhakar" w:date="2016-01-26T17:32:00Z">
              <w:rPr>
                <w:noProof/>
                <w:webHidden/>
              </w:rPr>
            </w:rPrChange>
          </w:rPr>
          <w:instrText xml:space="preserve"> PAGEREF _Toc441592912 \h </w:instrText>
        </w:r>
        <w:r w:rsidRPr="00E7115E">
          <w:rPr>
            <w:b w:val="0"/>
            <w:noProof/>
            <w:webHidden/>
            <w:color w:val="auto"/>
            <w:rPrChange w:id="980" w:author="Nagendra Dhakar" w:date="2016-01-26T17:32:00Z">
              <w:rPr>
                <w:noProof/>
                <w:webHidden/>
              </w:rPr>
            </w:rPrChange>
          </w:rPr>
        </w:r>
      </w:ins>
      <w:r w:rsidRPr="00E7115E">
        <w:rPr>
          <w:b w:val="0"/>
          <w:noProof/>
          <w:webHidden/>
          <w:color w:val="auto"/>
          <w:rPrChange w:id="981" w:author="Nagendra Dhakar" w:date="2016-01-26T17:32:00Z">
            <w:rPr>
              <w:noProof/>
              <w:webHidden/>
            </w:rPr>
          </w:rPrChange>
        </w:rPr>
        <w:fldChar w:fldCharType="separate"/>
      </w:r>
      <w:ins w:id="982" w:author="Nagendra Dhakar" w:date="2016-01-26T17:31:00Z">
        <w:r w:rsidRPr="00E7115E">
          <w:rPr>
            <w:b w:val="0"/>
            <w:noProof/>
            <w:webHidden/>
            <w:color w:val="auto"/>
            <w:rPrChange w:id="983" w:author="Nagendra Dhakar" w:date="2016-01-26T17:32:00Z">
              <w:rPr>
                <w:noProof/>
                <w:webHidden/>
              </w:rPr>
            </w:rPrChange>
          </w:rPr>
          <w:t>112</w:t>
        </w:r>
        <w:r w:rsidRPr="00E7115E">
          <w:rPr>
            <w:b w:val="0"/>
            <w:noProof/>
            <w:webHidden/>
            <w:color w:val="auto"/>
            <w:rPrChange w:id="984" w:author="Nagendra Dhakar" w:date="2016-01-26T17:32:00Z">
              <w:rPr>
                <w:noProof/>
                <w:webHidden/>
              </w:rPr>
            </w:rPrChange>
          </w:rPr>
          <w:fldChar w:fldCharType="end"/>
        </w:r>
        <w:r w:rsidRPr="00E7115E">
          <w:rPr>
            <w:rStyle w:val="Hyperlink"/>
            <w:b w:val="0"/>
            <w:noProof/>
            <w:color w:val="auto"/>
            <w:rPrChange w:id="985" w:author="Nagendra Dhakar" w:date="2016-01-26T17:32:00Z">
              <w:rPr>
                <w:rStyle w:val="Hyperlink"/>
                <w:noProof/>
              </w:rPr>
            </w:rPrChange>
          </w:rPr>
          <w:fldChar w:fldCharType="end"/>
        </w:r>
      </w:ins>
    </w:p>
    <w:p w14:paraId="5FBAC6B3" w14:textId="77777777" w:rsidR="00E7115E" w:rsidRPr="00E7115E" w:rsidRDefault="00E7115E">
      <w:pPr>
        <w:pStyle w:val="TableofFigures"/>
        <w:rPr>
          <w:ins w:id="986" w:author="Nagendra Dhakar" w:date="2016-01-26T17:31:00Z"/>
          <w:rFonts w:asciiTheme="minorHAnsi" w:eastAsiaTheme="minorEastAsia" w:hAnsiTheme="minorHAnsi"/>
          <w:b w:val="0"/>
          <w:caps w:val="0"/>
          <w:noProof/>
          <w:color w:val="auto"/>
          <w:sz w:val="22"/>
          <w:rPrChange w:id="987" w:author="Nagendra Dhakar" w:date="2016-01-26T17:32:00Z">
            <w:rPr>
              <w:ins w:id="988" w:author="Nagendra Dhakar" w:date="2016-01-26T17:31:00Z"/>
              <w:rFonts w:asciiTheme="minorHAnsi" w:eastAsiaTheme="minorEastAsia" w:hAnsiTheme="minorHAnsi"/>
              <w:b w:val="0"/>
              <w:caps w:val="0"/>
              <w:noProof/>
              <w:color w:val="auto"/>
              <w:sz w:val="22"/>
            </w:rPr>
          </w:rPrChange>
        </w:rPr>
      </w:pPr>
      <w:ins w:id="989" w:author="Nagendra Dhakar" w:date="2016-01-26T17:31:00Z">
        <w:r w:rsidRPr="00E7115E">
          <w:rPr>
            <w:rStyle w:val="Hyperlink"/>
            <w:b w:val="0"/>
            <w:noProof/>
            <w:color w:val="auto"/>
            <w:rPrChange w:id="990" w:author="Nagendra Dhakar" w:date="2016-01-26T17:32:00Z">
              <w:rPr>
                <w:rStyle w:val="Hyperlink"/>
                <w:noProof/>
              </w:rPr>
            </w:rPrChange>
          </w:rPr>
          <w:fldChar w:fldCharType="begin"/>
        </w:r>
        <w:r w:rsidRPr="00E7115E">
          <w:rPr>
            <w:rStyle w:val="Hyperlink"/>
            <w:b w:val="0"/>
            <w:noProof/>
            <w:color w:val="auto"/>
            <w:rPrChange w:id="991" w:author="Nagendra Dhakar" w:date="2016-01-26T17:32:00Z">
              <w:rPr>
                <w:rStyle w:val="Hyperlink"/>
                <w:noProof/>
              </w:rPr>
            </w:rPrChange>
          </w:rPr>
          <w:instrText xml:space="preserve"> </w:instrText>
        </w:r>
        <w:r w:rsidRPr="00E7115E">
          <w:rPr>
            <w:b w:val="0"/>
            <w:noProof/>
            <w:color w:val="auto"/>
            <w:rPrChange w:id="992" w:author="Nagendra Dhakar" w:date="2016-01-26T17:32:00Z">
              <w:rPr>
                <w:noProof/>
              </w:rPr>
            </w:rPrChange>
          </w:rPr>
          <w:instrText>HYPERLINK \l "_Toc441592913"</w:instrText>
        </w:r>
        <w:r w:rsidRPr="00E7115E">
          <w:rPr>
            <w:rStyle w:val="Hyperlink"/>
            <w:b w:val="0"/>
            <w:noProof/>
            <w:color w:val="auto"/>
            <w:rPrChange w:id="993" w:author="Nagendra Dhakar" w:date="2016-01-26T17:32:00Z">
              <w:rPr>
                <w:rStyle w:val="Hyperlink"/>
                <w:noProof/>
              </w:rPr>
            </w:rPrChange>
          </w:rPr>
          <w:instrText xml:space="preserve"> </w:instrText>
        </w:r>
        <w:r w:rsidRPr="00E7115E">
          <w:rPr>
            <w:rStyle w:val="Hyperlink"/>
            <w:b w:val="0"/>
            <w:noProof/>
            <w:color w:val="auto"/>
            <w:rPrChange w:id="994" w:author="Nagendra Dhakar" w:date="2016-01-26T17:32:00Z">
              <w:rPr>
                <w:rStyle w:val="Hyperlink"/>
                <w:noProof/>
              </w:rPr>
            </w:rPrChange>
          </w:rPr>
        </w:r>
        <w:r w:rsidRPr="00E7115E">
          <w:rPr>
            <w:rStyle w:val="Hyperlink"/>
            <w:b w:val="0"/>
            <w:noProof/>
            <w:color w:val="auto"/>
            <w:rPrChange w:id="995" w:author="Nagendra Dhakar" w:date="2016-01-26T17:32:00Z">
              <w:rPr>
                <w:rStyle w:val="Hyperlink"/>
                <w:noProof/>
              </w:rPr>
            </w:rPrChange>
          </w:rPr>
          <w:fldChar w:fldCharType="separate"/>
        </w:r>
        <w:r w:rsidRPr="00E7115E">
          <w:rPr>
            <w:rStyle w:val="Hyperlink"/>
            <w:b w:val="0"/>
            <w:noProof/>
            <w:color w:val="auto"/>
            <w:rPrChange w:id="996" w:author="Nagendra Dhakar" w:date="2016-01-26T17:32:00Z">
              <w:rPr>
                <w:rStyle w:val="Hyperlink"/>
                <w:noProof/>
              </w:rPr>
            </w:rPrChange>
          </w:rPr>
          <w:t>Figure 5.1 DaySim Allocation Tool GUI</w:t>
        </w:r>
        <w:r w:rsidRPr="00E7115E">
          <w:rPr>
            <w:b w:val="0"/>
            <w:noProof/>
            <w:webHidden/>
            <w:color w:val="auto"/>
            <w:rPrChange w:id="997" w:author="Nagendra Dhakar" w:date="2016-01-26T17:32:00Z">
              <w:rPr>
                <w:noProof/>
                <w:webHidden/>
              </w:rPr>
            </w:rPrChange>
          </w:rPr>
          <w:tab/>
        </w:r>
        <w:r w:rsidRPr="00E7115E">
          <w:rPr>
            <w:b w:val="0"/>
            <w:noProof/>
            <w:webHidden/>
            <w:color w:val="auto"/>
            <w:rPrChange w:id="998" w:author="Nagendra Dhakar" w:date="2016-01-26T17:32:00Z">
              <w:rPr>
                <w:noProof/>
                <w:webHidden/>
              </w:rPr>
            </w:rPrChange>
          </w:rPr>
          <w:fldChar w:fldCharType="begin"/>
        </w:r>
        <w:r w:rsidRPr="00E7115E">
          <w:rPr>
            <w:b w:val="0"/>
            <w:noProof/>
            <w:webHidden/>
            <w:color w:val="auto"/>
            <w:rPrChange w:id="999" w:author="Nagendra Dhakar" w:date="2016-01-26T17:32:00Z">
              <w:rPr>
                <w:noProof/>
                <w:webHidden/>
              </w:rPr>
            </w:rPrChange>
          </w:rPr>
          <w:instrText xml:space="preserve"> PAGEREF _Toc441592913 \h </w:instrText>
        </w:r>
        <w:r w:rsidRPr="00E7115E">
          <w:rPr>
            <w:b w:val="0"/>
            <w:noProof/>
            <w:webHidden/>
            <w:color w:val="auto"/>
            <w:rPrChange w:id="1000" w:author="Nagendra Dhakar" w:date="2016-01-26T17:32:00Z">
              <w:rPr>
                <w:noProof/>
                <w:webHidden/>
              </w:rPr>
            </w:rPrChange>
          </w:rPr>
        </w:r>
      </w:ins>
      <w:r w:rsidRPr="00E7115E">
        <w:rPr>
          <w:b w:val="0"/>
          <w:noProof/>
          <w:webHidden/>
          <w:color w:val="auto"/>
          <w:rPrChange w:id="1001" w:author="Nagendra Dhakar" w:date="2016-01-26T17:32:00Z">
            <w:rPr>
              <w:noProof/>
              <w:webHidden/>
            </w:rPr>
          </w:rPrChange>
        </w:rPr>
        <w:fldChar w:fldCharType="separate"/>
      </w:r>
      <w:ins w:id="1002" w:author="Nagendra Dhakar" w:date="2016-01-26T17:31:00Z">
        <w:r w:rsidRPr="00E7115E">
          <w:rPr>
            <w:b w:val="0"/>
            <w:noProof/>
            <w:webHidden/>
            <w:color w:val="auto"/>
            <w:rPrChange w:id="1003" w:author="Nagendra Dhakar" w:date="2016-01-26T17:32:00Z">
              <w:rPr>
                <w:noProof/>
                <w:webHidden/>
              </w:rPr>
            </w:rPrChange>
          </w:rPr>
          <w:t>113</w:t>
        </w:r>
        <w:r w:rsidRPr="00E7115E">
          <w:rPr>
            <w:b w:val="0"/>
            <w:noProof/>
            <w:webHidden/>
            <w:color w:val="auto"/>
            <w:rPrChange w:id="1004" w:author="Nagendra Dhakar" w:date="2016-01-26T17:32:00Z">
              <w:rPr>
                <w:noProof/>
                <w:webHidden/>
              </w:rPr>
            </w:rPrChange>
          </w:rPr>
          <w:fldChar w:fldCharType="end"/>
        </w:r>
        <w:r w:rsidRPr="00E7115E">
          <w:rPr>
            <w:rStyle w:val="Hyperlink"/>
            <w:b w:val="0"/>
            <w:noProof/>
            <w:color w:val="auto"/>
            <w:rPrChange w:id="1005" w:author="Nagendra Dhakar" w:date="2016-01-26T17:32:00Z">
              <w:rPr>
                <w:rStyle w:val="Hyperlink"/>
                <w:noProof/>
              </w:rPr>
            </w:rPrChange>
          </w:rPr>
          <w:fldChar w:fldCharType="end"/>
        </w:r>
      </w:ins>
    </w:p>
    <w:p w14:paraId="1B65AE5A" w14:textId="77777777" w:rsidR="00E7115E" w:rsidRPr="00E7115E" w:rsidRDefault="00E7115E">
      <w:pPr>
        <w:pStyle w:val="TableofFigures"/>
        <w:rPr>
          <w:ins w:id="1006" w:author="Nagendra Dhakar" w:date="2016-01-26T17:31:00Z"/>
          <w:rFonts w:asciiTheme="minorHAnsi" w:eastAsiaTheme="minorEastAsia" w:hAnsiTheme="minorHAnsi"/>
          <w:b w:val="0"/>
          <w:caps w:val="0"/>
          <w:noProof/>
          <w:color w:val="auto"/>
          <w:sz w:val="22"/>
          <w:rPrChange w:id="1007" w:author="Nagendra Dhakar" w:date="2016-01-26T17:32:00Z">
            <w:rPr>
              <w:ins w:id="1008" w:author="Nagendra Dhakar" w:date="2016-01-26T17:31:00Z"/>
              <w:rFonts w:asciiTheme="minorHAnsi" w:eastAsiaTheme="minorEastAsia" w:hAnsiTheme="minorHAnsi"/>
              <w:b w:val="0"/>
              <w:caps w:val="0"/>
              <w:noProof/>
              <w:color w:val="auto"/>
              <w:sz w:val="22"/>
            </w:rPr>
          </w:rPrChange>
        </w:rPr>
      </w:pPr>
      <w:ins w:id="1009" w:author="Nagendra Dhakar" w:date="2016-01-26T17:31:00Z">
        <w:r w:rsidRPr="00E7115E">
          <w:rPr>
            <w:rStyle w:val="Hyperlink"/>
            <w:b w:val="0"/>
            <w:noProof/>
            <w:color w:val="auto"/>
            <w:rPrChange w:id="1010" w:author="Nagendra Dhakar" w:date="2016-01-26T17:32:00Z">
              <w:rPr>
                <w:rStyle w:val="Hyperlink"/>
                <w:noProof/>
              </w:rPr>
            </w:rPrChange>
          </w:rPr>
          <w:fldChar w:fldCharType="begin"/>
        </w:r>
        <w:r w:rsidRPr="00E7115E">
          <w:rPr>
            <w:rStyle w:val="Hyperlink"/>
            <w:b w:val="0"/>
            <w:noProof/>
            <w:color w:val="auto"/>
            <w:rPrChange w:id="1011" w:author="Nagendra Dhakar" w:date="2016-01-26T17:32:00Z">
              <w:rPr>
                <w:rStyle w:val="Hyperlink"/>
                <w:noProof/>
              </w:rPr>
            </w:rPrChange>
          </w:rPr>
          <w:instrText xml:space="preserve"> </w:instrText>
        </w:r>
        <w:r w:rsidRPr="00E7115E">
          <w:rPr>
            <w:b w:val="0"/>
            <w:noProof/>
            <w:color w:val="auto"/>
            <w:rPrChange w:id="1012" w:author="Nagendra Dhakar" w:date="2016-01-26T17:32:00Z">
              <w:rPr>
                <w:noProof/>
              </w:rPr>
            </w:rPrChange>
          </w:rPr>
          <w:instrText>HYPERLINK \l "_Toc441592914"</w:instrText>
        </w:r>
        <w:r w:rsidRPr="00E7115E">
          <w:rPr>
            <w:rStyle w:val="Hyperlink"/>
            <w:b w:val="0"/>
            <w:noProof/>
            <w:color w:val="auto"/>
            <w:rPrChange w:id="1013" w:author="Nagendra Dhakar" w:date="2016-01-26T17:32:00Z">
              <w:rPr>
                <w:rStyle w:val="Hyperlink"/>
                <w:noProof/>
              </w:rPr>
            </w:rPrChange>
          </w:rPr>
          <w:instrText xml:space="preserve"> </w:instrText>
        </w:r>
        <w:r w:rsidRPr="00E7115E">
          <w:rPr>
            <w:rStyle w:val="Hyperlink"/>
            <w:b w:val="0"/>
            <w:noProof/>
            <w:color w:val="auto"/>
            <w:rPrChange w:id="1014" w:author="Nagendra Dhakar" w:date="2016-01-26T17:32:00Z">
              <w:rPr>
                <w:rStyle w:val="Hyperlink"/>
                <w:noProof/>
              </w:rPr>
            </w:rPrChange>
          </w:rPr>
        </w:r>
        <w:r w:rsidRPr="00E7115E">
          <w:rPr>
            <w:rStyle w:val="Hyperlink"/>
            <w:b w:val="0"/>
            <w:noProof/>
            <w:color w:val="auto"/>
            <w:rPrChange w:id="1015" w:author="Nagendra Dhakar" w:date="2016-01-26T17:32:00Z">
              <w:rPr>
                <w:rStyle w:val="Hyperlink"/>
                <w:noProof/>
              </w:rPr>
            </w:rPrChange>
          </w:rPr>
          <w:fldChar w:fldCharType="separate"/>
        </w:r>
        <w:r w:rsidRPr="00E7115E">
          <w:rPr>
            <w:rStyle w:val="Hyperlink"/>
            <w:b w:val="0"/>
            <w:noProof/>
            <w:color w:val="auto"/>
            <w:rPrChange w:id="1016" w:author="Nagendra Dhakar" w:date="2016-01-26T17:32:00Z">
              <w:rPr>
                <w:rStyle w:val="Hyperlink"/>
                <w:noProof/>
              </w:rPr>
            </w:rPrChange>
          </w:rPr>
          <w:t>Figure 5.2 Read XML Input File</w:t>
        </w:r>
        <w:r w:rsidRPr="00E7115E">
          <w:rPr>
            <w:b w:val="0"/>
            <w:noProof/>
            <w:webHidden/>
            <w:color w:val="auto"/>
            <w:rPrChange w:id="1017" w:author="Nagendra Dhakar" w:date="2016-01-26T17:32:00Z">
              <w:rPr>
                <w:noProof/>
                <w:webHidden/>
              </w:rPr>
            </w:rPrChange>
          </w:rPr>
          <w:tab/>
        </w:r>
        <w:r w:rsidRPr="00E7115E">
          <w:rPr>
            <w:b w:val="0"/>
            <w:noProof/>
            <w:webHidden/>
            <w:color w:val="auto"/>
            <w:rPrChange w:id="1018" w:author="Nagendra Dhakar" w:date="2016-01-26T17:32:00Z">
              <w:rPr>
                <w:noProof/>
                <w:webHidden/>
              </w:rPr>
            </w:rPrChange>
          </w:rPr>
          <w:fldChar w:fldCharType="begin"/>
        </w:r>
        <w:r w:rsidRPr="00E7115E">
          <w:rPr>
            <w:b w:val="0"/>
            <w:noProof/>
            <w:webHidden/>
            <w:color w:val="auto"/>
            <w:rPrChange w:id="1019" w:author="Nagendra Dhakar" w:date="2016-01-26T17:32:00Z">
              <w:rPr>
                <w:noProof/>
                <w:webHidden/>
              </w:rPr>
            </w:rPrChange>
          </w:rPr>
          <w:instrText xml:space="preserve"> PAGEREF _Toc441592914 \h </w:instrText>
        </w:r>
        <w:r w:rsidRPr="00E7115E">
          <w:rPr>
            <w:b w:val="0"/>
            <w:noProof/>
            <w:webHidden/>
            <w:color w:val="auto"/>
            <w:rPrChange w:id="1020" w:author="Nagendra Dhakar" w:date="2016-01-26T17:32:00Z">
              <w:rPr>
                <w:noProof/>
                <w:webHidden/>
              </w:rPr>
            </w:rPrChange>
          </w:rPr>
        </w:r>
      </w:ins>
      <w:r w:rsidRPr="00E7115E">
        <w:rPr>
          <w:b w:val="0"/>
          <w:noProof/>
          <w:webHidden/>
          <w:color w:val="auto"/>
          <w:rPrChange w:id="1021" w:author="Nagendra Dhakar" w:date="2016-01-26T17:32:00Z">
            <w:rPr>
              <w:noProof/>
              <w:webHidden/>
            </w:rPr>
          </w:rPrChange>
        </w:rPr>
        <w:fldChar w:fldCharType="separate"/>
      </w:r>
      <w:ins w:id="1022" w:author="Nagendra Dhakar" w:date="2016-01-26T17:31:00Z">
        <w:r w:rsidRPr="00E7115E">
          <w:rPr>
            <w:b w:val="0"/>
            <w:noProof/>
            <w:webHidden/>
            <w:color w:val="auto"/>
            <w:rPrChange w:id="1023" w:author="Nagendra Dhakar" w:date="2016-01-26T17:32:00Z">
              <w:rPr>
                <w:noProof/>
                <w:webHidden/>
              </w:rPr>
            </w:rPrChange>
          </w:rPr>
          <w:t>113</w:t>
        </w:r>
        <w:r w:rsidRPr="00E7115E">
          <w:rPr>
            <w:b w:val="0"/>
            <w:noProof/>
            <w:webHidden/>
            <w:color w:val="auto"/>
            <w:rPrChange w:id="1024" w:author="Nagendra Dhakar" w:date="2016-01-26T17:32:00Z">
              <w:rPr>
                <w:noProof/>
                <w:webHidden/>
              </w:rPr>
            </w:rPrChange>
          </w:rPr>
          <w:fldChar w:fldCharType="end"/>
        </w:r>
        <w:r w:rsidRPr="00E7115E">
          <w:rPr>
            <w:rStyle w:val="Hyperlink"/>
            <w:b w:val="0"/>
            <w:noProof/>
            <w:color w:val="auto"/>
            <w:rPrChange w:id="1025" w:author="Nagendra Dhakar" w:date="2016-01-26T17:32:00Z">
              <w:rPr>
                <w:rStyle w:val="Hyperlink"/>
                <w:noProof/>
              </w:rPr>
            </w:rPrChange>
          </w:rPr>
          <w:fldChar w:fldCharType="end"/>
        </w:r>
      </w:ins>
    </w:p>
    <w:p w14:paraId="26DE66B3" w14:textId="77777777" w:rsidR="00E7115E" w:rsidRPr="00E7115E" w:rsidRDefault="00E7115E">
      <w:pPr>
        <w:pStyle w:val="TableofFigures"/>
        <w:rPr>
          <w:ins w:id="1026" w:author="Nagendra Dhakar" w:date="2016-01-26T17:31:00Z"/>
          <w:rFonts w:asciiTheme="minorHAnsi" w:eastAsiaTheme="minorEastAsia" w:hAnsiTheme="minorHAnsi"/>
          <w:b w:val="0"/>
          <w:caps w:val="0"/>
          <w:noProof/>
          <w:color w:val="auto"/>
          <w:sz w:val="22"/>
          <w:rPrChange w:id="1027" w:author="Nagendra Dhakar" w:date="2016-01-26T17:32:00Z">
            <w:rPr>
              <w:ins w:id="1028" w:author="Nagendra Dhakar" w:date="2016-01-26T17:31:00Z"/>
              <w:rFonts w:asciiTheme="minorHAnsi" w:eastAsiaTheme="minorEastAsia" w:hAnsiTheme="minorHAnsi"/>
              <w:b w:val="0"/>
              <w:caps w:val="0"/>
              <w:noProof/>
              <w:color w:val="auto"/>
              <w:sz w:val="22"/>
            </w:rPr>
          </w:rPrChange>
        </w:rPr>
      </w:pPr>
      <w:ins w:id="1029" w:author="Nagendra Dhakar" w:date="2016-01-26T17:31:00Z">
        <w:r w:rsidRPr="00E7115E">
          <w:rPr>
            <w:rStyle w:val="Hyperlink"/>
            <w:b w:val="0"/>
            <w:noProof/>
            <w:color w:val="auto"/>
            <w:rPrChange w:id="1030" w:author="Nagendra Dhakar" w:date="2016-01-26T17:32:00Z">
              <w:rPr>
                <w:rStyle w:val="Hyperlink"/>
                <w:noProof/>
              </w:rPr>
            </w:rPrChange>
          </w:rPr>
          <w:fldChar w:fldCharType="begin"/>
        </w:r>
        <w:r w:rsidRPr="00E7115E">
          <w:rPr>
            <w:rStyle w:val="Hyperlink"/>
            <w:b w:val="0"/>
            <w:noProof/>
            <w:color w:val="auto"/>
            <w:rPrChange w:id="1031" w:author="Nagendra Dhakar" w:date="2016-01-26T17:32:00Z">
              <w:rPr>
                <w:rStyle w:val="Hyperlink"/>
                <w:noProof/>
              </w:rPr>
            </w:rPrChange>
          </w:rPr>
          <w:instrText xml:space="preserve"> </w:instrText>
        </w:r>
        <w:r w:rsidRPr="00E7115E">
          <w:rPr>
            <w:b w:val="0"/>
            <w:noProof/>
            <w:color w:val="auto"/>
            <w:rPrChange w:id="1032" w:author="Nagendra Dhakar" w:date="2016-01-26T17:32:00Z">
              <w:rPr>
                <w:noProof/>
              </w:rPr>
            </w:rPrChange>
          </w:rPr>
          <w:instrText>HYPERLINK \l "_Toc441592915"</w:instrText>
        </w:r>
        <w:r w:rsidRPr="00E7115E">
          <w:rPr>
            <w:rStyle w:val="Hyperlink"/>
            <w:b w:val="0"/>
            <w:noProof/>
            <w:color w:val="auto"/>
            <w:rPrChange w:id="1033" w:author="Nagendra Dhakar" w:date="2016-01-26T17:32:00Z">
              <w:rPr>
                <w:rStyle w:val="Hyperlink"/>
                <w:noProof/>
              </w:rPr>
            </w:rPrChange>
          </w:rPr>
          <w:instrText xml:space="preserve"> </w:instrText>
        </w:r>
        <w:r w:rsidRPr="00E7115E">
          <w:rPr>
            <w:rStyle w:val="Hyperlink"/>
            <w:b w:val="0"/>
            <w:noProof/>
            <w:color w:val="auto"/>
            <w:rPrChange w:id="1034" w:author="Nagendra Dhakar" w:date="2016-01-26T17:32:00Z">
              <w:rPr>
                <w:rStyle w:val="Hyperlink"/>
                <w:noProof/>
              </w:rPr>
            </w:rPrChange>
          </w:rPr>
        </w:r>
        <w:r w:rsidRPr="00E7115E">
          <w:rPr>
            <w:rStyle w:val="Hyperlink"/>
            <w:b w:val="0"/>
            <w:noProof/>
            <w:color w:val="auto"/>
            <w:rPrChange w:id="1035" w:author="Nagendra Dhakar" w:date="2016-01-26T17:32:00Z">
              <w:rPr>
                <w:rStyle w:val="Hyperlink"/>
                <w:noProof/>
              </w:rPr>
            </w:rPrChange>
          </w:rPr>
          <w:fldChar w:fldCharType="separate"/>
        </w:r>
        <w:r w:rsidRPr="00E7115E">
          <w:rPr>
            <w:rStyle w:val="Hyperlink"/>
            <w:b w:val="0"/>
            <w:noProof/>
            <w:color w:val="auto"/>
            <w:rPrChange w:id="1036" w:author="Nagendra Dhakar" w:date="2016-01-26T17:32:00Z">
              <w:rPr>
                <w:rStyle w:val="Hyperlink"/>
                <w:noProof/>
              </w:rPr>
            </w:rPrChange>
          </w:rPr>
          <w:t>Figure 5.3 Open Input XML File</w:t>
        </w:r>
        <w:r w:rsidRPr="00E7115E">
          <w:rPr>
            <w:b w:val="0"/>
            <w:noProof/>
            <w:webHidden/>
            <w:color w:val="auto"/>
            <w:rPrChange w:id="1037" w:author="Nagendra Dhakar" w:date="2016-01-26T17:32:00Z">
              <w:rPr>
                <w:noProof/>
                <w:webHidden/>
              </w:rPr>
            </w:rPrChange>
          </w:rPr>
          <w:tab/>
        </w:r>
        <w:r w:rsidRPr="00E7115E">
          <w:rPr>
            <w:b w:val="0"/>
            <w:noProof/>
            <w:webHidden/>
            <w:color w:val="auto"/>
            <w:rPrChange w:id="1038" w:author="Nagendra Dhakar" w:date="2016-01-26T17:32:00Z">
              <w:rPr>
                <w:noProof/>
                <w:webHidden/>
              </w:rPr>
            </w:rPrChange>
          </w:rPr>
          <w:fldChar w:fldCharType="begin"/>
        </w:r>
        <w:r w:rsidRPr="00E7115E">
          <w:rPr>
            <w:b w:val="0"/>
            <w:noProof/>
            <w:webHidden/>
            <w:color w:val="auto"/>
            <w:rPrChange w:id="1039" w:author="Nagendra Dhakar" w:date="2016-01-26T17:32:00Z">
              <w:rPr>
                <w:noProof/>
                <w:webHidden/>
              </w:rPr>
            </w:rPrChange>
          </w:rPr>
          <w:instrText xml:space="preserve"> PAGEREF _Toc441592915 \h </w:instrText>
        </w:r>
        <w:r w:rsidRPr="00E7115E">
          <w:rPr>
            <w:b w:val="0"/>
            <w:noProof/>
            <w:webHidden/>
            <w:color w:val="auto"/>
            <w:rPrChange w:id="1040" w:author="Nagendra Dhakar" w:date="2016-01-26T17:32:00Z">
              <w:rPr>
                <w:noProof/>
                <w:webHidden/>
              </w:rPr>
            </w:rPrChange>
          </w:rPr>
        </w:r>
      </w:ins>
      <w:r w:rsidRPr="00E7115E">
        <w:rPr>
          <w:b w:val="0"/>
          <w:noProof/>
          <w:webHidden/>
          <w:color w:val="auto"/>
          <w:rPrChange w:id="1041" w:author="Nagendra Dhakar" w:date="2016-01-26T17:32:00Z">
            <w:rPr>
              <w:noProof/>
              <w:webHidden/>
            </w:rPr>
          </w:rPrChange>
        </w:rPr>
        <w:fldChar w:fldCharType="separate"/>
      </w:r>
      <w:ins w:id="1042" w:author="Nagendra Dhakar" w:date="2016-01-26T17:31:00Z">
        <w:r w:rsidRPr="00E7115E">
          <w:rPr>
            <w:b w:val="0"/>
            <w:noProof/>
            <w:webHidden/>
            <w:color w:val="auto"/>
            <w:rPrChange w:id="1043" w:author="Nagendra Dhakar" w:date="2016-01-26T17:32:00Z">
              <w:rPr>
                <w:noProof/>
                <w:webHidden/>
              </w:rPr>
            </w:rPrChange>
          </w:rPr>
          <w:t>114</w:t>
        </w:r>
        <w:r w:rsidRPr="00E7115E">
          <w:rPr>
            <w:b w:val="0"/>
            <w:noProof/>
            <w:webHidden/>
            <w:color w:val="auto"/>
            <w:rPrChange w:id="1044" w:author="Nagendra Dhakar" w:date="2016-01-26T17:32:00Z">
              <w:rPr>
                <w:noProof/>
                <w:webHidden/>
              </w:rPr>
            </w:rPrChange>
          </w:rPr>
          <w:fldChar w:fldCharType="end"/>
        </w:r>
        <w:r w:rsidRPr="00E7115E">
          <w:rPr>
            <w:rStyle w:val="Hyperlink"/>
            <w:b w:val="0"/>
            <w:noProof/>
            <w:color w:val="auto"/>
            <w:rPrChange w:id="1045" w:author="Nagendra Dhakar" w:date="2016-01-26T17:32:00Z">
              <w:rPr>
                <w:rStyle w:val="Hyperlink"/>
                <w:noProof/>
              </w:rPr>
            </w:rPrChange>
          </w:rPr>
          <w:fldChar w:fldCharType="end"/>
        </w:r>
      </w:ins>
    </w:p>
    <w:p w14:paraId="3D1696C0" w14:textId="77777777" w:rsidR="00E7115E" w:rsidRPr="00E7115E" w:rsidRDefault="00E7115E">
      <w:pPr>
        <w:pStyle w:val="TableofFigures"/>
        <w:rPr>
          <w:ins w:id="1046" w:author="Nagendra Dhakar" w:date="2016-01-26T17:31:00Z"/>
          <w:rFonts w:asciiTheme="minorHAnsi" w:eastAsiaTheme="minorEastAsia" w:hAnsiTheme="minorHAnsi"/>
          <w:b w:val="0"/>
          <w:caps w:val="0"/>
          <w:noProof/>
          <w:color w:val="auto"/>
          <w:sz w:val="22"/>
          <w:rPrChange w:id="1047" w:author="Nagendra Dhakar" w:date="2016-01-26T17:32:00Z">
            <w:rPr>
              <w:ins w:id="1048" w:author="Nagendra Dhakar" w:date="2016-01-26T17:31:00Z"/>
              <w:rFonts w:asciiTheme="minorHAnsi" w:eastAsiaTheme="minorEastAsia" w:hAnsiTheme="minorHAnsi"/>
              <w:b w:val="0"/>
              <w:caps w:val="0"/>
              <w:noProof/>
              <w:color w:val="auto"/>
              <w:sz w:val="22"/>
            </w:rPr>
          </w:rPrChange>
        </w:rPr>
      </w:pPr>
      <w:ins w:id="1049" w:author="Nagendra Dhakar" w:date="2016-01-26T17:31:00Z">
        <w:r w:rsidRPr="00E7115E">
          <w:rPr>
            <w:rStyle w:val="Hyperlink"/>
            <w:b w:val="0"/>
            <w:noProof/>
            <w:color w:val="auto"/>
            <w:rPrChange w:id="1050" w:author="Nagendra Dhakar" w:date="2016-01-26T17:32:00Z">
              <w:rPr>
                <w:rStyle w:val="Hyperlink"/>
                <w:noProof/>
              </w:rPr>
            </w:rPrChange>
          </w:rPr>
          <w:fldChar w:fldCharType="begin"/>
        </w:r>
        <w:r w:rsidRPr="00E7115E">
          <w:rPr>
            <w:rStyle w:val="Hyperlink"/>
            <w:b w:val="0"/>
            <w:noProof/>
            <w:color w:val="auto"/>
            <w:rPrChange w:id="1051" w:author="Nagendra Dhakar" w:date="2016-01-26T17:32:00Z">
              <w:rPr>
                <w:rStyle w:val="Hyperlink"/>
                <w:noProof/>
              </w:rPr>
            </w:rPrChange>
          </w:rPr>
          <w:instrText xml:space="preserve"> </w:instrText>
        </w:r>
        <w:r w:rsidRPr="00E7115E">
          <w:rPr>
            <w:b w:val="0"/>
            <w:noProof/>
            <w:color w:val="auto"/>
            <w:rPrChange w:id="1052" w:author="Nagendra Dhakar" w:date="2016-01-26T17:32:00Z">
              <w:rPr>
                <w:noProof/>
              </w:rPr>
            </w:rPrChange>
          </w:rPr>
          <w:instrText>HYPERLINK \l "_Toc441592916"</w:instrText>
        </w:r>
        <w:r w:rsidRPr="00E7115E">
          <w:rPr>
            <w:rStyle w:val="Hyperlink"/>
            <w:b w:val="0"/>
            <w:noProof/>
            <w:color w:val="auto"/>
            <w:rPrChange w:id="1053" w:author="Nagendra Dhakar" w:date="2016-01-26T17:32:00Z">
              <w:rPr>
                <w:rStyle w:val="Hyperlink"/>
                <w:noProof/>
              </w:rPr>
            </w:rPrChange>
          </w:rPr>
          <w:instrText xml:space="preserve"> </w:instrText>
        </w:r>
        <w:r w:rsidRPr="00E7115E">
          <w:rPr>
            <w:rStyle w:val="Hyperlink"/>
            <w:b w:val="0"/>
            <w:noProof/>
            <w:color w:val="auto"/>
            <w:rPrChange w:id="1054" w:author="Nagendra Dhakar" w:date="2016-01-26T17:32:00Z">
              <w:rPr>
                <w:rStyle w:val="Hyperlink"/>
                <w:noProof/>
              </w:rPr>
            </w:rPrChange>
          </w:rPr>
        </w:r>
        <w:r w:rsidRPr="00E7115E">
          <w:rPr>
            <w:rStyle w:val="Hyperlink"/>
            <w:b w:val="0"/>
            <w:noProof/>
            <w:color w:val="auto"/>
            <w:rPrChange w:id="1055" w:author="Nagendra Dhakar" w:date="2016-01-26T17:32:00Z">
              <w:rPr>
                <w:rStyle w:val="Hyperlink"/>
                <w:noProof/>
              </w:rPr>
            </w:rPrChange>
          </w:rPr>
          <w:fldChar w:fldCharType="separate"/>
        </w:r>
        <w:r w:rsidRPr="00E7115E">
          <w:rPr>
            <w:rStyle w:val="Hyperlink"/>
            <w:b w:val="0"/>
            <w:noProof/>
            <w:color w:val="auto"/>
            <w:rPrChange w:id="1056" w:author="Nagendra Dhakar" w:date="2016-01-26T17:32:00Z">
              <w:rPr>
                <w:rStyle w:val="Hyperlink"/>
                <w:noProof/>
              </w:rPr>
            </w:rPrChange>
          </w:rPr>
          <w:t>Figure 5.4 DaySim Allocation Tool GUI with Inputs Populated</w:t>
        </w:r>
        <w:r w:rsidRPr="00E7115E">
          <w:rPr>
            <w:b w:val="0"/>
            <w:noProof/>
            <w:webHidden/>
            <w:color w:val="auto"/>
            <w:rPrChange w:id="1057" w:author="Nagendra Dhakar" w:date="2016-01-26T17:32:00Z">
              <w:rPr>
                <w:noProof/>
                <w:webHidden/>
              </w:rPr>
            </w:rPrChange>
          </w:rPr>
          <w:tab/>
        </w:r>
        <w:r w:rsidRPr="00E7115E">
          <w:rPr>
            <w:b w:val="0"/>
            <w:noProof/>
            <w:webHidden/>
            <w:color w:val="auto"/>
            <w:rPrChange w:id="1058" w:author="Nagendra Dhakar" w:date="2016-01-26T17:32:00Z">
              <w:rPr>
                <w:noProof/>
                <w:webHidden/>
              </w:rPr>
            </w:rPrChange>
          </w:rPr>
          <w:fldChar w:fldCharType="begin"/>
        </w:r>
        <w:r w:rsidRPr="00E7115E">
          <w:rPr>
            <w:b w:val="0"/>
            <w:noProof/>
            <w:webHidden/>
            <w:color w:val="auto"/>
            <w:rPrChange w:id="1059" w:author="Nagendra Dhakar" w:date="2016-01-26T17:32:00Z">
              <w:rPr>
                <w:noProof/>
                <w:webHidden/>
              </w:rPr>
            </w:rPrChange>
          </w:rPr>
          <w:instrText xml:space="preserve"> PAGEREF _Toc441592916 \h </w:instrText>
        </w:r>
        <w:r w:rsidRPr="00E7115E">
          <w:rPr>
            <w:b w:val="0"/>
            <w:noProof/>
            <w:webHidden/>
            <w:color w:val="auto"/>
            <w:rPrChange w:id="1060" w:author="Nagendra Dhakar" w:date="2016-01-26T17:32:00Z">
              <w:rPr>
                <w:noProof/>
                <w:webHidden/>
              </w:rPr>
            </w:rPrChange>
          </w:rPr>
        </w:r>
      </w:ins>
      <w:r w:rsidRPr="00E7115E">
        <w:rPr>
          <w:b w:val="0"/>
          <w:noProof/>
          <w:webHidden/>
          <w:color w:val="auto"/>
          <w:rPrChange w:id="1061" w:author="Nagendra Dhakar" w:date="2016-01-26T17:32:00Z">
            <w:rPr>
              <w:noProof/>
              <w:webHidden/>
            </w:rPr>
          </w:rPrChange>
        </w:rPr>
        <w:fldChar w:fldCharType="separate"/>
      </w:r>
      <w:ins w:id="1062" w:author="Nagendra Dhakar" w:date="2016-01-26T17:31:00Z">
        <w:r w:rsidRPr="00E7115E">
          <w:rPr>
            <w:b w:val="0"/>
            <w:noProof/>
            <w:webHidden/>
            <w:color w:val="auto"/>
            <w:rPrChange w:id="1063" w:author="Nagendra Dhakar" w:date="2016-01-26T17:32:00Z">
              <w:rPr>
                <w:noProof/>
                <w:webHidden/>
              </w:rPr>
            </w:rPrChange>
          </w:rPr>
          <w:t>115</w:t>
        </w:r>
        <w:r w:rsidRPr="00E7115E">
          <w:rPr>
            <w:b w:val="0"/>
            <w:noProof/>
            <w:webHidden/>
            <w:color w:val="auto"/>
            <w:rPrChange w:id="1064" w:author="Nagendra Dhakar" w:date="2016-01-26T17:32:00Z">
              <w:rPr>
                <w:noProof/>
                <w:webHidden/>
              </w:rPr>
            </w:rPrChange>
          </w:rPr>
          <w:fldChar w:fldCharType="end"/>
        </w:r>
        <w:r w:rsidRPr="00E7115E">
          <w:rPr>
            <w:rStyle w:val="Hyperlink"/>
            <w:b w:val="0"/>
            <w:noProof/>
            <w:color w:val="auto"/>
            <w:rPrChange w:id="1065" w:author="Nagendra Dhakar" w:date="2016-01-26T17:32:00Z">
              <w:rPr>
                <w:rStyle w:val="Hyperlink"/>
                <w:noProof/>
              </w:rPr>
            </w:rPrChange>
          </w:rPr>
          <w:fldChar w:fldCharType="end"/>
        </w:r>
      </w:ins>
    </w:p>
    <w:p w14:paraId="26A226A8" w14:textId="77777777" w:rsidR="00E7115E" w:rsidRPr="00E7115E" w:rsidRDefault="00E7115E">
      <w:pPr>
        <w:pStyle w:val="TableofFigures"/>
        <w:rPr>
          <w:ins w:id="1066" w:author="Nagendra Dhakar" w:date="2016-01-26T17:31:00Z"/>
          <w:rFonts w:asciiTheme="minorHAnsi" w:eastAsiaTheme="minorEastAsia" w:hAnsiTheme="minorHAnsi"/>
          <w:b w:val="0"/>
          <w:caps w:val="0"/>
          <w:noProof/>
          <w:color w:val="auto"/>
          <w:sz w:val="22"/>
          <w:rPrChange w:id="1067" w:author="Nagendra Dhakar" w:date="2016-01-26T17:32:00Z">
            <w:rPr>
              <w:ins w:id="1068" w:author="Nagendra Dhakar" w:date="2016-01-26T17:31:00Z"/>
              <w:rFonts w:asciiTheme="minorHAnsi" w:eastAsiaTheme="minorEastAsia" w:hAnsiTheme="minorHAnsi"/>
              <w:b w:val="0"/>
              <w:caps w:val="0"/>
              <w:noProof/>
              <w:color w:val="auto"/>
              <w:sz w:val="22"/>
            </w:rPr>
          </w:rPrChange>
        </w:rPr>
      </w:pPr>
      <w:ins w:id="1069" w:author="Nagendra Dhakar" w:date="2016-01-26T17:31:00Z">
        <w:r w:rsidRPr="00E7115E">
          <w:rPr>
            <w:rStyle w:val="Hyperlink"/>
            <w:b w:val="0"/>
            <w:noProof/>
            <w:color w:val="auto"/>
            <w:rPrChange w:id="1070" w:author="Nagendra Dhakar" w:date="2016-01-26T17:32:00Z">
              <w:rPr>
                <w:rStyle w:val="Hyperlink"/>
                <w:noProof/>
              </w:rPr>
            </w:rPrChange>
          </w:rPr>
          <w:fldChar w:fldCharType="begin"/>
        </w:r>
        <w:r w:rsidRPr="00E7115E">
          <w:rPr>
            <w:rStyle w:val="Hyperlink"/>
            <w:b w:val="0"/>
            <w:noProof/>
            <w:color w:val="auto"/>
            <w:rPrChange w:id="1071" w:author="Nagendra Dhakar" w:date="2016-01-26T17:32:00Z">
              <w:rPr>
                <w:rStyle w:val="Hyperlink"/>
                <w:noProof/>
              </w:rPr>
            </w:rPrChange>
          </w:rPr>
          <w:instrText xml:space="preserve"> </w:instrText>
        </w:r>
        <w:r w:rsidRPr="00E7115E">
          <w:rPr>
            <w:b w:val="0"/>
            <w:noProof/>
            <w:color w:val="auto"/>
            <w:rPrChange w:id="1072" w:author="Nagendra Dhakar" w:date="2016-01-26T17:32:00Z">
              <w:rPr>
                <w:noProof/>
              </w:rPr>
            </w:rPrChange>
          </w:rPr>
          <w:instrText>HYPERLINK \l "_Toc441592917"</w:instrText>
        </w:r>
        <w:r w:rsidRPr="00E7115E">
          <w:rPr>
            <w:rStyle w:val="Hyperlink"/>
            <w:b w:val="0"/>
            <w:noProof/>
            <w:color w:val="auto"/>
            <w:rPrChange w:id="1073" w:author="Nagendra Dhakar" w:date="2016-01-26T17:32:00Z">
              <w:rPr>
                <w:rStyle w:val="Hyperlink"/>
                <w:noProof/>
              </w:rPr>
            </w:rPrChange>
          </w:rPr>
          <w:instrText xml:space="preserve"> </w:instrText>
        </w:r>
        <w:r w:rsidRPr="00E7115E">
          <w:rPr>
            <w:rStyle w:val="Hyperlink"/>
            <w:b w:val="0"/>
            <w:noProof/>
            <w:color w:val="auto"/>
            <w:rPrChange w:id="1074" w:author="Nagendra Dhakar" w:date="2016-01-26T17:32:00Z">
              <w:rPr>
                <w:rStyle w:val="Hyperlink"/>
                <w:noProof/>
              </w:rPr>
            </w:rPrChange>
          </w:rPr>
        </w:r>
        <w:r w:rsidRPr="00E7115E">
          <w:rPr>
            <w:rStyle w:val="Hyperlink"/>
            <w:b w:val="0"/>
            <w:noProof/>
            <w:color w:val="auto"/>
            <w:rPrChange w:id="1075" w:author="Nagendra Dhakar" w:date="2016-01-26T17:32:00Z">
              <w:rPr>
                <w:rStyle w:val="Hyperlink"/>
                <w:noProof/>
              </w:rPr>
            </w:rPrChange>
          </w:rPr>
          <w:fldChar w:fldCharType="separate"/>
        </w:r>
        <w:r w:rsidRPr="00E7115E">
          <w:rPr>
            <w:rStyle w:val="Hyperlink"/>
            <w:b w:val="0"/>
            <w:noProof/>
            <w:color w:val="auto"/>
            <w:rPrChange w:id="1076" w:author="Nagendra Dhakar" w:date="2016-01-26T17:32:00Z">
              <w:rPr>
                <w:rStyle w:val="Hyperlink"/>
                <w:noProof/>
              </w:rPr>
            </w:rPrChange>
          </w:rPr>
          <w:t>Figure 5.5 Open tAZ file</w:t>
        </w:r>
        <w:r w:rsidRPr="00E7115E">
          <w:rPr>
            <w:b w:val="0"/>
            <w:noProof/>
            <w:webHidden/>
            <w:color w:val="auto"/>
            <w:rPrChange w:id="1077" w:author="Nagendra Dhakar" w:date="2016-01-26T17:32:00Z">
              <w:rPr>
                <w:noProof/>
                <w:webHidden/>
              </w:rPr>
            </w:rPrChange>
          </w:rPr>
          <w:tab/>
        </w:r>
        <w:r w:rsidRPr="00E7115E">
          <w:rPr>
            <w:b w:val="0"/>
            <w:noProof/>
            <w:webHidden/>
            <w:color w:val="auto"/>
            <w:rPrChange w:id="1078" w:author="Nagendra Dhakar" w:date="2016-01-26T17:32:00Z">
              <w:rPr>
                <w:noProof/>
                <w:webHidden/>
              </w:rPr>
            </w:rPrChange>
          </w:rPr>
          <w:fldChar w:fldCharType="begin"/>
        </w:r>
        <w:r w:rsidRPr="00E7115E">
          <w:rPr>
            <w:b w:val="0"/>
            <w:noProof/>
            <w:webHidden/>
            <w:color w:val="auto"/>
            <w:rPrChange w:id="1079" w:author="Nagendra Dhakar" w:date="2016-01-26T17:32:00Z">
              <w:rPr>
                <w:noProof/>
                <w:webHidden/>
              </w:rPr>
            </w:rPrChange>
          </w:rPr>
          <w:instrText xml:space="preserve"> PAGEREF _Toc441592917 \h </w:instrText>
        </w:r>
        <w:r w:rsidRPr="00E7115E">
          <w:rPr>
            <w:b w:val="0"/>
            <w:noProof/>
            <w:webHidden/>
            <w:color w:val="auto"/>
            <w:rPrChange w:id="1080" w:author="Nagendra Dhakar" w:date="2016-01-26T17:32:00Z">
              <w:rPr>
                <w:noProof/>
                <w:webHidden/>
              </w:rPr>
            </w:rPrChange>
          </w:rPr>
        </w:r>
      </w:ins>
      <w:r w:rsidRPr="00E7115E">
        <w:rPr>
          <w:b w:val="0"/>
          <w:noProof/>
          <w:webHidden/>
          <w:color w:val="auto"/>
          <w:rPrChange w:id="1081" w:author="Nagendra Dhakar" w:date="2016-01-26T17:32:00Z">
            <w:rPr>
              <w:noProof/>
              <w:webHidden/>
            </w:rPr>
          </w:rPrChange>
        </w:rPr>
        <w:fldChar w:fldCharType="separate"/>
      </w:r>
      <w:ins w:id="1082" w:author="Nagendra Dhakar" w:date="2016-01-26T17:31:00Z">
        <w:r w:rsidRPr="00E7115E">
          <w:rPr>
            <w:b w:val="0"/>
            <w:noProof/>
            <w:webHidden/>
            <w:color w:val="auto"/>
            <w:rPrChange w:id="1083" w:author="Nagendra Dhakar" w:date="2016-01-26T17:32:00Z">
              <w:rPr>
                <w:noProof/>
                <w:webHidden/>
              </w:rPr>
            </w:rPrChange>
          </w:rPr>
          <w:t>116</w:t>
        </w:r>
        <w:r w:rsidRPr="00E7115E">
          <w:rPr>
            <w:b w:val="0"/>
            <w:noProof/>
            <w:webHidden/>
            <w:color w:val="auto"/>
            <w:rPrChange w:id="1084" w:author="Nagendra Dhakar" w:date="2016-01-26T17:32:00Z">
              <w:rPr>
                <w:noProof/>
                <w:webHidden/>
              </w:rPr>
            </w:rPrChange>
          </w:rPr>
          <w:fldChar w:fldCharType="end"/>
        </w:r>
        <w:r w:rsidRPr="00E7115E">
          <w:rPr>
            <w:rStyle w:val="Hyperlink"/>
            <w:b w:val="0"/>
            <w:noProof/>
            <w:color w:val="auto"/>
            <w:rPrChange w:id="1085" w:author="Nagendra Dhakar" w:date="2016-01-26T17:32:00Z">
              <w:rPr>
                <w:rStyle w:val="Hyperlink"/>
                <w:noProof/>
              </w:rPr>
            </w:rPrChange>
          </w:rPr>
          <w:fldChar w:fldCharType="end"/>
        </w:r>
      </w:ins>
    </w:p>
    <w:p w14:paraId="35B1CBE1" w14:textId="77777777" w:rsidR="00E7115E" w:rsidRPr="00E7115E" w:rsidRDefault="00E7115E">
      <w:pPr>
        <w:pStyle w:val="TableofFigures"/>
        <w:rPr>
          <w:ins w:id="1086" w:author="Nagendra Dhakar" w:date="2016-01-26T17:31:00Z"/>
          <w:rFonts w:asciiTheme="minorHAnsi" w:eastAsiaTheme="minorEastAsia" w:hAnsiTheme="minorHAnsi"/>
          <w:b w:val="0"/>
          <w:caps w:val="0"/>
          <w:noProof/>
          <w:color w:val="auto"/>
          <w:sz w:val="22"/>
          <w:rPrChange w:id="1087" w:author="Nagendra Dhakar" w:date="2016-01-26T17:32:00Z">
            <w:rPr>
              <w:ins w:id="1088" w:author="Nagendra Dhakar" w:date="2016-01-26T17:31:00Z"/>
              <w:rFonts w:asciiTheme="minorHAnsi" w:eastAsiaTheme="minorEastAsia" w:hAnsiTheme="minorHAnsi"/>
              <w:b w:val="0"/>
              <w:caps w:val="0"/>
              <w:noProof/>
              <w:color w:val="auto"/>
              <w:sz w:val="22"/>
            </w:rPr>
          </w:rPrChange>
        </w:rPr>
      </w:pPr>
      <w:ins w:id="1089" w:author="Nagendra Dhakar" w:date="2016-01-26T17:31:00Z">
        <w:r w:rsidRPr="00E7115E">
          <w:rPr>
            <w:rStyle w:val="Hyperlink"/>
            <w:b w:val="0"/>
            <w:noProof/>
            <w:color w:val="auto"/>
            <w:rPrChange w:id="1090" w:author="Nagendra Dhakar" w:date="2016-01-26T17:32:00Z">
              <w:rPr>
                <w:rStyle w:val="Hyperlink"/>
                <w:noProof/>
              </w:rPr>
            </w:rPrChange>
          </w:rPr>
          <w:fldChar w:fldCharType="begin"/>
        </w:r>
        <w:r w:rsidRPr="00E7115E">
          <w:rPr>
            <w:rStyle w:val="Hyperlink"/>
            <w:b w:val="0"/>
            <w:noProof/>
            <w:color w:val="auto"/>
            <w:rPrChange w:id="1091" w:author="Nagendra Dhakar" w:date="2016-01-26T17:32:00Z">
              <w:rPr>
                <w:rStyle w:val="Hyperlink"/>
                <w:noProof/>
              </w:rPr>
            </w:rPrChange>
          </w:rPr>
          <w:instrText xml:space="preserve"> </w:instrText>
        </w:r>
        <w:r w:rsidRPr="00E7115E">
          <w:rPr>
            <w:b w:val="0"/>
            <w:noProof/>
            <w:color w:val="auto"/>
            <w:rPrChange w:id="1092" w:author="Nagendra Dhakar" w:date="2016-01-26T17:32:00Z">
              <w:rPr>
                <w:noProof/>
              </w:rPr>
            </w:rPrChange>
          </w:rPr>
          <w:instrText>HYPERLINK \l "_Toc441592918"</w:instrText>
        </w:r>
        <w:r w:rsidRPr="00E7115E">
          <w:rPr>
            <w:rStyle w:val="Hyperlink"/>
            <w:b w:val="0"/>
            <w:noProof/>
            <w:color w:val="auto"/>
            <w:rPrChange w:id="1093" w:author="Nagendra Dhakar" w:date="2016-01-26T17:32:00Z">
              <w:rPr>
                <w:rStyle w:val="Hyperlink"/>
                <w:noProof/>
              </w:rPr>
            </w:rPrChange>
          </w:rPr>
          <w:instrText xml:space="preserve"> </w:instrText>
        </w:r>
        <w:r w:rsidRPr="00E7115E">
          <w:rPr>
            <w:rStyle w:val="Hyperlink"/>
            <w:b w:val="0"/>
            <w:noProof/>
            <w:color w:val="auto"/>
            <w:rPrChange w:id="1094" w:author="Nagendra Dhakar" w:date="2016-01-26T17:32:00Z">
              <w:rPr>
                <w:rStyle w:val="Hyperlink"/>
                <w:noProof/>
              </w:rPr>
            </w:rPrChange>
          </w:rPr>
        </w:r>
        <w:r w:rsidRPr="00E7115E">
          <w:rPr>
            <w:rStyle w:val="Hyperlink"/>
            <w:b w:val="0"/>
            <w:noProof/>
            <w:color w:val="auto"/>
            <w:rPrChange w:id="1095" w:author="Nagendra Dhakar" w:date="2016-01-26T17:32:00Z">
              <w:rPr>
                <w:rStyle w:val="Hyperlink"/>
                <w:noProof/>
              </w:rPr>
            </w:rPrChange>
          </w:rPr>
          <w:fldChar w:fldCharType="separate"/>
        </w:r>
        <w:r w:rsidRPr="00E7115E">
          <w:rPr>
            <w:rStyle w:val="Hyperlink"/>
            <w:b w:val="0"/>
            <w:noProof/>
            <w:color w:val="auto"/>
            <w:rPrChange w:id="1096" w:author="Nagendra Dhakar" w:date="2016-01-26T17:32:00Z">
              <w:rPr>
                <w:rStyle w:val="Hyperlink"/>
                <w:noProof/>
              </w:rPr>
            </w:rPrChange>
          </w:rPr>
          <w:t>Figure 5.6 Display Employment Categories</w:t>
        </w:r>
        <w:r w:rsidRPr="00E7115E">
          <w:rPr>
            <w:b w:val="0"/>
            <w:noProof/>
            <w:webHidden/>
            <w:color w:val="auto"/>
            <w:rPrChange w:id="1097" w:author="Nagendra Dhakar" w:date="2016-01-26T17:32:00Z">
              <w:rPr>
                <w:noProof/>
                <w:webHidden/>
              </w:rPr>
            </w:rPrChange>
          </w:rPr>
          <w:tab/>
        </w:r>
        <w:r w:rsidRPr="00E7115E">
          <w:rPr>
            <w:b w:val="0"/>
            <w:noProof/>
            <w:webHidden/>
            <w:color w:val="auto"/>
            <w:rPrChange w:id="1098" w:author="Nagendra Dhakar" w:date="2016-01-26T17:32:00Z">
              <w:rPr>
                <w:noProof/>
                <w:webHidden/>
              </w:rPr>
            </w:rPrChange>
          </w:rPr>
          <w:fldChar w:fldCharType="begin"/>
        </w:r>
        <w:r w:rsidRPr="00E7115E">
          <w:rPr>
            <w:b w:val="0"/>
            <w:noProof/>
            <w:webHidden/>
            <w:color w:val="auto"/>
            <w:rPrChange w:id="1099" w:author="Nagendra Dhakar" w:date="2016-01-26T17:32:00Z">
              <w:rPr>
                <w:noProof/>
                <w:webHidden/>
              </w:rPr>
            </w:rPrChange>
          </w:rPr>
          <w:instrText xml:space="preserve"> PAGEREF _Toc441592918 \h </w:instrText>
        </w:r>
        <w:r w:rsidRPr="00E7115E">
          <w:rPr>
            <w:b w:val="0"/>
            <w:noProof/>
            <w:webHidden/>
            <w:color w:val="auto"/>
            <w:rPrChange w:id="1100" w:author="Nagendra Dhakar" w:date="2016-01-26T17:32:00Z">
              <w:rPr>
                <w:noProof/>
                <w:webHidden/>
              </w:rPr>
            </w:rPrChange>
          </w:rPr>
        </w:r>
      </w:ins>
      <w:r w:rsidRPr="00E7115E">
        <w:rPr>
          <w:b w:val="0"/>
          <w:noProof/>
          <w:webHidden/>
          <w:color w:val="auto"/>
          <w:rPrChange w:id="1101" w:author="Nagendra Dhakar" w:date="2016-01-26T17:32:00Z">
            <w:rPr>
              <w:noProof/>
              <w:webHidden/>
            </w:rPr>
          </w:rPrChange>
        </w:rPr>
        <w:fldChar w:fldCharType="separate"/>
      </w:r>
      <w:ins w:id="1102" w:author="Nagendra Dhakar" w:date="2016-01-26T17:31:00Z">
        <w:r w:rsidRPr="00E7115E">
          <w:rPr>
            <w:b w:val="0"/>
            <w:noProof/>
            <w:webHidden/>
            <w:color w:val="auto"/>
            <w:rPrChange w:id="1103" w:author="Nagendra Dhakar" w:date="2016-01-26T17:32:00Z">
              <w:rPr>
                <w:noProof/>
                <w:webHidden/>
              </w:rPr>
            </w:rPrChange>
          </w:rPr>
          <w:t>116</w:t>
        </w:r>
        <w:r w:rsidRPr="00E7115E">
          <w:rPr>
            <w:b w:val="0"/>
            <w:noProof/>
            <w:webHidden/>
            <w:color w:val="auto"/>
            <w:rPrChange w:id="1104" w:author="Nagendra Dhakar" w:date="2016-01-26T17:32:00Z">
              <w:rPr>
                <w:noProof/>
                <w:webHidden/>
              </w:rPr>
            </w:rPrChange>
          </w:rPr>
          <w:fldChar w:fldCharType="end"/>
        </w:r>
        <w:r w:rsidRPr="00E7115E">
          <w:rPr>
            <w:rStyle w:val="Hyperlink"/>
            <w:b w:val="0"/>
            <w:noProof/>
            <w:color w:val="auto"/>
            <w:rPrChange w:id="1105" w:author="Nagendra Dhakar" w:date="2016-01-26T17:32:00Z">
              <w:rPr>
                <w:rStyle w:val="Hyperlink"/>
                <w:noProof/>
              </w:rPr>
            </w:rPrChange>
          </w:rPr>
          <w:fldChar w:fldCharType="end"/>
        </w:r>
      </w:ins>
    </w:p>
    <w:p w14:paraId="00E75035" w14:textId="77777777" w:rsidR="00E7115E" w:rsidRPr="00E7115E" w:rsidRDefault="00E7115E">
      <w:pPr>
        <w:pStyle w:val="TableofFigures"/>
        <w:rPr>
          <w:ins w:id="1106" w:author="Nagendra Dhakar" w:date="2016-01-26T17:31:00Z"/>
          <w:rFonts w:asciiTheme="minorHAnsi" w:eastAsiaTheme="minorEastAsia" w:hAnsiTheme="minorHAnsi"/>
          <w:b w:val="0"/>
          <w:caps w:val="0"/>
          <w:noProof/>
          <w:color w:val="auto"/>
          <w:sz w:val="22"/>
          <w:rPrChange w:id="1107" w:author="Nagendra Dhakar" w:date="2016-01-26T17:32:00Z">
            <w:rPr>
              <w:ins w:id="1108" w:author="Nagendra Dhakar" w:date="2016-01-26T17:31:00Z"/>
              <w:rFonts w:asciiTheme="minorHAnsi" w:eastAsiaTheme="minorEastAsia" w:hAnsiTheme="minorHAnsi"/>
              <w:b w:val="0"/>
              <w:caps w:val="0"/>
              <w:noProof/>
              <w:color w:val="auto"/>
              <w:sz w:val="22"/>
            </w:rPr>
          </w:rPrChange>
        </w:rPr>
      </w:pPr>
      <w:ins w:id="1109" w:author="Nagendra Dhakar" w:date="2016-01-26T17:31:00Z">
        <w:r w:rsidRPr="00E7115E">
          <w:rPr>
            <w:rStyle w:val="Hyperlink"/>
            <w:b w:val="0"/>
            <w:noProof/>
            <w:color w:val="auto"/>
            <w:rPrChange w:id="1110" w:author="Nagendra Dhakar" w:date="2016-01-26T17:32:00Z">
              <w:rPr>
                <w:rStyle w:val="Hyperlink"/>
                <w:noProof/>
              </w:rPr>
            </w:rPrChange>
          </w:rPr>
          <w:fldChar w:fldCharType="begin"/>
        </w:r>
        <w:r w:rsidRPr="00E7115E">
          <w:rPr>
            <w:rStyle w:val="Hyperlink"/>
            <w:b w:val="0"/>
            <w:noProof/>
            <w:color w:val="auto"/>
            <w:rPrChange w:id="1111" w:author="Nagendra Dhakar" w:date="2016-01-26T17:32:00Z">
              <w:rPr>
                <w:rStyle w:val="Hyperlink"/>
                <w:noProof/>
              </w:rPr>
            </w:rPrChange>
          </w:rPr>
          <w:instrText xml:space="preserve"> </w:instrText>
        </w:r>
        <w:r w:rsidRPr="00E7115E">
          <w:rPr>
            <w:b w:val="0"/>
            <w:noProof/>
            <w:color w:val="auto"/>
            <w:rPrChange w:id="1112" w:author="Nagendra Dhakar" w:date="2016-01-26T17:32:00Z">
              <w:rPr>
                <w:noProof/>
              </w:rPr>
            </w:rPrChange>
          </w:rPr>
          <w:instrText>HYPERLINK \l "_Toc441592919"</w:instrText>
        </w:r>
        <w:r w:rsidRPr="00E7115E">
          <w:rPr>
            <w:rStyle w:val="Hyperlink"/>
            <w:b w:val="0"/>
            <w:noProof/>
            <w:color w:val="auto"/>
            <w:rPrChange w:id="1113" w:author="Nagendra Dhakar" w:date="2016-01-26T17:32:00Z">
              <w:rPr>
                <w:rStyle w:val="Hyperlink"/>
                <w:noProof/>
              </w:rPr>
            </w:rPrChange>
          </w:rPr>
          <w:instrText xml:space="preserve"> </w:instrText>
        </w:r>
        <w:r w:rsidRPr="00E7115E">
          <w:rPr>
            <w:rStyle w:val="Hyperlink"/>
            <w:b w:val="0"/>
            <w:noProof/>
            <w:color w:val="auto"/>
            <w:rPrChange w:id="1114" w:author="Nagendra Dhakar" w:date="2016-01-26T17:32:00Z">
              <w:rPr>
                <w:rStyle w:val="Hyperlink"/>
                <w:noProof/>
              </w:rPr>
            </w:rPrChange>
          </w:rPr>
        </w:r>
        <w:r w:rsidRPr="00E7115E">
          <w:rPr>
            <w:rStyle w:val="Hyperlink"/>
            <w:b w:val="0"/>
            <w:noProof/>
            <w:color w:val="auto"/>
            <w:rPrChange w:id="1115" w:author="Nagendra Dhakar" w:date="2016-01-26T17:32:00Z">
              <w:rPr>
                <w:rStyle w:val="Hyperlink"/>
                <w:noProof/>
              </w:rPr>
            </w:rPrChange>
          </w:rPr>
          <w:fldChar w:fldCharType="separate"/>
        </w:r>
        <w:r w:rsidRPr="00E7115E">
          <w:rPr>
            <w:rStyle w:val="Hyperlink"/>
            <w:b w:val="0"/>
            <w:noProof/>
            <w:color w:val="auto"/>
            <w:rPrChange w:id="1116" w:author="Nagendra Dhakar" w:date="2016-01-26T17:32:00Z">
              <w:rPr>
                <w:rStyle w:val="Hyperlink"/>
                <w:noProof/>
              </w:rPr>
            </w:rPrChange>
          </w:rPr>
          <w:t>Figure 5.7 Select Employment Categories</w:t>
        </w:r>
        <w:r w:rsidRPr="00E7115E">
          <w:rPr>
            <w:b w:val="0"/>
            <w:noProof/>
            <w:webHidden/>
            <w:color w:val="auto"/>
            <w:rPrChange w:id="1117" w:author="Nagendra Dhakar" w:date="2016-01-26T17:32:00Z">
              <w:rPr>
                <w:noProof/>
                <w:webHidden/>
              </w:rPr>
            </w:rPrChange>
          </w:rPr>
          <w:tab/>
        </w:r>
        <w:r w:rsidRPr="00E7115E">
          <w:rPr>
            <w:b w:val="0"/>
            <w:noProof/>
            <w:webHidden/>
            <w:color w:val="auto"/>
            <w:rPrChange w:id="1118" w:author="Nagendra Dhakar" w:date="2016-01-26T17:32:00Z">
              <w:rPr>
                <w:noProof/>
                <w:webHidden/>
              </w:rPr>
            </w:rPrChange>
          </w:rPr>
          <w:fldChar w:fldCharType="begin"/>
        </w:r>
        <w:r w:rsidRPr="00E7115E">
          <w:rPr>
            <w:b w:val="0"/>
            <w:noProof/>
            <w:webHidden/>
            <w:color w:val="auto"/>
            <w:rPrChange w:id="1119" w:author="Nagendra Dhakar" w:date="2016-01-26T17:32:00Z">
              <w:rPr>
                <w:noProof/>
                <w:webHidden/>
              </w:rPr>
            </w:rPrChange>
          </w:rPr>
          <w:instrText xml:space="preserve"> PAGEREF _Toc441592919 \h </w:instrText>
        </w:r>
        <w:r w:rsidRPr="00E7115E">
          <w:rPr>
            <w:b w:val="0"/>
            <w:noProof/>
            <w:webHidden/>
            <w:color w:val="auto"/>
            <w:rPrChange w:id="1120" w:author="Nagendra Dhakar" w:date="2016-01-26T17:32:00Z">
              <w:rPr>
                <w:noProof/>
                <w:webHidden/>
              </w:rPr>
            </w:rPrChange>
          </w:rPr>
        </w:r>
      </w:ins>
      <w:r w:rsidRPr="00E7115E">
        <w:rPr>
          <w:b w:val="0"/>
          <w:noProof/>
          <w:webHidden/>
          <w:color w:val="auto"/>
          <w:rPrChange w:id="1121" w:author="Nagendra Dhakar" w:date="2016-01-26T17:32:00Z">
            <w:rPr>
              <w:noProof/>
              <w:webHidden/>
            </w:rPr>
          </w:rPrChange>
        </w:rPr>
        <w:fldChar w:fldCharType="separate"/>
      </w:r>
      <w:ins w:id="1122" w:author="Nagendra Dhakar" w:date="2016-01-26T17:31:00Z">
        <w:r w:rsidRPr="00E7115E">
          <w:rPr>
            <w:b w:val="0"/>
            <w:noProof/>
            <w:webHidden/>
            <w:color w:val="auto"/>
            <w:rPrChange w:id="1123" w:author="Nagendra Dhakar" w:date="2016-01-26T17:32:00Z">
              <w:rPr>
                <w:noProof/>
                <w:webHidden/>
              </w:rPr>
            </w:rPrChange>
          </w:rPr>
          <w:t>117</w:t>
        </w:r>
        <w:r w:rsidRPr="00E7115E">
          <w:rPr>
            <w:b w:val="0"/>
            <w:noProof/>
            <w:webHidden/>
            <w:color w:val="auto"/>
            <w:rPrChange w:id="1124" w:author="Nagendra Dhakar" w:date="2016-01-26T17:32:00Z">
              <w:rPr>
                <w:noProof/>
                <w:webHidden/>
              </w:rPr>
            </w:rPrChange>
          </w:rPr>
          <w:fldChar w:fldCharType="end"/>
        </w:r>
        <w:r w:rsidRPr="00E7115E">
          <w:rPr>
            <w:rStyle w:val="Hyperlink"/>
            <w:b w:val="0"/>
            <w:noProof/>
            <w:color w:val="auto"/>
            <w:rPrChange w:id="1125" w:author="Nagendra Dhakar" w:date="2016-01-26T17:32:00Z">
              <w:rPr>
                <w:rStyle w:val="Hyperlink"/>
                <w:noProof/>
              </w:rPr>
            </w:rPrChange>
          </w:rPr>
          <w:fldChar w:fldCharType="end"/>
        </w:r>
      </w:ins>
    </w:p>
    <w:p w14:paraId="44FCB016" w14:textId="77777777" w:rsidR="00E7115E" w:rsidRPr="00E7115E" w:rsidRDefault="00E7115E">
      <w:pPr>
        <w:pStyle w:val="TableofFigures"/>
        <w:rPr>
          <w:ins w:id="1126" w:author="Nagendra Dhakar" w:date="2016-01-26T17:31:00Z"/>
          <w:rFonts w:asciiTheme="minorHAnsi" w:eastAsiaTheme="minorEastAsia" w:hAnsiTheme="minorHAnsi"/>
          <w:b w:val="0"/>
          <w:caps w:val="0"/>
          <w:noProof/>
          <w:color w:val="auto"/>
          <w:sz w:val="22"/>
          <w:rPrChange w:id="1127" w:author="Nagendra Dhakar" w:date="2016-01-26T17:32:00Z">
            <w:rPr>
              <w:ins w:id="1128" w:author="Nagendra Dhakar" w:date="2016-01-26T17:31:00Z"/>
              <w:rFonts w:asciiTheme="minorHAnsi" w:eastAsiaTheme="minorEastAsia" w:hAnsiTheme="minorHAnsi"/>
              <w:b w:val="0"/>
              <w:caps w:val="0"/>
              <w:noProof/>
              <w:color w:val="auto"/>
              <w:sz w:val="22"/>
            </w:rPr>
          </w:rPrChange>
        </w:rPr>
      </w:pPr>
      <w:ins w:id="1129" w:author="Nagendra Dhakar" w:date="2016-01-26T17:31:00Z">
        <w:r w:rsidRPr="00E7115E">
          <w:rPr>
            <w:rStyle w:val="Hyperlink"/>
            <w:b w:val="0"/>
            <w:noProof/>
            <w:color w:val="auto"/>
            <w:rPrChange w:id="1130" w:author="Nagendra Dhakar" w:date="2016-01-26T17:32:00Z">
              <w:rPr>
                <w:rStyle w:val="Hyperlink"/>
                <w:noProof/>
              </w:rPr>
            </w:rPrChange>
          </w:rPr>
          <w:fldChar w:fldCharType="begin"/>
        </w:r>
        <w:r w:rsidRPr="00E7115E">
          <w:rPr>
            <w:rStyle w:val="Hyperlink"/>
            <w:b w:val="0"/>
            <w:noProof/>
            <w:color w:val="auto"/>
            <w:rPrChange w:id="1131" w:author="Nagendra Dhakar" w:date="2016-01-26T17:32:00Z">
              <w:rPr>
                <w:rStyle w:val="Hyperlink"/>
                <w:noProof/>
              </w:rPr>
            </w:rPrChange>
          </w:rPr>
          <w:instrText xml:space="preserve"> </w:instrText>
        </w:r>
        <w:r w:rsidRPr="00E7115E">
          <w:rPr>
            <w:b w:val="0"/>
            <w:noProof/>
            <w:color w:val="auto"/>
            <w:rPrChange w:id="1132" w:author="Nagendra Dhakar" w:date="2016-01-26T17:32:00Z">
              <w:rPr>
                <w:noProof/>
              </w:rPr>
            </w:rPrChange>
          </w:rPr>
          <w:instrText>HYPERLINK \l "_Toc441592920"</w:instrText>
        </w:r>
        <w:r w:rsidRPr="00E7115E">
          <w:rPr>
            <w:rStyle w:val="Hyperlink"/>
            <w:b w:val="0"/>
            <w:noProof/>
            <w:color w:val="auto"/>
            <w:rPrChange w:id="1133" w:author="Nagendra Dhakar" w:date="2016-01-26T17:32:00Z">
              <w:rPr>
                <w:rStyle w:val="Hyperlink"/>
                <w:noProof/>
              </w:rPr>
            </w:rPrChange>
          </w:rPr>
          <w:instrText xml:space="preserve"> </w:instrText>
        </w:r>
        <w:r w:rsidRPr="00E7115E">
          <w:rPr>
            <w:rStyle w:val="Hyperlink"/>
            <w:b w:val="0"/>
            <w:noProof/>
            <w:color w:val="auto"/>
            <w:rPrChange w:id="1134" w:author="Nagendra Dhakar" w:date="2016-01-26T17:32:00Z">
              <w:rPr>
                <w:rStyle w:val="Hyperlink"/>
                <w:noProof/>
              </w:rPr>
            </w:rPrChange>
          </w:rPr>
        </w:r>
        <w:r w:rsidRPr="00E7115E">
          <w:rPr>
            <w:rStyle w:val="Hyperlink"/>
            <w:b w:val="0"/>
            <w:noProof/>
            <w:color w:val="auto"/>
            <w:rPrChange w:id="1135" w:author="Nagendra Dhakar" w:date="2016-01-26T17:32:00Z">
              <w:rPr>
                <w:rStyle w:val="Hyperlink"/>
                <w:noProof/>
              </w:rPr>
            </w:rPrChange>
          </w:rPr>
          <w:fldChar w:fldCharType="separate"/>
        </w:r>
        <w:r w:rsidRPr="00E7115E">
          <w:rPr>
            <w:rStyle w:val="Hyperlink"/>
            <w:b w:val="0"/>
            <w:noProof/>
            <w:color w:val="auto"/>
            <w:rPrChange w:id="1136" w:author="Nagendra Dhakar" w:date="2016-01-26T17:32:00Z">
              <w:rPr>
                <w:rStyle w:val="Hyperlink"/>
                <w:noProof/>
              </w:rPr>
            </w:rPrChange>
          </w:rPr>
          <w:t>Figure 5.8 Select NAICS Codes</w:t>
        </w:r>
        <w:r w:rsidRPr="00E7115E">
          <w:rPr>
            <w:b w:val="0"/>
            <w:noProof/>
            <w:webHidden/>
            <w:color w:val="auto"/>
            <w:rPrChange w:id="1137" w:author="Nagendra Dhakar" w:date="2016-01-26T17:32:00Z">
              <w:rPr>
                <w:noProof/>
                <w:webHidden/>
              </w:rPr>
            </w:rPrChange>
          </w:rPr>
          <w:tab/>
        </w:r>
        <w:r w:rsidRPr="00E7115E">
          <w:rPr>
            <w:b w:val="0"/>
            <w:noProof/>
            <w:webHidden/>
            <w:color w:val="auto"/>
            <w:rPrChange w:id="1138" w:author="Nagendra Dhakar" w:date="2016-01-26T17:32:00Z">
              <w:rPr>
                <w:noProof/>
                <w:webHidden/>
              </w:rPr>
            </w:rPrChange>
          </w:rPr>
          <w:fldChar w:fldCharType="begin"/>
        </w:r>
        <w:r w:rsidRPr="00E7115E">
          <w:rPr>
            <w:b w:val="0"/>
            <w:noProof/>
            <w:webHidden/>
            <w:color w:val="auto"/>
            <w:rPrChange w:id="1139" w:author="Nagendra Dhakar" w:date="2016-01-26T17:32:00Z">
              <w:rPr>
                <w:noProof/>
                <w:webHidden/>
              </w:rPr>
            </w:rPrChange>
          </w:rPr>
          <w:instrText xml:space="preserve"> PAGEREF _Toc441592920 \h </w:instrText>
        </w:r>
        <w:r w:rsidRPr="00E7115E">
          <w:rPr>
            <w:b w:val="0"/>
            <w:noProof/>
            <w:webHidden/>
            <w:color w:val="auto"/>
            <w:rPrChange w:id="1140" w:author="Nagendra Dhakar" w:date="2016-01-26T17:32:00Z">
              <w:rPr>
                <w:noProof/>
                <w:webHidden/>
              </w:rPr>
            </w:rPrChange>
          </w:rPr>
        </w:r>
      </w:ins>
      <w:r w:rsidRPr="00E7115E">
        <w:rPr>
          <w:b w:val="0"/>
          <w:noProof/>
          <w:webHidden/>
          <w:color w:val="auto"/>
          <w:rPrChange w:id="1141" w:author="Nagendra Dhakar" w:date="2016-01-26T17:32:00Z">
            <w:rPr>
              <w:noProof/>
              <w:webHidden/>
            </w:rPr>
          </w:rPrChange>
        </w:rPr>
        <w:fldChar w:fldCharType="separate"/>
      </w:r>
      <w:ins w:id="1142" w:author="Nagendra Dhakar" w:date="2016-01-26T17:31:00Z">
        <w:r w:rsidRPr="00E7115E">
          <w:rPr>
            <w:b w:val="0"/>
            <w:noProof/>
            <w:webHidden/>
            <w:color w:val="auto"/>
            <w:rPrChange w:id="1143" w:author="Nagendra Dhakar" w:date="2016-01-26T17:32:00Z">
              <w:rPr>
                <w:noProof/>
                <w:webHidden/>
              </w:rPr>
            </w:rPrChange>
          </w:rPr>
          <w:t>118</w:t>
        </w:r>
        <w:r w:rsidRPr="00E7115E">
          <w:rPr>
            <w:b w:val="0"/>
            <w:noProof/>
            <w:webHidden/>
            <w:color w:val="auto"/>
            <w:rPrChange w:id="1144" w:author="Nagendra Dhakar" w:date="2016-01-26T17:32:00Z">
              <w:rPr>
                <w:noProof/>
                <w:webHidden/>
              </w:rPr>
            </w:rPrChange>
          </w:rPr>
          <w:fldChar w:fldCharType="end"/>
        </w:r>
        <w:r w:rsidRPr="00E7115E">
          <w:rPr>
            <w:rStyle w:val="Hyperlink"/>
            <w:b w:val="0"/>
            <w:noProof/>
            <w:color w:val="auto"/>
            <w:rPrChange w:id="1145" w:author="Nagendra Dhakar" w:date="2016-01-26T17:32:00Z">
              <w:rPr>
                <w:rStyle w:val="Hyperlink"/>
                <w:noProof/>
              </w:rPr>
            </w:rPrChange>
          </w:rPr>
          <w:fldChar w:fldCharType="end"/>
        </w:r>
      </w:ins>
    </w:p>
    <w:p w14:paraId="2CFC03A0" w14:textId="77777777" w:rsidR="00E7115E" w:rsidRPr="00E7115E" w:rsidRDefault="00E7115E">
      <w:pPr>
        <w:pStyle w:val="TableofFigures"/>
        <w:rPr>
          <w:ins w:id="1146" w:author="Nagendra Dhakar" w:date="2016-01-26T17:31:00Z"/>
          <w:rFonts w:asciiTheme="minorHAnsi" w:eastAsiaTheme="minorEastAsia" w:hAnsiTheme="minorHAnsi"/>
          <w:b w:val="0"/>
          <w:caps w:val="0"/>
          <w:noProof/>
          <w:color w:val="auto"/>
          <w:sz w:val="22"/>
          <w:rPrChange w:id="1147" w:author="Nagendra Dhakar" w:date="2016-01-26T17:32:00Z">
            <w:rPr>
              <w:ins w:id="1148" w:author="Nagendra Dhakar" w:date="2016-01-26T17:31:00Z"/>
              <w:rFonts w:asciiTheme="minorHAnsi" w:eastAsiaTheme="minorEastAsia" w:hAnsiTheme="minorHAnsi"/>
              <w:b w:val="0"/>
              <w:caps w:val="0"/>
              <w:noProof/>
              <w:color w:val="auto"/>
              <w:sz w:val="22"/>
            </w:rPr>
          </w:rPrChange>
        </w:rPr>
      </w:pPr>
      <w:ins w:id="1149" w:author="Nagendra Dhakar" w:date="2016-01-26T17:31:00Z">
        <w:r w:rsidRPr="00E7115E">
          <w:rPr>
            <w:rStyle w:val="Hyperlink"/>
            <w:b w:val="0"/>
            <w:noProof/>
            <w:color w:val="auto"/>
            <w:rPrChange w:id="1150" w:author="Nagendra Dhakar" w:date="2016-01-26T17:32:00Z">
              <w:rPr>
                <w:rStyle w:val="Hyperlink"/>
                <w:noProof/>
              </w:rPr>
            </w:rPrChange>
          </w:rPr>
          <w:fldChar w:fldCharType="begin"/>
        </w:r>
        <w:r w:rsidRPr="00E7115E">
          <w:rPr>
            <w:rStyle w:val="Hyperlink"/>
            <w:b w:val="0"/>
            <w:noProof/>
            <w:color w:val="auto"/>
            <w:rPrChange w:id="1151" w:author="Nagendra Dhakar" w:date="2016-01-26T17:32:00Z">
              <w:rPr>
                <w:rStyle w:val="Hyperlink"/>
                <w:noProof/>
              </w:rPr>
            </w:rPrChange>
          </w:rPr>
          <w:instrText xml:space="preserve"> </w:instrText>
        </w:r>
        <w:r w:rsidRPr="00E7115E">
          <w:rPr>
            <w:b w:val="0"/>
            <w:noProof/>
            <w:color w:val="auto"/>
            <w:rPrChange w:id="1152" w:author="Nagendra Dhakar" w:date="2016-01-26T17:32:00Z">
              <w:rPr>
                <w:noProof/>
              </w:rPr>
            </w:rPrChange>
          </w:rPr>
          <w:instrText>HYPERLINK \l "_Toc441592921"</w:instrText>
        </w:r>
        <w:r w:rsidRPr="00E7115E">
          <w:rPr>
            <w:rStyle w:val="Hyperlink"/>
            <w:b w:val="0"/>
            <w:noProof/>
            <w:color w:val="auto"/>
            <w:rPrChange w:id="1153" w:author="Nagendra Dhakar" w:date="2016-01-26T17:32:00Z">
              <w:rPr>
                <w:rStyle w:val="Hyperlink"/>
                <w:noProof/>
              </w:rPr>
            </w:rPrChange>
          </w:rPr>
          <w:instrText xml:space="preserve"> </w:instrText>
        </w:r>
        <w:r w:rsidRPr="00E7115E">
          <w:rPr>
            <w:rStyle w:val="Hyperlink"/>
            <w:b w:val="0"/>
            <w:noProof/>
            <w:color w:val="auto"/>
            <w:rPrChange w:id="1154" w:author="Nagendra Dhakar" w:date="2016-01-26T17:32:00Z">
              <w:rPr>
                <w:rStyle w:val="Hyperlink"/>
                <w:noProof/>
              </w:rPr>
            </w:rPrChange>
          </w:rPr>
        </w:r>
        <w:r w:rsidRPr="00E7115E">
          <w:rPr>
            <w:rStyle w:val="Hyperlink"/>
            <w:b w:val="0"/>
            <w:noProof/>
            <w:color w:val="auto"/>
            <w:rPrChange w:id="1155" w:author="Nagendra Dhakar" w:date="2016-01-26T17:32:00Z">
              <w:rPr>
                <w:rStyle w:val="Hyperlink"/>
                <w:noProof/>
              </w:rPr>
            </w:rPrChange>
          </w:rPr>
          <w:fldChar w:fldCharType="separate"/>
        </w:r>
        <w:r w:rsidRPr="00E7115E">
          <w:rPr>
            <w:rStyle w:val="Hyperlink"/>
            <w:b w:val="0"/>
            <w:noProof/>
            <w:color w:val="auto"/>
            <w:rPrChange w:id="1156" w:author="Nagendra Dhakar" w:date="2016-01-26T17:32:00Z">
              <w:rPr>
                <w:rStyle w:val="Hyperlink"/>
                <w:noProof/>
              </w:rPr>
            </w:rPrChange>
          </w:rPr>
          <w:t>Figure 5.9 Other Inputs</w:t>
        </w:r>
        <w:r w:rsidRPr="00E7115E">
          <w:rPr>
            <w:b w:val="0"/>
            <w:noProof/>
            <w:webHidden/>
            <w:color w:val="auto"/>
            <w:rPrChange w:id="1157" w:author="Nagendra Dhakar" w:date="2016-01-26T17:32:00Z">
              <w:rPr>
                <w:noProof/>
                <w:webHidden/>
              </w:rPr>
            </w:rPrChange>
          </w:rPr>
          <w:tab/>
        </w:r>
        <w:r w:rsidRPr="00E7115E">
          <w:rPr>
            <w:b w:val="0"/>
            <w:noProof/>
            <w:webHidden/>
            <w:color w:val="auto"/>
            <w:rPrChange w:id="1158" w:author="Nagendra Dhakar" w:date="2016-01-26T17:32:00Z">
              <w:rPr>
                <w:noProof/>
                <w:webHidden/>
              </w:rPr>
            </w:rPrChange>
          </w:rPr>
          <w:fldChar w:fldCharType="begin"/>
        </w:r>
        <w:r w:rsidRPr="00E7115E">
          <w:rPr>
            <w:b w:val="0"/>
            <w:noProof/>
            <w:webHidden/>
            <w:color w:val="auto"/>
            <w:rPrChange w:id="1159" w:author="Nagendra Dhakar" w:date="2016-01-26T17:32:00Z">
              <w:rPr>
                <w:noProof/>
                <w:webHidden/>
              </w:rPr>
            </w:rPrChange>
          </w:rPr>
          <w:instrText xml:space="preserve"> PAGEREF _Toc441592921 \h </w:instrText>
        </w:r>
        <w:r w:rsidRPr="00E7115E">
          <w:rPr>
            <w:b w:val="0"/>
            <w:noProof/>
            <w:webHidden/>
            <w:color w:val="auto"/>
            <w:rPrChange w:id="1160" w:author="Nagendra Dhakar" w:date="2016-01-26T17:32:00Z">
              <w:rPr>
                <w:noProof/>
                <w:webHidden/>
              </w:rPr>
            </w:rPrChange>
          </w:rPr>
        </w:r>
      </w:ins>
      <w:r w:rsidRPr="00E7115E">
        <w:rPr>
          <w:b w:val="0"/>
          <w:noProof/>
          <w:webHidden/>
          <w:color w:val="auto"/>
          <w:rPrChange w:id="1161" w:author="Nagendra Dhakar" w:date="2016-01-26T17:32:00Z">
            <w:rPr>
              <w:noProof/>
              <w:webHidden/>
            </w:rPr>
          </w:rPrChange>
        </w:rPr>
        <w:fldChar w:fldCharType="separate"/>
      </w:r>
      <w:ins w:id="1162" w:author="Nagendra Dhakar" w:date="2016-01-26T17:31:00Z">
        <w:r w:rsidRPr="00E7115E">
          <w:rPr>
            <w:b w:val="0"/>
            <w:noProof/>
            <w:webHidden/>
            <w:color w:val="auto"/>
            <w:rPrChange w:id="1163" w:author="Nagendra Dhakar" w:date="2016-01-26T17:32:00Z">
              <w:rPr>
                <w:noProof/>
                <w:webHidden/>
              </w:rPr>
            </w:rPrChange>
          </w:rPr>
          <w:t>118</w:t>
        </w:r>
        <w:r w:rsidRPr="00E7115E">
          <w:rPr>
            <w:b w:val="0"/>
            <w:noProof/>
            <w:webHidden/>
            <w:color w:val="auto"/>
            <w:rPrChange w:id="1164" w:author="Nagendra Dhakar" w:date="2016-01-26T17:32:00Z">
              <w:rPr>
                <w:noProof/>
                <w:webHidden/>
              </w:rPr>
            </w:rPrChange>
          </w:rPr>
          <w:fldChar w:fldCharType="end"/>
        </w:r>
        <w:r w:rsidRPr="00E7115E">
          <w:rPr>
            <w:rStyle w:val="Hyperlink"/>
            <w:b w:val="0"/>
            <w:noProof/>
            <w:color w:val="auto"/>
            <w:rPrChange w:id="1165" w:author="Nagendra Dhakar" w:date="2016-01-26T17:32:00Z">
              <w:rPr>
                <w:rStyle w:val="Hyperlink"/>
                <w:noProof/>
              </w:rPr>
            </w:rPrChange>
          </w:rPr>
          <w:fldChar w:fldCharType="end"/>
        </w:r>
      </w:ins>
    </w:p>
    <w:p w14:paraId="5B23E8F1" w14:textId="77777777" w:rsidR="00E7115E" w:rsidRPr="00E7115E" w:rsidRDefault="00E7115E">
      <w:pPr>
        <w:pStyle w:val="TableofFigures"/>
        <w:rPr>
          <w:ins w:id="1166" w:author="Nagendra Dhakar" w:date="2016-01-26T17:31:00Z"/>
          <w:rFonts w:asciiTheme="minorHAnsi" w:eastAsiaTheme="minorEastAsia" w:hAnsiTheme="minorHAnsi"/>
          <w:b w:val="0"/>
          <w:caps w:val="0"/>
          <w:noProof/>
          <w:color w:val="auto"/>
          <w:sz w:val="22"/>
          <w:rPrChange w:id="1167" w:author="Nagendra Dhakar" w:date="2016-01-26T17:32:00Z">
            <w:rPr>
              <w:ins w:id="1168" w:author="Nagendra Dhakar" w:date="2016-01-26T17:31:00Z"/>
              <w:rFonts w:asciiTheme="minorHAnsi" w:eastAsiaTheme="minorEastAsia" w:hAnsiTheme="minorHAnsi"/>
              <w:b w:val="0"/>
              <w:caps w:val="0"/>
              <w:noProof/>
              <w:color w:val="auto"/>
              <w:sz w:val="22"/>
            </w:rPr>
          </w:rPrChange>
        </w:rPr>
      </w:pPr>
      <w:ins w:id="1169" w:author="Nagendra Dhakar" w:date="2016-01-26T17:31:00Z">
        <w:r w:rsidRPr="00E7115E">
          <w:rPr>
            <w:rStyle w:val="Hyperlink"/>
            <w:b w:val="0"/>
            <w:noProof/>
            <w:color w:val="auto"/>
            <w:rPrChange w:id="1170" w:author="Nagendra Dhakar" w:date="2016-01-26T17:32:00Z">
              <w:rPr>
                <w:rStyle w:val="Hyperlink"/>
                <w:noProof/>
              </w:rPr>
            </w:rPrChange>
          </w:rPr>
          <w:fldChar w:fldCharType="begin"/>
        </w:r>
        <w:r w:rsidRPr="00E7115E">
          <w:rPr>
            <w:rStyle w:val="Hyperlink"/>
            <w:b w:val="0"/>
            <w:noProof/>
            <w:color w:val="auto"/>
            <w:rPrChange w:id="1171" w:author="Nagendra Dhakar" w:date="2016-01-26T17:32:00Z">
              <w:rPr>
                <w:rStyle w:val="Hyperlink"/>
                <w:noProof/>
              </w:rPr>
            </w:rPrChange>
          </w:rPr>
          <w:instrText xml:space="preserve"> </w:instrText>
        </w:r>
        <w:r w:rsidRPr="00E7115E">
          <w:rPr>
            <w:b w:val="0"/>
            <w:noProof/>
            <w:color w:val="auto"/>
            <w:rPrChange w:id="1172" w:author="Nagendra Dhakar" w:date="2016-01-26T17:32:00Z">
              <w:rPr>
                <w:noProof/>
              </w:rPr>
            </w:rPrChange>
          </w:rPr>
          <w:instrText>HYPERLINK \l "_Toc441592922"</w:instrText>
        </w:r>
        <w:r w:rsidRPr="00E7115E">
          <w:rPr>
            <w:rStyle w:val="Hyperlink"/>
            <w:b w:val="0"/>
            <w:noProof/>
            <w:color w:val="auto"/>
            <w:rPrChange w:id="1173" w:author="Nagendra Dhakar" w:date="2016-01-26T17:32:00Z">
              <w:rPr>
                <w:rStyle w:val="Hyperlink"/>
                <w:noProof/>
              </w:rPr>
            </w:rPrChange>
          </w:rPr>
          <w:instrText xml:space="preserve"> </w:instrText>
        </w:r>
        <w:r w:rsidRPr="00E7115E">
          <w:rPr>
            <w:rStyle w:val="Hyperlink"/>
            <w:b w:val="0"/>
            <w:noProof/>
            <w:color w:val="auto"/>
            <w:rPrChange w:id="1174" w:author="Nagendra Dhakar" w:date="2016-01-26T17:32:00Z">
              <w:rPr>
                <w:rStyle w:val="Hyperlink"/>
                <w:noProof/>
              </w:rPr>
            </w:rPrChange>
          </w:rPr>
        </w:r>
        <w:r w:rsidRPr="00E7115E">
          <w:rPr>
            <w:rStyle w:val="Hyperlink"/>
            <w:b w:val="0"/>
            <w:noProof/>
            <w:color w:val="auto"/>
            <w:rPrChange w:id="1175" w:author="Nagendra Dhakar" w:date="2016-01-26T17:32:00Z">
              <w:rPr>
                <w:rStyle w:val="Hyperlink"/>
                <w:noProof/>
              </w:rPr>
            </w:rPrChange>
          </w:rPr>
          <w:fldChar w:fldCharType="separate"/>
        </w:r>
        <w:r w:rsidRPr="00E7115E">
          <w:rPr>
            <w:rStyle w:val="Hyperlink"/>
            <w:b w:val="0"/>
            <w:noProof/>
            <w:color w:val="auto"/>
            <w:rPrChange w:id="1176" w:author="Nagendra Dhakar" w:date="2016-01-26T17:32:00Z">
              <w:rPr>
                <w:rStyle w:val="Hyperlink"/>
                <w:noProof/>
              </w:rPr>
            </w:rPrChange>
          </w:rPr>
          <w:t>Figure 5.10 Select DaySim Employment Categories</w:t>
        </w:r>
        <w:r w:rsidRPr="00E7115E">
          <w:rPr>
            <w:b w:val="0"/>
            <w:noProof/>
            <w:webHidden/>
            <w:color w:val="auto"/>
            <w:rPrChange w:id="1177" w:author="Nagendra Dhakar" w:date="2016-01-26T17:32:00Z">
              <w:rPr>
                <w:noProof/>
                <w:webHidden/>
              </w:rPr>
            </w:rPrChange>
          </w:rPr>
          <w:tab/>
        </w:r>
        <w:r w:rsidRPr="00E7115E">
          <w:rPr>
            <w:b w:val="0"/>
            <w:noProof/>
            <w:webHidden/>
            <w:color w:val="auto"/>
            <w:rPrChange w:id="1178" w:author="Nagendra Dhakar" w:date="2016-01-26T17:32:00Z">
              <w:rPr>
                <w:noProof/>
                <w:webHidden/>
              </w:rPr>
            </w:rPrChange>
          </w:rPr>
          <w:fldChar w:fldCharType="begin"/>
        </w:r>
        <w:r w:rsidRPr="00E7115E">
          <w:rPr>
            <w:b w:val="0"/>
            <w:noProof/>
            <w:webHidden/>
            <w:color w:val="auto"/>
            <w:rPrChange w:id="1179" w:author="Nagendra Dhakar" w:date="2016-01-26T17:32:00Z">
              <w:rPr>
                <w:noProof/>
                <w:webHidden/>
              </w:rPr>
            </w:rPrChange>
          </w:rPr>
          <w:instrText xml:space="preserve"> PAGEREF _Toc441592922 \h </w:instrText>
        </w:r>
        <w:r w:rsidRPr="00E7115E">
          <w:rPr>
            <w:b w:val="0"/>
            <w:noProof/>
            <w:webHidden/>
            <w:color w:val="auto"/>
            <w:rPrChange w:id="1180" w:author="Nagendra Dhakar" w:date="2016-01-26T17:32:00Z">
              <w:rPr>
                <w:noProof/>
                <w:webHidden/>
              </w:rPr>
            </w:rPrChange>
          </w:rPr>
        </w:r>
      </w:ins>
      <w:r w:rsidRPr="00E7115E">
        <w:rPr>
          <w:b w:val="0"/>
          <w:noProof/>
          <w:webHidden/>
          <w:color w:val="auto"/>
          <w:rPrChange w:id="1181" w:author="Nagendra Dhakar" w:date="2016-01-26T17:32:00Z">
            <w:rPr>
              <w:noProof/>
              <w:webHidden/>
            </w:rPr>
          </w:rPrChange>
        </w:rPr>
        <w:fldChar w:fldCharType="separate"/>
      </w:r>
      <w:ins w:id="1182" w:author="Nagendra Dhakar" w:date="2016-01-26T17:31:00Z">
        <w:r w:rsidRPr="00E7115E">
          <w:rPr>
            <w:b w:val="0"/>
            <w:noProof/>
            <w:webHidden/>
            <w:color w:val="auto"/>
            <w:rPrChange w:id="1183" w:author="Nagendra Dhakar" w:date="2016-01-26T17:32:00Z">
              <w:rPr>
                <w:noProof/>
                <w:webHidden/>
              </w:rPr>
            </w:rPrChange>
          </w:rPr>
          <w:t>119</w:t>
        </w:r>
        <w:r w:rsidRPr="00E7115E">
          <w:rPr>
            <w:b w:val="0"/>
            <w:noProof/>
            <w:webHidden/>
            <w:color w:val="auto"/>
            <w:rPrChange w:id="1184" w:author="Nagendra Dhakar" w:date="2016-01-26T17:32:00Z">
              <w:rPr>
                <w:noProof/>
                <w:webHidden/>
              </w:rPr>
            </w:rPrChange>
          </w:rPr>
          <w:fldChar w:fldCharType="end"/>
        </w:r>
        <w:r w:rsidRPr="00E7115E">
          <w:rPr>
            <w:rStyle w:val="Hyperlink"/>
            <w:b w:val="0"/>
            <w:noProof/>
            <w:color w:val="auto"/>
            <w:rPrChange w:id="1185" w:author="Nagendra Dhakar" w:date="2016-01-26T17:32:00Z">
              <w:rPr>
                <w:rStyle w:val="Hyperlink"/>
                <w:noProof/>
              </w:rPr>
            </w:rPrChange>
          </w:rPr>
          <w:fldChar w:fldCharType="end"/>
        </w:r>
      </w:ins>
    </w:p>
    <w:p w14:paraId="0BAC3AE6" w14:textId="77777777" w:rsidR="00E7115E" w:rsidRPr="00E7115E" w:rsidRDefault="00E7115E">
      <w:pPr>
        <w:pStyle w:val="TableofFigures"/>
        <w:rPr>
          <w:ins w:id="1186" w:author="Nagendra Dhakar" w:date="2016-01-26T17:31:00Z"/>
          <w:rFonts w:asciiTheme="minorHAnsi" w:eastAsiaTheme="minorEastAsia" w:hAnsiTheme="minorHAnsi"/>
          <w:b w:val="0"/>
          <w:caps w:val="0"/>
          <w:noProof/>
          <w:color w:val="auto"/>
          <w:sz w:val="22"/>
          <w:rPrChange w:id="1187" w:author="Nagendra Dhakar" w:date="2016-01-26T17:32:00Z">
            <w:rPr>
              <w:ins w:id="1188" w:author="Nagendra Dhakar" w:date="2016-01-26T17:31:00Z"/>
              <w:rFonts w:asciiTheme="minorHAnsi" w:eastAsiaTheme="minorEastAsia" w:hAnsiTheme="minorHAnsi"/>
              <w:b w:val="0"/>
              <w:caps w:val="0"/>
              <w:noProof/>
              <w:color w:val="auto"/>
              <w:sz w:val="22"/>
            </w:rPr>
          </w:rPrChange>
        </w:rPr>
      </w:pPr>
      <w:ins w:id="1189" w:author="Nagendra Dhakar" w:date="2016-01-26T17:31:00Z">
        <w:r w:rsidRPr="00E7115E">
          <w:rPr>
            <w:rStyle w:val="Hyperlink"/>
            <w:b w:val="0"/>
            <w:noProof/>
            <w:color w:val="auto"/>
            <w:rPrChange w:id="1190" w:author="Nagendra Dhakar" w:date="2016-01-26T17:32:00Z">
              <w:rPr>
                <w:rStyle w:val="Hyperlink"/>
                <w:noProof/>
              </w:rPr>
            </w:rPrChange>
          </w:rPr>
          <w:fldChar w:fldCharType="begin"/>
        </w:r>
        <w:r w:rsidRPr="00E7115E">
          <w:rPr>
            <w:rStyle w:val="Hyperlink"/>
            <w:b w:val="0"/>
            <w:noProof/>
            <w:color w:val="auto"/>
            <w:rPrChange w:id="1191" w:author="Nagendra Dhakar" w:date="2016-01-26T17:32:00Z">
              <w:rPr>
                <w:rStyle w:val="Hyperlink"/>
                <w:noProof/>
              </w:rPr>
            </w:rPrChange>
          </w:rPr>
          <w:instrText xml:space="preserve"> </w:instrText>
        </w:r>
        <w:r w:rsidRPr="00E7115E">
          <w:rPr>
            <w:b w:val="0"/>
            <w:noProof/>
            <w:color w:val="auto"/>
            <w:rPrChange w:id="1192" w:author="Nagendra Dhakar" w:date="2016-01-26T17:32:00Z">
              <w:rPr>
                <w:noProof/>
              </w:rPr>
            </w:rPrChange>
          </w:rPr>
          <w:instrText>HYPERLINK \l "_Toc441592923"</w:instrText>
        </w:r>
        <w:r w:rsidRPr="00E7115E">
          <w:rPr>
            <w:rStyle w:val="Hyperlink"/>
            <w:b w:val="0"/>
            <w:noProof/>
            <w:color w:val="auto"/>
            <w:rPrChange w:id="1193" w:author="Nagendra Dhakar" w:date="2016-01-26T17:32:00Z">
              <w:rPr>
                <w:rStyle w:val="Hyperlink"/>
                <w:noProof/>
              </w:rPr>
            </w:rPrChange>
          </w:rPr>
          <w:instrText xml:space="preserve"> </w:instrText>
        </w:r>
        <w:r w:rsidRPr="00E7115E">
          <w:rPr>
            <w:rStyle w:val="Hyperlink"/>
            <w:b w:val="0"/>
            <w:noProof/>
            <w:color w:val="auto"/>
            <w:rPrChange w:id="1194" w:author="Nagendra Dhakar" w:date="2016-01-26T17:32:00Z">
              <w:rPr>
                <w:rStyle w:val="Hyperlink"/>
                <w:noProof/>
              </w:rPr>
            </w:rPrChange>
          </w:rPr>
        </w:r>
        <w:r w:rsidRPr="00E7115E">
          <w:rPr>
            <w:rStyle w:val="Hyperlink"/>
            <w:b w:val="0"/>
            <w:noProof/>
            <w:color w:val="auto"/>
            <w:rPrChange w:id="1195" w:author="Nagendra Dhakar" w:date="2016-01-26T17:32:00Z">
              <w:rPr>
                <w:rStyle w:val="Hyperlink"/>
                <w:noProof/>
              </w:rPr>
            </w:rPrChange>
          </w:rPr>
          <w:fldChar w:fldCharType="separate"/>
        </w:r>
        <w:r w:rsidRPr="00E7115E">
          <w:rPr>
            <w:rStyle w:val="Hyperlink"/>
            <w:b w:val="0"/>
            <w:noProof/>
            <w:color w:val="auto"/>
            <w:rPrChange w:id="1196" w:author="Nagendra Dhakar" w:date="2016-01-26T17:32:00Z">
              <w:rPr>
                <w:rStyle w:val="Hyperlink"/>
                <w:noProof/>
              </w:rPr>
            </w:rPrChange>
          </w:rPr>
          <w:t>Figure 5.12 DaySim Buffering Tool GUI</w:t>
        </w:r>
        <w:r w:rsidRPr="00E7115E">
          <w:rPr>
            <w:b w:val="0"/>
            <w:noProof/>
            <w:webHidden/>
            <w:color w:val="auto"/>
            <w:rPrChange w:id="1197" w:author="Nagendra Dhakar" w:date="2016-01-26T17:32:00Z">
              <w:rPr>
                <w:noProof/>
                <w:webHidden/>
              </w:rPr>
            </w:rPrChange>
          </w:rPr>
          <w:tab/>
        </w:r>
        <w:r w:rsidRPr="00E7115E">
          <w:rPr>
            <w:b w:val="0"/>
            <w:noProof/>
            <w:webHidden/>
            <w:color w:val="auto"/>
            <w:rPrChange w:id="1198" w:author="Nagendra Dhakar" w:date="2016-01-26T17:32:00Z">
              <w:rPr>
                <w:noProof/>
                <w:webHidden/>
              </w:rPr>
            </w:rPrChange>
          </w:rPr>
          <w:fldChar w:fldCharType="begin"/>
        </w:r>
        <w:r w:rsidRPr="00E7115E">
          <w:rPr>
            <w:b w:val="0"/>
            <w:noProof/>
            <w:webHidden/>
            <w:color w:val="auto"/>
            <w:rPrChange w:id="1199" w:author="Nagendra Dhakar" w:date="2016-01-26T17:32:00Z">
              <w:rPr>
                <w:noProof/>
                <w:webHidden/>
              </w:rPr>
            </w:rPrChange>
          </w:rPr>
          <w:instrText xml:space="preserve"> PAGEREF _Toc441592923 \h </w:instrText>
        </w:r>
        <w:r w:rsidRPr="00E7115E">
          <w:rPr>
            <w:b w:val="0"/>
            <w:noProof/>
            <w:webHidden/>
            <w:color w:val="auto"/>
            <w:rPrChange w:id="1200" w:author="Nagendra Dhakar" w:date="2016-01-26T17:32:00Z">
              <w:rPr>
                <w:noProof/>
                <w:webHidden/>
              </w:rPr>
            </w:rPrChange>
          </w:rPr>
        </w:r>
      </w:ins>
      <w:r w:rsidRPr="00E7115E">
        <w:rPr>
          <w:b w:val="0"/>
          <w:noProof/>
          <w:webHidden/>
          <w:color w:val="auto"/>
          <w:rPrChange w:id="1201" w:author="Nagendra Dhakar" w:date="2016-01-26T17:32:00Z">
            <w:rPr>
              <w:noProof/>
              <w:webHidden/>
            </w:rPr>
          </w:rPrChange>
        </w:rPr>
        <w:fldChar w:fldCharType="separate"/>
      </w:r>
      <w:ins w:id="1202" w:author="Nagendra Dhakar" w:date="2016-01-26T17:31:00Z">
        <w:r w:rsidRPr="00E7115E">
          <w:rPr>
            <w:b w:val="0"/>
            <w:noProof/>
            <w:webHidden/>
            <w:color w:val="auto"/>
            <w:rPrChange w:id="1203" w:author="Nagendra Dhakar" w:date="2016-01-26T17:32:00Z">
              <w:rPr>
                <w:noProof/>
                <w:webHidden/>
              </w:rPr>
            </w:rPrChange>
          </w:rPr>
          <w:t>120</w:t>
        </w:r>
        <w:r w:rsidRPr="00E7115E">
          <w:rPr>
            <w:b w:val="0"/>
            <w:noProof/>
            <w:webHidden/>
            <w:color w:val="auto"/>
            <w:rPrChange w:id="1204" w:author="Nagendra Dhakar" w:date="2016-01-26T17:32:00Z">
              <w:rPr>
                <w:noProof/>
                <w:webHidden/>
              </w:rPr>
            </w:rPrChange>
          </w:rPr>
          <w:fldChar w:fldCharType="end"/>
        </w:r>
        <w:r w:rsidRPr="00E7115E">
          <w:rPr>
            <w:rStyle w:val="Hyperlink"/>
            <w:b w:val="0"/>
            <w:noProof/>
            <w:color w:val="auto"/>
            <w:rPrChange w:id="1205" w:author="Nagendra Dhakar" w:date="2016-01-26T17:32:00Z">
              <w:rPr>
                <w:rStyle w:val="Hyperlink"/>
                <w:noProof/>
              </w:rPr>
            </w:rPrChange>
          </w:rPr>
          <w:fldChar w:fldCharType="end"/>
        </w:r>
      </w:ins>
    </w:p>
    <w:p w14:paraId="695C38C2" w14:textId="77777777" w:rsidR="00E7115E" w:rsidRPr="00E7115E" w:rsidRDefault="00E7115E">
      <w:pPr>
        <w:pStyle w:val="TableofFigures"/>
        <w:rPr>
          <w:ins w:id="1206" w:author="Nagendra Dhakar" w:date="2016-01-26T17:31:00Z"/>
          <w:rFonts w:asciiTheme="minorHAnsi" w:eastAsiaTheme="minorEastAsia" w:hAnsiTheme="minorHAnsi"/>
          <w:b w:val="0"/>
          <w:caps w:val="0"/>
          <w:noProof/>
          <w:color w:val="auto"/>
          <w:sz w:val="22"/>
          <w:rPrChange w:id="1207" w:author="Nagendra Dhakar" w:date="2016-01-26T17:32:00Z">
            <w:rPr>
              <w:ins w:id="1208" w:author="Nagendra Dhakar" w:date="2016-01-26T17:31:00Z"/>
              <w:rFonts w:asciiTheme="minorHAnsi" w:eastAsiaTheme="minorEastAsia" w:hAnsiTheme="minorHAnsi"/>
              <w:b w:val="0"/>
              <w:caps w:val="0"/>
              <w:noProof/>
              <w:color w:val="auto"/>
              <w:sz w:val="22"/>
            </w:rPr>
          </w:rPrChange>
        </w:rPr>
      </w:pPr>
      <w:ins w:id="1209" w:author="Nagendra Dhakar" w:date="2016-01-26T17:31:00Z">
        <w:r w:rsidRPr="00E7115E">
          <w:rPr>
            <w:rStyle w:val="Hyperlink"/>
            <w:b w:val="0"/>
            <w:noProof/>
            <w:color w:val="auto"/>
            <w:rPrChange w:id="1210" w:author="Nagendra Dhakar" w:date="2016-01-26T17:32:00Z">
              <w:rPr>
                <w:rStyle w:val="Hyperlink"/>
                <w:noProof/>
              </w:rPr>
            </w:rPrChange>
          </w:rPr>
          <w:fldChar w:fldCharType="begin"/>
        </w:r>
        <w:r w:rsidRPr="00E7115E">
          <w:rPr>
            <w:rStyle w:val="Hyperlink"/>
            <w:b w:val="0"/>
            <w:noProof/>
            <w:color w:val="auto"/>
            <w:rPrChange w:id="1211" w:author="Nagendra Dhakar" w:date="2016-01-26T17:32:00Z">
              <w:rPr>
                <w:rStyle w:val="Hyperlink"/>
                <w:noProof/>
              </w:rPr>
            </w:rPrChange>
          </w:rPr>
          <w:instrText xml:space="preserve"> </w:instrText>
        </w:r>
        <w:r w:rsidRPr="00E7115E">
          <w:rPr>
            <w:b w:val="0"/>
            <w:noProof/>
            <w:color w:val="auto"/>
            <w:rPrChange w:id="1212" w:author="Nagendra Dhakar" w:date="2016-01-26T17:32:00Z">
              <w:rPr>
                <w:noProof/>
              </w:rPr>
            </w:rPrChange>
          </w:rPr>
          <w:instrText>HYPERLINK \l "_Toc441592924"</w:instrText>
        </w:r>
        <w:r w:rsidRPr="00E7115E">
          <w:rPr>
            <w:rStyle w:val="Hyperlink"/>
            <w:b w:val="0"/>
            <w:noProof/>
            <w:color w:val="auto"/>
            <w:rPrChange w:id="1213" w:author="Nagendra Dhakar" w:date="2016-01-26T17:32:00Z">
              <w:rPr>
                <w:rStyle w:val="Hyperlink"/>
                <w:noProof/>
              </w:rPr>
            </w:rPrChange>
          </w:rPr>
          <w:instrText xml:space="preserve"> </w:instrText>
        </w:r>
        <w:r w:rsidRPr="00E7115E">
          <w:rPr>
            <w:rStyle w:val="Hyperlink"/>
            <w:b w:val="0"/>
            <w:noProof/>
            <w:color w:val="auto"/>
            <w:rPrChange w:id="1214" w:author="Nagendra Dhakar" w:date="2016-01-26T17:32:00Z">
              <w:rPr>
                <w:rStyle w:val="Hyperlink"/>
                <w:noProof/>
              </w:rPr>
            </w:rPrChange>
          </w:rPr>
        </w:r>
        <w:r w:rsidRPr="00E7115E">
          <w:rPr>
            <w:rStyle w:val="Hyperlink"/>
            <w:b w:val="0"/>
            <w:noProof/>
            <w:color w:val="auto"/>
            <w:rPrChange w:id="1215" w:author="Nagendra Dhakar" w:date="2016-01-26T17:32:00Z">
              <w:rPr>
                <w:rStyle w:val="Hyperlink"/>
                <w:noProof/>
              </w:rPr>
            </w:rPrChange>
          </w:rPr>
          <w:fldChar w:fldCharType="separate"/>
        </w:r>
        <w:r w:rsidRPr="00E7115E">
          <w:rPr>
            <w:rStyle w:val="Hyperlink"/>
            <w:b w:val="0"/>
            <w:noProof/>
            <w:color w:val="auto"/>
            <w:rPrChange w:id="1216" w:author="Nagendra Dhakar" w:date="2016-01-26T17:32:00Z">
              <w:rPr>
                <w:rStyle w:val="Hyperlink"/>
                <w:noProof/>
              </w:rPr>
            </w:rPrChange>
          </w:rPr>
          <w:t>Figure 5.13. Buffer TooL File Selection Dialog</w:t>
        </w:r>
        <w:r w:rsidRPr="00E7115E">
          <w:rPr>
            <w:b w:val="0"/>
            <w:noProof/>
            <w:webHidden/>
            <w:color w:val="auto"/>
            <w:rPrChange w:id="1217" w:author="Nagendra Dhakar" w:date="2016-01-26T17:32:00Z">
              <w:rPr>
                <w:noProof/>
                <w:webHidden/>
              </w:rPr>
            </w:rPrChange>
          </w:rPr>
          <w:tab/>
        </w:r>
        <w:r w:rsidRPr="00E7115E">
          <w:rPr>
            <w:b w:val="0"/>
            <w:noProof/>
            <w:webHidden/>
            <w:color w:val="auto"/>
            <w:rPrChange w:id="1218" w:author="Nagendra Dhakar" w:date="2016-01-26T17:32:00Z">
              <w:rPr>
                <w:noProof/>
                <w:webHidden/>
              </w:rPr>
            </w:rPrChange>
          </w:rPr>
          <w:fldChar w:fldCharType="begin"/>
        </w:r>
        <w:r w:rsidRPr="00E7115E">
          <w:rPr>
            <w:b w:val="0"/>
            <w:noProof/>
            <w:webHidden/>
            <w:color w:val="auto"/>
            <w:rPrChange w:id="1219" w:author="Nagendra Dhakar" w:date="2016-01-26T17:32:00Z">
              <w:rPr>
                <w:noProof/>
                <w:webHidden/>
              </w:rPr>
            </w:rPrChange>
          </w:rPr>
          <w:instrText xml:space="preserve"> PAGEREF _Toc441592924 \h </w:instrText>
        </w:r>
        <w:r w:rsidRPr="00E7115E">
          <w:rPr>
            <w:b w:val="0"/>
            <w:noProof/>
            <w:webHidden/>
            <w:color w:val="auto"/>
            <w:rPrChange w:id="1220" w:author="Nagendra Dhakar" w:date="2016-01-26T17:32:00Z">
              <w:rPr>
                <w:noProof/>
                <w:webHidden/>
              </w:rPr>
            </w:rPrChange>
          </w:rPr>
        </w:r>
      </w:ins>
      <w:r w:rsidRPr="00E7115E">
        <w:rPr>
          <w:b w:val="0"/>
          <w:noProof/>
          <w:webHidden/>
          <w:color w:val="auto"/>
          <w:rPrChange w:id="1221" w:author="Nagendra Dhakar" w:date="2016-01-26T17:32:00Z">
            <w:rPr>
              <w:noProof/>
              <w:webHidden/>
            </w:rPr>
          </w:rPrChange>
        </w:rPr>
        <w:fldChar w:fldCharType="separate"/>
      </w:r>
      <w:ins w:id="1222" w:author="Nagendra Dhakar" w:date="2016-01-26T17:31:00Z">
        <w:r w:rsidRPr="00E7115E">
          <w:rPr>
            <w:b w:val="0"/>
            <w:noProof/>
            <w:webHidden/>
            <w:color w:val="auto"/>
            <w:rPrChange w:id="1223" w:author="Nagendra Dhakar" w:date="2016-01-26T17:32:00Z">
              <w:rPr>
                <w:noProof/>
                <w:webHidden/>
              </w:rPr>
            </w:rPrChange>
          </w:rPr>
          <w:t>121</w:t>
        </w:r>
        <w:r w:rsidRPr="00E7115E">
          <w:rPr>
            <w:b w:val="0"/>
            <w:noProof/>
            <w:webHidden/>
            <w:color w:val="auto"/>
            <w:rPrChange w:id="1224" w:author="Nagendra Dhakar" w:date="2016-01-26T17:32:00Z">
              <w:rPr>
                <w:noProof/>
                <w:webHidden/>
              </w:rPr>
            </w:rPrChange>
          </w:rPr>
          <w:fldChar w:fldCharType="end"/>
        </w:r>
        <w:r w:rsidRPr="00E7115E">
          <w:rPr>
            <w:rStyle w:val="Hyperlink"/>
            <w:b w:val="0"/>
            <w:noProof/>
            <w:color w:val="auto"/>
            <w:rPrChange w:id="1225" w:author="Nagendra Dhakar" w:date="2016-01-26T17:32:00Z">
              <w:rPr>
                <w:rStyle w:val="Hyperlink"/>
                <w:noProof/>
              </w:rPr>
            </w:rPrChange>
          </w:rPr>
          <w:fldChar w:fldCharType="end"/>
        </w:r>
      </w:ins>
    </w:p>
    <w:p w14:paraId="11FA54F4" w14:textId="77777777" w:rsidR="00E7115E" w:rsidRPr="00E7115E" w:rsidRDefault="00E7115E">
      <w:pPr>
        <w:pStyle w:val="TableofFigures"/>
        <w:rPr>
          <w:ins w:id="1226" w:author="Nagendra Dhakar" w:date="2016-01-26T17:31:00Z"/>
          <w:rFonts w:asciiTheme="minorHAnsi" w:eastAsiaTheme="minorEastAsia" w:hAnsiTheme="minorHAnsi"/>
          <w:b w:val="0"/>
          <w:caps w:val="0"/>
          <w:noProof/>
          <w:color w:val="auto"/>
          <w:sz w:val="22"/>
          <w:rPrChange w:id="1227" w:author="Nagendra Dhakar" w:date="2016-01-26T17:32:00Z">
            <w:rPr>
              <w:ins w:id="1228" w:author="Nagendra Dhakar" w:date="2016-01-26T17:31:00Z"/>
              <w:rFonts w:asciiTheme="minorHAnsi" w:eastAsiaTheme="minorEastAsia" w:hAnsiTheme="minorHAnsi"/>
              <w:b w:val="0"/>
              <w:caps w:val="0"/>
              <w:noProof/>
              <w:color w:val="auto"/>
              <w:sz w:val="22"/>
            </w:rPr>
          </w:rPrChange>
        </w:rPr>
      </w:pPr>
      <w:ins w:id="1229" w:author="Nagendra Dhakar" w:date="2016-01-26T17:31:00Z">
        <w:r w:rsidRPr="00E7115E">
          <w:rPr>
            <w:rStyle w:val="Hyperlink"/>
            <w:b w:val="0"/>
            <w:noProof/>
            <w:color w:val="auto"/>
            <w:rPrChange w:id="1230" w:author="Nagendra Dhakar" w:date="2016-01-26T17:32:00Z">
              <w:rPr>
                <w:rStyle w:val="Hyperlink"/>
                <w:noProof/>
              </w:rPr>
            </w:rPrChange>
          </w:rPr>
          <w:fldChar w:fldCharType="begin"/>
        </w:r>
        <w:r w:rsidRPr="00E7115E">
          <w:rPr>
            <w:rStyle w:val="Hyperlink"/>
            <w:b w:val="0"/>
            <w:noProof/>
            <w:color w:val="auto"/>
            <w:rPrChange w:id="1231" w:author="Nagendra Dhakar" w:date="2016-01-26T17:32:00Z">
              <w:rPr>
                <w:rStyle w:val="Hyperlink"/>
                <w:noProof/>
              </w:rPr>
            </w:rPrChange>
          </w:rPr>
          <w:instrText xml:space="preserve"> </w:instrText>
        </w:r>
        <w:r w:rsidRPr="00E7115E">
          <w:rPr>
            <w:b w:val="0"/>
            <w:noProof/>
            <w:color w:val="auto"/>
            <w:rPrChange w:id="1232" w:author="Nagendra Dhakar" w:date="2016-01-26T17:32:00Z">
              <w:rPr>
                <w:noProof/>
              </w:rPr>
            </w:rPrChange>
          </w:rPr>
          <w:instrText>HYPERLINK \l "_Toc441592925"</w:instrText>
        </w:r>
        <w:r w:rsidRPr="00E7115E">
          <w:rPr>
            <w:rStyle w:val="Hyperlink"/>
            <w:b w:val="0"/>
            <w:noProof/>
            <w:color w:val="auto"/>
            <w:rPrChange w:id="1233" w:author="Nagendra Dhakar" w:date="2016-01-26T17:32:00Z">
              <w:rPr>
                <w:rStyle w:val="Hyperlink"/>
                <w:noProof/>
              </w:rPr>
            </w:rPrChange>
          </w:rPr>
          <w:instrText xml:space="preserve"> </w:instrText>
        </w:r>
        <w:r w:rsidRPr="00E7115E">
          <w:rPr>
            <w:rStyle w:val="Hyperlink"/>
            <w:b w:val="0"/>
            <w:noProof/>
            <w:color w:val="auto"/>
            <w:rPrChange w:id="1234" w:author="Nagendra Dhakar" w:date="2016-01-26T17:32:00Z">
              <w:rPr>
                <w:rStyle w:val="Hyperlink"/>
                <w:noProof/>
              </w:rPr>
            </w:rPrChange>
          </w:rPr>
        </w:r>
        <w:r w:rsidRPr="00E7115E">
          <w:rPr>
            <w:rStyle w:val="Hyperlink"/>
            <w:b w:val="0"/>
            <w:noProof/>
            <w:color w:val="auto"/>
            <w:rPrChange w:id="1235" w:author="Nagendra Dhakar" w:date="2016-01-26T17:32:00Z">
              <w:rPr>
                <w:rStyle w:val="Hyperlink"/>
                <w:noProof/>
              </w:rPr>
            </w:rPrChange>
          </w:rPr>
          <w:fldChar w:fldCharType="separate"/>
        </w:r>
        <w:r w:rsidRPr="00E7115E">
          <w:rPr>
            <w:rStyle w:val="Hyperlink"/>
            <w:b w:val="0"/>
            <w:noProof/>
            <w:color w:val="auto"/>
            <w:rPrChange w:id="1236" w:author="Nagendra Dhakar" w:date="2016-01-26T17:32:00Z">
              <w:rPr>
                <w:rStyle w:val="Hyperlink"/>
                <w:noProof/>
              </w:rPr>
            </w:rPrChange>
          </w:rPr>
          <w:t>Figure 5.14 R Script to Fields in the Buffered File</w:t>
        </w:r>
        <w:r w:rsidRPr="00E7115E">
          <w:rPr>
            <w:b w:val="0"/>
            <w:noProof/>
            <w:webHidden/>
            <w:color w:val="auto"/>
            <w:rPrChange w:id="1237" w:author="Nagendra Dhakar" w:date="2016-01-26T17:32:00Z">
              <w:rPr>
                <w:noProof/>
                <w:webHidden/>
              </w:rPr>
            </w:rPrChange>
          </w:rPr>
          <w:tab/>
        </w:r>
        <w:r w:rsidRPr="00E7115E">
          <w:rPr>
            <w:b w:val="0"/>
            <w:noProof/>
            <w:webHidden/>
            <w:color w:val="auto"/>
            <w:rPrChange w:id="1238" w:author="Nagendra Dhakar" w:date="2016-01-26T17:32:00Z">
              <w:rPr>
                <w:noProof/>
                <w:webHidden/>
              </w:rPr>
            </w:rPrChange>
          </w:rPr>
          <w:fldChar w:fldCharType="begin"/>
        </w:r>
        <w:r w:rsidRPr="00E7115E">
          <w:rPr>
            <w:b w:val="0"/>
            <w:noProof/>
            <w:webHidden/>
            <w:color w:val="auto"/>
            <w:rPrChange w:id="1239" w:author="Nagendra Dhakar" w:date="2016-01-26T17:32:00Z">
              <w:rPr>
                <w:noProof/>
                <w:webHidden/>
              </w:rPr>
            </w:rPrChange>
          </w:rPr>
          <w:instrText xml:space="preserve"> PAGEREF _Toc441592925 \h </w:instrText>
        </w:r>
        <w:r w:rsidRPr="00E7115E">
          <w:rPr>
            <w:b w:val="0"/>
            <w:noProof/>
            <w:webHidden/>
            <w:color w:val="auto"/>
            <w:rPrChange w:id="1240" w:author="Nagendra Dhakar" w:date="2016-01-26T17:32:00Z">
              <w:rPr>
                <w:noProof/>
                <w:webHidden/>
              </w:rPr>
            </w:rPrChange>
          </w:rPr>
        </w:r>
      </w:ins>
      <w:r w:rsidRPr="00E7115E">
        <w:rPr>
          <w:b w:val="0"/>
          <w:noProof/>
          <w:webHidden/>
          <w:color w:val="auto"/>
          <w:rPrChange w:id="1241" w:author="Nagendra Dhakar" w:date="2016-01-26T17:32:00Z">
            <w:rPr>
              <w:noProof/>
              <w:webHidden/>
            </w:rPr>
          </w:rPrChange>
        </w:rPr>
        <w:fldChar w:fldCharType="separate"/>
      </w:r>
      <w:ins w:id="1242" w:author="Nagendra Dhakar" w:date="2016-01-26T17:31:00Z">
        <w:r w:rsidRPr="00E7115E">
          <w:rPr>
            <w:b w:val="0"/>
            <w:noProof/>
            <w:webHidden/>
            <w:color w:val="auto"/>
            <w:rPrChange w:id="1243" w:author="Nagendra Dhakar" w:date="2016-01-26T17:32:00Z">
              <w:rPr>
                <w:noProof/>
                <w:webHidden/>
              </w:rPr>
            </w:rPrChange>
          </w:rPr>
          <w:t>122</w:t>
        </w:r>
        <w:r w:rsidRPr="00E7115E">
          <w:rPr>
            <w:b w:val="0"/>
            <w:noProof/>
            <w:webHidden/>
            <w:color w:val="auto"/>
            <w:rPrChange w:id="1244" w:author="Nagendra Dhakar" w:date="2016-01-26T17:32:00Z">
              <w:rPr>
                <w:noProof/>
                <w:webHidden/>
              </w:rPr>
            </w:rPrChange>
          </w:rPr>
          <w:fldChar w:fldCharType="end"/>
        </w:r>
        <w:r w:rsidRPr="00E7115E">
          <w:rPr>
            <w:rStyle w:val="Hyperlink"/>
            <w:b w:val="0"/>
            <w:noProof/>
            <w:color w:val="auto"/>
            <w:rPrChange w:id="1245" w:author="Nagendra Dhakar" w:date="2016-01-26T17:32:00Z">
              <w:rPr>
                <w:rStyle w:val="Hyperlink"/>
                <w:noProof/>
              </w:rPr>
            </w:rPrChange>
          </w:rPr>
          <w:fldChar w:fldCharType="end"/>
        </w:r>
      </w:ins>
    </w:p>
    <w:p w14:paraId="4B99CC63" w14:textId="77777777" w:rsidR="00E7115E" w:rsidRPr="00E7115E" w:rsidRDefault="00E7115E">
      <w:pPr>
        <w:pStyle w:val="TableofFigures"/>
        <w:rPr>
          <w:ins w:id="1246" w:author="Nagendra Dhakar" w:date="2016-01-26T17:31:00Z"/>
          <w:rFonts w:asciiTheme="minorHAnsi" w:eastAsiaTheme="minorEastAsia" w:hAnsiTheme="minorHAnsi"/>
          <w:b w:val="0"/>
          <w:caps w:val="0"/>
          <w:noProof/>
          <w:color w:val="auto"/>
          <w:sz w:val="22"/>
          <w:rPrChange w:id="1247" w:author="Nagendra Dhakar" w:date="2016-01-26T17:32:00Z">
            <w:rPr>
              <w:ins w:id="1248" w:author="Nagendra Dhakar" w:date="2016-01-26T17:31:00Z"/>
              <w:rFonts w:asciiTheme="minorHAnsi" w:eastAsiaTheme="minorEastAsia" w:hAnsiTheme="minorHAnsi"/>
              <w:b w:val="0"/>
              <w:caps w:val="0"/>
              <w:noProof/>
              <w:color w:val="auto"/>
              <w:sz w:val="22"/>
            </w:rPr>
          </w:rPrChange>
        </w:rPr>
      </w:pPr>
      <w:ins w:id="1249" w:author="Nagendra Dhakar" w:date="2016-01-26T17:31:00Z">
        <w:r w:rsidRPr="00E7115E">
          <w:rPr>
            <w:rStyle w:val="Hyperlink"/>
            <w:b w:val="0"/>
            <w:noProof/>
            <w:color w:val="auto"/>
            <w:rPrChange w:id="1250" w:author="Nagendra Dhakar" w:date="2016-01-26T17:32:00Z">
              <w:rPr>
                <w:rStyle w:val="Hyperlink"/>
                <w:noProof/>
              </w:rPr>
            </w:rPrChange>
          </w:rPr>
          <w:fldChar w:fldCharType="begin"/>
        </w:r>
        <w:r w:rsidRPr="00E7115E">
          <w:rPr>
            <w:rStyle w:val="Hyperlink"/>
            <w:b w:val="0"/>
            <w:noProof/>
            <w:color w:val="auto"/>
            <w:rPrChange w:id="1251" w:author="Nagendra Dhakar" w:date="2016-01-26T17:32:00Z">
              <w:rPr>
                <w:rStyle w:val="Hyperlink"/>
                <w:noProof/>
              </w:rPr>
            </w:rPrChange>
          </w:rPr>
          <w:instrText xml:space="preserve"> </w:instrText>
        </w:r>
        <w:r w:rsidRPr="00E7115E">
          <w:rPr>
            <w:b w:val="0"/>
            <w:noProof/>
            <w:color w:val="auto"/>
            <w:rPrChange w:id="1252" w:author="Nagendra Dhakar" w:date="2016-01-26T17:32:00Z">
              <w:rPr>
                <w:noProof/>
              </w:rPr>
            </w:rPrChange>
          </w:rPr>
          <w:instrText>HYPERLINK \l "_Toc441592926"</w:instrText>
        </w:r>
        <w:r w:rsidRPr="00E7115E">
          <w:rPr>
            <w:rStyle w:val="Hyperlink"/>
            <w:b w:val="0"/>
            <w:noProof/>
            <w:color w:val="auto"/>
            <w:rPrChange w:id="1253" w:author="Nagendra Dhakar" w:date="2016-01-26T17:32:00Z">
              <w:rPr>
                <w:rStyle w:val="Hyperlink"/>
                <w:noProof/>
              </w:rPr>
            </w:rPrChange>
          </w:rPr>
          <w:instrText xml:space="preserve"> </w:instrText>
        </w:r>
        <w:r w:rsidRPr="00E7115E">
          <w:rPr>
            <w:rStyle w:val="Hyperlink"/>
            <w:b w:val="0"/>
            <w:noProof/>
            <w:color w:val="auto"/>
            <w:rPrChange w:id="1254" w:author="Nagendra Dhakar" w:date="2016-01-26T17:32:00Z">
              <w:rPr>
                <w:rStyle w:val="Hyperlink"/>
                <w:noProof/>
              </w:rPr>
            </w:rPrChange>
          </w:rPr>
        </w:r>
        <w:r w:rsidRPr="00E7115E">
          <w:rPr>
            <w:rStyle w:val="Hyperlink"/>
            <w:b w:val="0"/>
            <w:noProof/>
            <w:color w:val="auto"/>
            <w:rPrChange w:id="1255" w:author="Nagendra Dhakar" w:date="2016-01-26T17:32:00Z">
              <w:rPr>
                <w:rStyle w:val="Hyperlink"/>
                <w:noProof/>
              </w:rPr>
            </w:rPrChange>
          </w:rPr>
          <w:fldChar w:fldCharType="separate"/>
        </w:r>
        <w:r w:rsidRPr="00E7115E">
          <w:rPr>
            <w:rStyle w:val="Hyperlink"/>
            <w:b w:val="0"/>
            <w:noProof/>
            <w:color w:val="auto"/>
            <w:rPrChange w:id="1256" w:author="Nagendra Dhakar" w:date="2016-01-26T17:32:00Z">
              <w:rPr>
                <w:rStyle w:val="Hyperlink"/>
                <w:noProof/>
              </w:rPr>
            </w:rPrChange>
          </w:rPr>
          <w:t>Figure 5.15 Open TransCAD</w:t>
        </w:r>
        <w:r w:rsidRPr="00E7115E">
          <w:rPr>
            <w:b w:val="0"/>
            <w:noProof/>
            <w:webHidden/>
            <w:color w:val="auto"/>
            <w:rPrChange w:id="1257" w:author="Nagendra Dhakar" w:date="2016-01-26T17:32:00Z">
              <w:rPr>
                <w:noProof/>
                <w:webHidden/>
              </w:rPr>
            </w:rPrChange>
          </w:rPr>
          <w:tab/>
        </w:r>
        <w:r w:rsidRPr="00E7115E">
          <w:rPr>
            <w:b w:val="0"/>
            <w:noProof/>
            <w:webHidden/>
            <w:color w:val="auto"/>
            <w:rPrChange w:id="1258" w:author="Nagendra Dhakar" w:date="2016-01-26T17:32:00Z">
              <w:rPr>
                <w:noProof/>
                <w:webHidden/>
              </w:rPr>
            </w:rPrChange>
          </w:rPr>
          <w:fldChar w:fldCharType="begin"/>
        </w:r>
        <w:r w:rsidRPr="00E7115E">
          <w:rPr>
            <w:b w:val="0"/>
            <w:noProof/>
            <w:webHidden/>
            <w:color w:val="auto"/>
            <w:rPrChange w:id="1259" w:author="Nagendra Dhakar" w:date="2016-01-26T17:32:00Z">
              <w:rPr>
                <w:noProof/>
                <w:webHidden/>
              </w:rPr>
            </w:rPrChange>
          </w:rPr>
          <w:instrText xml:space="preserve"> PAGEREF _Toc441592926 \h </w:instrText>
        </w:r>
        <w:r w:rsidRPr="00E7115E">
          <w:rPr>
            <w:b w:val="0"/>
            <w:noProof/>
            <w:webHidden/>
            <w:color w:val="auto"/>
            <w:rPrChange w:id="1260" w:author="Nagendra Dhakar" w:date="2016-01-26T17:32:00Z">
              <w:rPr>
                <w:noProof/>
                <w:webHidden/>
              </w:rPr>
            </w:rPrChange>
          </w:rPr>
        </w:r>
      </w:ins>
      <w:r w:rsidRPr="00E7115E">
        <w:rPr>
          <w:b w:val="0"/>
          <w:noProof/>
          <w:webHidden/>
          <w:color w:val="auto"/>
          <w:rPrChange w:id="1261" w:author="Nagendra Dhakar" w:date="2016-01-26T17:32:00Z">
            <w:rPr>
              <w:noProof/>
              <w:webHidden/>
            </w:rPr>
          </w:rPrChange>
        </w:rPr>
        <w:fldChar w:fldCharType="separate"/>
      </w:r>
      <w:ins w:id="1262" w:author="Nagendra Dhakar" w:date="2016-01-26T17:31:00Z">
        <w:r w:rsidRPr="00E7115E">
          <w:rPr>
            <w:b w:val="0"/>
            <w:noProof/>
            <w:webHidden/>
            <w:color w:val="auto"/>
            <w:rPrChange w:id="1263" w:author="Nagendra Dhakar" w:date="2016-01-26T17:32:00Z">
              <w:rPr>
                <w:noProof/>
                <w:webHidden/>
              </w:rPr>
            </w:rPrChange>
          </w:rPr>
          <w:t>123</w:t>
        </w:r>
        <w:r w:rsidRPr="00E7115E">
          <w:rPr>
            <w:b w:val="0"/>
            <w:noProof/>
            <w:webHidden/>
            <w:color w:val="auto"/>
            <w:rPrChange w:id="1264" w:author="Nagendra Dhakar" w:date="2016-01-26T17:32:00Z">
              <w:rPr>
                <w:noProof/>
                <w:webHidden/>
              </w:rPr>
            </w:rPrChange>
          </w:rPr>
          <w:fldChar w:fldCharType="end"/>
        </w:r>
        <w:r w:rsidRPr="00E7115E">
          <w:rPr>
            <w:rStyle w:val="Hyperlink"/>
            <w:b w:val="0"/>
            <w:noProof/>
            <w:color w:val="auto"/>
            <w:rPrChange w:id="1265" w:author="Nagendra Dhakar" w:date="2016-01-26T17:32:00Z">
              <w:rPr>
                <w:rStyle w:val="Hyperlink"/>
                <w:noProof/>
              </w:rPr>
            </w:rPrChange>
          </w:rPr>
          <w:fldChar w:fldCharType="end"/>
        </w:r>
      </w:ins>
    </w:p>
    <w:p w14:paraId="6642D132" w14:textId="77777777" w:rsidR="00E7115E" w:rsidRPr="00E7115E" w:rsidRDefault="00E7115E">
      <w:pPr>
        <w:pStyle w:val="TableofFigures"/>
        <w:rPr>
          <w:ins w:id="1266" w:author="Nagendra Dhakar" w:date="2016-01-26T17:31:00Z"/>
          <w:rFonts w:asciiTheme="minorHAnsi" w:eastAsiaTheme="minorEastAsia" w:hAnsiTheme="minorHAnsi"/>
          <w:b w:val="0"/>
          <w:caps w:val="0"/>
          <w:noProof/>
          <w:color w:val="auto"/>
          <w:sz w:val="22"/>
          <w:rPrChange w:id="1267" w:author="Nagendra Dhakar" w:date="2016-01-26T17:32:00Z">
            <w:rPr>
              <w:ins w:id="1268" w:author="Nagendra Dhakar" w:date="2016-01-26T17:31:00Z"/>
              <w:rFonts w:asciiTheme="minorHAnsi" w:eastAsiaTheme="minorEastAsia" w:hAnsiTheme="minorHAnsi"/>
              <w:b w:val="0"/>
              <w:caps w:val="0"/>
              <w:noProof/>
              <w:color w:val="auto"/>
              <w:sz w:val="22"/>
            </w:rPr>
          </w:rPrChange>
        </w:rPr>
      </w:pPr>
      <w:ins w:id="1269" w:author="Nagendra Dhakar" w:date="2016-01-26T17:31:00Z">
        <w:r w:rsidRPr="00E7115E">
          <w:rPr>
            <w:rStyle w:val="Hyperlink"/>
            <w:b w:val="0"/>
            <w:noProof/>
            <w:color w:val="auto"/>
            <w:rPrChange w:id="1270" w:author="Nagendra Dhakar" w:date="2016-01-26T17:32:00Z">
              <w:rPr>
                <w:rStyle w:val="Hyperlink"/>
                <w:noProof/>
              </w:rPr>
            </w:rPrChange>
          </w:rPr>
          <w:fldChar w:fldCharType="begin"/>
        </w:r>
        <w:r w:rsidRPr="00E7115E">
          <w:rPr>
            <w:rStyle w:val="Hyperlink"/>
            <w:b w:val="0"/>
            <w:noProof/>
            <w:color w:val="auto"/>
            <w:rPrChange w:id="1271" w:author="Nagendra Dhakar" w:date="2016-01-26T17:32:00Z">
              <w:rPr>
                <w:rStyle w:val="Hyperlink"/>
                <w:noProof/>
              </w:rPr>
            </w:rPrChange>
          </w:rPr>
          <w:instrText xml:space="preserve"> </w:instrText>
        </w:r>
        <w:r w:rsidRPr="00E7115E">
          <w:rPr>
            <w:b w:val="0"/>
            <w:noProof/>
            <w:color w:val="auto"/>
            <w:rPrChange w:id="1272" w:author="Nagendra Dhakar" w:date="2016-01-26T17:32:00Z">
              <w:rPr>
                <w:noProof/>
              </w:rPr>
            </w:rPrChange>
          </w:rPr>
          <w:instrText>HYPERLINK \l "_Toc441592927"</w:instrText>
        </w:r>
        <w:r w:rsidRPr="00E7115E">
          <w:rPr>
            <w:rStyle w:val="Hyperlink"/>
            <w:b w:val="0"/>
            <w:noProof/>
            <w:color w:val="auto"/>
            <w:rPrChange w:id="1273" w:author="Nagendra Dhakar" w:date="2016-01-26T17:32:00Z">
              <w:rPr>
                <w:rStyle w:val="Hyperlink"/>
                <w:noProof/>
              </w:rPr>
            </w:rPrChange>
          </w:rPr>
          <w:instrText xml:space="preserve"> </w:instrText>
        </w:r>
        <w:r w:rsidRPr="00E7115E">
          <w:rPr>
            <w:rStyle w:val="Hyperlink"/>
            <w:b w:val="0"/>
            <w:noProof/>
            <w:color w:val="auto"/>
            <w:rPrChange w:id="1274" w:author="Nagendra Dhakar" w:date="2016-01-26T17:32:00Z">
              <w:rPr>
                <w:rStyle w:val="Hyperlink"/>
                <w:noProof/>
              </w:rPr>
            </w:rPrChange>
          </w:rPr>
        </w:r>
        <w:r w:rsidRPr="00E7115E">
          <w:rPr>
            <w:rStyle w:val="Hyperlink"/>
            <w:b w:val="0"/>
            <w:noProof/>
            <w:color w:val="auto"/>
            <w:rPrChange w:id="1275" w:author="Nagendra Dhakar" w:date="2016-01-26T17:32:00Z">
              <w:rPr>
                <w:rStyle w:val="Hyperlink"/>
                <w:noProof/>
              </w:rPr>
            </w:rPrChange>
          </w:rPr>
          <w:fldChar w:fldCharType="separate"/>
        </w:r>
        <w:r w:rsidRPr="00E7115E">
          <w:rPr>
            <w:rStyle w:val="Hyperlink"/>
            <w:b w:val="0"/>
            <w:noProof/>
            <w:color w:val="auto"/>
            <w:rPrChange w:id="1276" w:author="Nagendra Dhakar" w:date="2016-01-26T17:32:00Z">
              <w:rPr>
                <w:rStyle w:val="Hyperlink"/>
                <w:noProof/>
              </w:rPr>
            </w:rPrChange>
          </w:rPr>
          <w:t>Figure 5.16 Add GIS Developer’s kit</w:t>
        </w:r>
        <w:r w:rsidRPr="00E7115E">
          <w:rPr>
            <w:b w:val="0"/>
            <w:noProof/>
            <w:webHidden/>
            <w:color w:val="auto"/>
            <w:rPrChange w:id="1277" w:author="Nagendra Dhakar" w:date="2016-01-26T17:32:00Z">
              <w:rPr>
                <w:noProof/>
                <w:webHidden/>
              </w:rPr>
            </w:rPrChange>
          </w:rPr>
          <w:tab/>
        </w:r>
        <w:r w:rsidRPr="00E7115E">
          <w:rPr>
            <w:b w:val="0"/>
            <w:noProof/>
            <w:webHidden/>
            <w:color w:val="auto"/>
            <w:rPrChange w:id="1278" w:author="Nagendra Dhakar" w:date="2016-01-26T17:32:00Z">
              <w:rPr>
                <w:noProof/>
                <w:webHidden/>
              </w:rPr>
            </w:rPrChange>
          </w:rPr>
          <w:fldChar w:fldCharType="begin"/>
        </w:r>
        <w:r w:rsidRPr="00E7115E">
          <w:rPr>
            <w:b w:val="0"/>
            <w:noProof/>
            <w:webHidden/>
            <w:color w:val="auto"/>
            <w:rPrChange w:id="1279" w:author="Nagendra Dhakar" w:date="2016-01-26T17:32:00Z">
              <w:rPr>
                <w:noProof/>
                <w:webHidden/>
              </w:rPr>
            </w:rPrChange>
          </w:rPr>
          <w:instrText xml:space="preserve"> PAGEREF _Toc441592927 \h </w:instrText>
        </w:r>
        <w:r w:rsidRPr="00E7115E">
          <w:rPr>
            <w:b w:val="0"/>
            <w:noProof/>
            <w:webHidden/>
            <w:color w:val="auto"/>
            <w:rPrChange w:id="1280" w:author="Nagendra Dhakar" w:date="2016-01-26T17:32:00Z">
              <w:rPr>
                <w:noProof/>
                <w:webHidden/>
              </w:rPr>
            </w:rPrChange>
          </w:rPr>
        </w:r>
      </w:ins>
      <w:r w:rsidRPr="00E7115E">
        <w:rPr>
          <w:b w:val="0"/>
          <w:noProof/>
          <w:webHidden/>
          <w:color w:val="auto"/>
          <w:rPrChange w:id="1281" w:author="Nagendra Dhakar" w:date="2016-01-26T17:32:00Z">
            <w:rPr>
              <w:noProof/>
              <w:webHidden/>
            </w:rPr>
          </w:rPrChange>
        </w:rPr>
        <w:fldChar w:fldCharType="separate"/>
      </w:r>
      <w:ins w:id="1282" w:author="Nagendra Dhakar" w:date="2016-01-26T17:31:00Z">
        <w:r w:rsidRPr="00E7115E">
          <w:rPr>
            <w:b w:val="0"/>
            <w:noProof/>
            <w:webHidden/>
            <w:color w:val="auto"/>
            <w:rPrChange w:id="1283" w:author="Nagendra Dhakar" w:date="2016-01-26T17:32:00Z">
              <w:rPr>
                <w:noProof/>
                <w:webHidden/>
              </w:rPr>
            </w:rPrChange>
          </w:rPr>
          <w:t>124</w:t>
        </w:r>
        <w:r w:rsidRPr="00E7115E">
          <w:rPr>
            <w:b w:val="0"/>
            <w:noProof/>
            <w:webHidden/>
            <w:color w:val="auto"/>
            <w:rPrChange w:id="1284" w:author="Nagendra Dhakar" w:date="2016-01-26T17:32:00Z">
              <w:rPr>
                <w:noProof/>
                <w:webHidden/>
              </w:rPr>
            </w:rPrChange>
          </w:rPr>
          <w:fldChar w:fldCharType="end"/>
        </w:r>
        <w:r w:rsidRPr="00E7115E">
          <w:rPr>
            <w:rStyle w:val="Hyperlink"/>
            <w:b w:val="0"/>
            <w:noProof/>
            <w:color w:val="auto"/>
            <w:rPrChange w:id="1285" w:author="Nagendra Dhakar" w:date="2016-01-26T17:32:00Z">
              <w:rPr>
                <w:rStyle w:val="Hyperlink"/>
                <w:noProof/>
              </w:rPr>
            </w:rPrChange>
          </w:rPr>
          <w:fldChar w:fldCharType="end"/>
        </w:r>
      </w:ins>
    </w:p>
    <w:p w14:paraId="2C606633" w14:textId="77777777" w:rsidR="00E7115E" w:rsidRPr="00E7115E" w:rsidRDefault="00E7115E">
      <w:pPr>
        <w:pStyle w:val="TableofFigures"/>
        <w:rPr>
          <w:ins w:id="1286" w:author="Nagendra Dhakar" w:date="2016-01-26T17:31:00Z"/>
          <w:rFonts w:asciiTheme="minorHAnsi" w:eastAsiaTheme="minorEastAsia" w:hAnsiTheme="minorHAnsi"/>
          <w:b w:val="0"/>
          <w:caps w:val="0"/>
          <w:noProof/>
          <w:color w:val="auto"/>
          <w:sz w:val="22"/>
          <w:rPrChange w:id="1287" w:author="Nagendra Dhakar" w:date="2016-01-26T17:32:00Z">
            <w:rPr>
              <w:ins w:id="1288" w:author="Nagendra Dhakar" w:date="2016-01-26T17:31:00Z"/>
              <w:rFonts w:asciiTheme="minorHAnsi" w:eastAsiaTheme="minorEastAsia" w:hAnsiTheme="minorHAnsi"/>
              <w:b w:val="0"/>
              <w:caps w:val="0"/>
              <w:noProof/>
              <w:color w:val="auto"/>
              <w:sz w:val="22"/>
            </w:rPr>
          </w:rPrChange>
        </w:rPr>
      </w:pPr>
      <w:ins w:id="1289" w:author="Nagendra Dhakar" w:date="2016-01-26T17:31:00Z">
        <w:r w:rsidRPr="00E7115E">
          <w:rPr>
            <w:rStyle w:val="Hyperlink"/>
            <w:b w:val="0"/>
            <w:noProof/>
            <w:color w:val="auto"/>
            <w:rPrChange w:id="1290" w:author="Nagendra Dhakar" w:date="2016-01-26T17:32:00Z">
              <w:rPr>
                <w:rStyle w:val="Hyperlink"/>
                <w:noProof/>
              </w:rPr>
            </w:rPrChange>
          </w:rPr>
          <w:fldChar w:fldCharType="begin"/>
        </w:r>
        <w:r w:rsidRPr="00E7115E">
          <w:rPr>
            <w:rStyle w:val="Hyperlink"/>
            <w:b w:val="0"/>
            <w:noProof/>
            <w:color w:val="auto"/>
            <w:rPrChange w:id="1291" w:author="Nagendra Dhakar" w:date="2016-01-26T17:32:00Z">
              <w:rPr>
                <w:rStyle w:val="Hyperlink"/>
                <w:noProof/>
              </w:rPr>
            </w:rPrChange>
          </w:rPr>
          <w:instrText xml:space="preserve"> </w:instrText>
        </w:r>
        <w:r w:rsidRPr="00E7115E">
          <w:rPr>
            <w:b w:val="0"/>
            <w:noProof/>
            <w:color w:val="auto"/>
            <w:rPrChange w:id="1292" w:author="Nagendra Dhakar" w:date="2016-01-26T17:32:00Z">
              <w:rPr>
                <w:noProof/>
              </w:rPr>
            </w:rPrChange>
          </w:rPr>
          <w:instrText>HYPERLINK \l "_Toc441592928"</w:instrText>
        </w:r>
        <w:r w:rsidRPr="00E7115E">
          <w:rPr>
            <w:rStyle w:val="Hyperlink"/>
            <w:b w:val="0"/>
            <w:noProof/>
            <w:color w:val="auto"/>
            <w:rPrChange w:id="1293" w:author="Nagendra Dhakar" w:date="2016-01-26T17:32:00Z">
              <w:rPr>
                <w:rStyle w:val="Hyperlink"/>
                <w:noProof/>
              </w:rPr>
            </w:rPrChange>
          </w:rPr>
          <w:instrText xml:space="preserve"> </w:instrText>
        </w:r>
        <w:r w:rsidRPr="00E7115E">
          <w:rPr>
            <w:rStyle w:val="Hyperlink"/>
            <w:b w:val="0"/>
            <w:noProof/>
            <w:color w:val="auto"/>
            <w:rPrChange w:id="1294" w:author="Nagendra Dhakar" w:date="2016-01-26T17:32:00Z">
              <w:rPr>
                <w:rStyle w:val="Hyperlink"/>
                <w:noProof/>
              </w:rPr>
            </w:rPrChange>
          </w:rPr>
        </w:r>
        <w:r w:rsidRPr="00E7115E">
          <w:rPr>
            <w:rStyle w:val="Hyperlink"/>
            <w:b w:val="0"/>
            <w:noProof/>
            <w:color w:val="auto"/>
            <w:rPrChange w:id="1295" w:author="Nagendra Dhakar" w:date="2016-01-26T17:32:00Z">
              <w:rPr>
                <w:rStyle w:val="Hyperlink"/>
                <w:noProof/>
              </w:rPr>
            </w:rPrChange>
          </w:rPr>
          <w:fldChar w:fldCharType="separate"/>
        </w:r>
        <w:r w:rsidRPr="00E7115E">
          <w:rPr>
            <w:rStyle w:val="Hyperlink"/>
            <w:b w:val="0"/>
            <w:noProof/>
            <w:color w:val="auto"/>
            <w:rPrChange w:id="1296" w:author="Nagendra Dhakar" w:date="2016-01-26T17:32:00Z">
              <w:rPr>
                <w:rStyle w:val="Hyperlink"/>
                <w:noProof/>
              </w:rPr>
            </w:rPrChange>
          </w:rPr>
          <w:t>Figure 5.17 Compile</w:t>
        </w:r>
        <w:r w:rsidRPr="00E7115E">
          <w:rPr>
            <w:b w:val="0"/>
            <w:noProof/>
            <w:webHidden/>
            <w:color w:val="auto"/>
            <w:rPrChange w:id="1297" w:author="Nagendra Dhakar" w:date="2016-01-26T17:32:00Z">
              <w:rPr>
                <w:noProof/>
                <w:webHidden/>
              </w:rPr>
            </w:rPrChange>
          </w:rPr>
          <w:tab/>
        </w:r>
        <w:r w:rsidRPr="00E7115E">
          <w:rPr>
            <w:b w:val="0"/>
            <w:noProof/>
            <w:webHidden/>
            <w:color w:val="auto"/>
            <w:rPrChange w:id="1298" w:author="Nagendra Dhakar" w:date="2016-01-26T17:32:00Z">
              <w:rPr>
                <w:noProof/>
                <w:webHidden/>
              </w:rPr>
            </w:rPrChange>
          </w:rPr>
          <w:fldChar w:fldCharType="begin"/>
        </w:r>
        <w:r w:rsidRPr="00E7115E">
          <w:rPr>
            <w:b w:val="0"/>
            <w:noProof/>
            <w:webHidden/>
            <w:color w:val="auto"/>
            <w:rPrChange w:id="1299" w:author="Nagendra Dhakar" w:date="2016-01-26T17:32:00Z">
              <w:rPr>
                <w:noProof/>
                <w:webHidden/>
              </w:rPr>
            </w:rPrChange>
          </w:rPr>
          <w:instrText xml:space="preserve"> PAGEREF _Toc441592928 \h </w:instrText>
        </w:r>
        <w:r w:rsidRPr="00E7115E">
          <w:rPr>
            <w:b w:val="0"/>
            <w:noProof/>
            <w:webHidden/>
            <w:color w:val="auto"/>
            <w:rPrChange w:id="1300" w:author="Nagendra Dhakar" w:date="2016-01-26T17:32:00Z">
              <w:rPr>
                <w:noProof/>
                <w:webHidden/>
              </w:rPr>
            </w:rPrChange>
          </w:rPr>
        </w:r>
      </w:ins>
      <w:r w:rsidRPr="00E7115E">
        <w:rPr>
          <w:b w:val="0"/>
          <w:noProof/>
          <w:webHidden/>
          <w:color w:val="auto"/>
          <w:rPrChange w:id="1301" w:author="Nagendra Dhakar" w:date="2016-01-26T17:32:00Z">
            <w:rPr>
              <w:noProof/>
              <w:webHidden/>
            </w:rPr>
          </w:rPrChange>
        </w:rPr>
        <w:fldChar w:fldCharType="separate"/>
      </w:r>
      <w:ins w:id="1302" w:author="Nagendra Dhakar" w:date="2016-01-26T17:31:00Z">
        <w:r w:rsidRPr="00E7115E">
          <w:rPr>
            <w:b w:val="0"/>
            <w:noProof/>
            <w:webHidden/>
            <w:color w:val="auto"/>
            <w:rPrChange w:id="1303" w:author="Nagendra Dhakar" w:date="2016-01-26T17:32:00Z">
              <w:rPr>
                <w:noProof/>
                <w:webHidden/>
              </w:rPr>
            </w:rPrChange>
          </w:rPr>
          <w:t>124</w:t>
        </w:r>
        <w:r w:rsidRPr="00E7115E">
          <w:rPr>
            <w:b w:val="0"/>
            <w:noProof/>
            <w:webHidden/>
            <w:color w:val="auto"/>
            <w:rPrChange w:id="1304" w:author="Nagendra Dhakar" w:date="2016-01-26T17:32:00Z">
              <w:rPr>
                <w:noProof/>
                <w:webHidden/>
              </w:rPr>
            </w:rPrChange>
          </w:rPr>
          <w:fldChar w:fldCharType="end"/>
        </w:r>
        <w:r w:rsidRPr="00E7115E">
          <w:rPr>
            <w:rStyle w:val="Hyperlink"/>
            <w:b w:val="0"/>
            <w:noProof/>
            <w:color w:val="auto"/>
            <w:rPrChange w:id="1305" w:author="Nagendra Dhakar" w:date="2016-01-26T17:32:00Z">
              <w:rPr>
                <w:rStyle w:val="Hyperlink"/>
                <w:noProof/>
              </w:rPr>
            </w:rPrChange>
          </w:rPr>
          <w:fldChar w:fldCharType="end"/>
        </w:r>
      </w:ins>
    </w:p>
    <w:p w14:paraId="093D6FBF" w14:textId="77777777" w:rsidR="00E7115E" w:rsidRPr="00E7115E" w:rsidRDefault="00E7115E">
      <w:pPr>
        <w:pStyle w:val="TableofFigures"/>
        <w:rPr>
          <w:ins w:id="1306" w:author="Nagendra Dhakar" w:date="2016-01-26T17:31:00Z"/>
          <w:rFonts w:asciiTheme="minorHAnsi" w:eastAsiaTheme="minorEastAsia" w:hAnsiTheme="minorHAnsi"/>
          <w:b w:val="0"/>
          <w:caps w:val="0"/>
          <w:noProof/>
          <w:color w:val="auto"/>
          <w:sz w:val="22"/>
          <w:rPrChange w:id="1307" w:author="Nagendra Dhakar" w:date="2016-01-26T17:32:00Z">
            <w:rPr>
              <w:ins w:id="1308" w:author="Nagendra Dhakar" w:date="2016-01-26T17:31:00Z"/>
              <w:rFonts w:asciiTheme="minorHAnsi" w:eastAsiaTheme="minorEastAsia" w:hAnsiTheme="minorHAnsi"/>
              <w:b w:val="0"/>
              <w:caps w:val="0"/>
              <w:noProof/>
              <w:color w:val="auto"/>
              <w:sz w:val="22"/>
            </w:rPr>
          </w:rPrChange>
        </w:rPr>
      </w:pPr>
      <w:ins w:id="1309" w:author="Nagendra Dhakar" w:date="2016-01-26T17:31:00Z">
        <w:r w:rsidRPr="00E7115E">
          <w:rPr>
            <w:rStyle w:val="Hyperlink"/>
            <w:b w:val="0"/>
            <w:noProof/>
            <w:color w:val="auto"/>
            <w:rPrChange w:id="1310" w:author="Nagendra Dhakar" w:date="2016-01-26T17:32:00Z">
              <w:rPr>
                <w:rStyle w:val="Hyperlink"/>
                <w:noProof/>
              </w:rPr>
            </w:rPrChange>
          </w:rPr>
          <w:fldChar w:fldCharType="begin"/>
        </w:r>
        <w:r w:rsidRPr="00E7115E">
          <w:rPr>
            <w:rStyle w:val="Hyperlink"/>
            <w:b w:val="0"/>
            <w:noProof/>
            <w:color w:val="auto"/>
            <w:rPrChange w:id="1311" w:author="Nagendra Dhakar" w:date="2016-01-26T17:32:00Z">
              <w:rPr>
                <w:rStyle w:val="Hyperlink"/>
                <w:noProof/>
              </w:rPr>
            </w:rPrChange>
          </w:rPr>
          <w:instrText xml:space="preserve"> </w:instrText>
        </w:r>
        <w:r w:rsidRPr="00E7115E">
          <w:rPr>
            <w:b w:val="0"/>
            <w:noProof/>
            <w:color w:val="auto"/>
            <w:rPrChange w:id="1312" w:author="Nagendra Dhakar" w:date="2016-01-26T17:32:00Z">
              <w:rPr>
                <w:noProof/>
              </w:rPr>
            </w:rPrChange>
          </w:rPr>
          <w:instrText>HYPERLINK \l "_Toc441592929"</w:instrText>
        </w:r>
        <w:r w:rsidRPr="00E7115E">
          <w:rPr>
            <w:rStyle w:val="Hyperlink"/>
            <w:b w:val="0"/>
            <w:noProof/>
            <w:color w:val="auto"/>
            <w:rPrChange w:id="1313" w:author="Nagendra Dhakar" w:date="2016-01-26T17:32:00Z">
              <w:rPr>
                <w:rStyle w:val="Hyperlink"/>
                <w:noProof/>
              </w:rPr>
            </w:rPrChange>
          </w:rPr>
          <w:instrText xml:space="preserve"> </w:instrText>
        </w:r>
        <w:r w:rsidRPr="00E7115E">
          <w:rPr>
            <w:rStyle w:val="Hyperlink"/>
            <w:b w:val="0"/>
            <w:noProof/>
            <w:color w:val="auto"/>
            <w:rPrChange w:id="1314" w:author="Nagendra Dhakar" w:date="2016-01-26T17:32:00Z">
              <w:rPr>
                <w:rStyle w:val="Hyperlink"/>
                <w:noProof/>
              </w:rPr>
            </w:rPrChange>
          </w:rPr>
        </w:r>
        <w:r w:rsidRPr="00E7115E">
          <w:rPr>
            <w:rStyle w:val="Hyperlink"/>
            <w:b w:val="0"/>
            <w:noProof/>
            <w:color w:val="auto"/>
            <w:rPrChange w:id="1315" w:author="Nagendra Dhakar" w:date="2016-01-26T17:32:00Z">
              <w:rPr>
                <w:rStyle w:val="Hyperlink"/>
                <w:noProof/>
              </w:rPr>
            </w:rPrChange>
          </w:rPr>
          <w:fldChar w:fldCharType="separate"/>
        </w:r>
        <w:r w:rsidRPr="00E7115E">
          <w:rPr>
            <w:rStyle w:val="Hyperlink"/>
            <w:b w:val="0"/>
            <w:noProof/>
            <w:color w:val="auto"/>
            <w:rPrChange w:id="1316" w:author="Nagendra Dhakar" w:date="2016-01-26T17:32:00Z">
              <w:rPr>
                <w:rStyle w:val="Hyperlink"/>
                <w:noProof/>
              </w:rPr>
            </w:rPrChange>
          </w:rPr>
          <w:t>Figure 5.18 Open Model List File</w:t>
        </w:r>
        <w:r w:rsidRPr="00E7115E">
          <w:rPr>
            <w:b w:val="0"/>
            <w:noProof/>
            <w:webHidden/>
            <w:color w:val="auto"/>
            <w:rPrChange w:id="1317" w:author="Nagendra Dhakar" w:date="2016-01-26T17:32:00Z">
              <w:rPr>
                <w:noProof/>
                <w:webHidden/>
              </w:rPr>
            </w:rPrChange>
          </w:rPr>
          <w:tab/>
        </w:r>
        <w:r w:rsidRPr="00E7115E">
          <w:rPr>
            <w:b w:val="0"/>
            <w:noProof/>
            <w:webHidden/>
            <w:color w:val="auto"/>
            <w:rPrChange w:id="1318" w:author="Nagendra Dhakar" w:date="2016-01-26T17:32:00Z">
              <w:rPr>
                <w:noProof/>
                <w:webHidden/>
              </w:rPr>
            </w:rPrChange>
          </w:rPr>
          <w:fldChar w:fldCharType="begin"/>
        </w:r>
        <w:r w:rsidRPr="00E7115E">
          <w:rPr>
            <w:b w:val="0"/>
            <w:noProof/>
            <w:webHidden/>
            <w:color w:val="auto"/>
            <w:rPrChange w:id="1319" w:author="Nagendra Dhakar" w:date="2016-01-26T17:32:00Z">
              <w:rPr>
                <w:noProof/>
                <w:webHidden/>
              </w:rPr>
            </w:rPrChange>
          </w:rPr>
          <w:instrText xml:space="preserve"> PAGEREF _Toc441592929 \h </w:instrText>
        </w:r>
        <w:r w:rsidRPr="00E7115E">
          <w:rPr>
            <w:b w:val="0"/>
            <w:noProof/>
            <w:webHidden/>
            <w:color w:val="auto"/>
            <w:rPrChange w:id="1320" w:author="Nagendra Dhakar" w:date="2016-01-26T17:32:00Z">
              <w:rPr>
                <w:noProof/>
                <w:webHidden/>
              </w:rPr>
            </w:rPrChange>
          </w:rPr>
        </w:r>
      </w:ins>
      <w:r w:rsidRPr="00E7115E">
        <w:rPr>
          <w:b w:val="0"/>
          <w:noProof/>
          <w:webHidden/>
          <w:color w:val="auto"/>
          <w:rPrChange w:id="1321" w:author="Nagendra Dhakar" w:date="2016-01-26T17:32:00Z">
            <w:rPr>
              <w:noProof/>
              <w:webHidden/>
            </w:rPr>
          </w:rPrChange>
        </w:rPr>
        <w:fldChar w:fldCharType="separate"/>
      </w:r>
      <w:ins w:id="1322" w:author="Nagendra Dhakar" w:date="2016-01-26T17:31:00Z">
        <w:r w:rsidRPr="00E7115E">
          <w:rPr>
            <w:b w:val="0"/>
            <w:noProof/>
            <w:webHidden/>
            <w:color w:val="auto"/>
            <w:rPrChange w:id="1323" w:author="Nagendra Dhakar" w:date="2016-01-26T17:32:00Z">
              <w:rPr>
                <w:noProof/>
                <w:webHidden/>
              </w:rPr>
            </w:rPrChange>
          </w:rPr>
          <w:t>124</w:t>
        </w:r>
        <w:r w:rsidRPr="00E7115E">
          <w:rPr>
            <w:b w:val="0"/>
            <w:noProof/>
            <w:webHidden/>
            <w:color w:val="auto"/>
            <w:rPrChange w:id="1324" w:author="Nagendra Dhakar" w:date="2016-01-26T17:32:00Z">
              <w:rPr>
                <w:noProof/>
                <w:webHidden/>
              </w:rPr>
            </w:rPrChange>
          </w:rPr>
          <w:fldChar w:fldCharType="end"/>
        </w:r>
        <w:r w:rsidRPr="00E7115E">
          <w:rPr>
            <w:rStyle w:val="Hyperlink"/>
            <w:b w:val="0"/>
            <w:noProof/>
            <w:color w:val="auto"/>
            <w:rPrChange w:id="1325" w:author="Nagendra Dhakar" w:date="2016-01-26T17:32:00Z">
              <w:rPr>
                <w:rStyle w:val="Hyperlink"/>
                <w:noProof/>
              </w:rPr>
            </w:rPrChange>
          </w:rPr>
          <w:fldChar w:fldCharType="end"/>
        </w:r>
      </w:ins>
    </w:p>
    <w:p w14:paraId="14F4B53A" w14:textId="77777777" w:rsidR="00E7115E" w:rsidRPr="00E7115E" w:rsidRDefault="00E7115E">
      <w:pPr>
        <w:pStyle w:val="TableofFigures"/>
        <w:rPr>
          <w:ins w:id="1326" w:author="Nagendra Dhakar" w:date="2016-01-26T17:31:00Z"/>
          <w:rFonts w:asciiTheme="minorHAnsi" w:eastAsiaTheme="minorEastAsia" w:hAnsiTheme="minorHAnsi"/>
          <w:b w:val="0"/>
          <w:caps w:val="0"/>
          <w:noProof/>
          <w:color w:val="auto"/>
          <w:sz w:val="22"/>
          <w:rPrChange w:id="1327" w:author="Nagendra Dhakar" w:date="2016-01-26T17:32:00Z">
            <w:rPr>
              <w:ins w:id="1328" w:author="Nagendra Dhakar" w:date="2016-01-26T17:31:00Z"/>
              <w:rFonts w:asciiTheme="minorHAnsi" w:eastAsiaTheme="minorEastAsia" w:hAnsiTheme="minorHAnsi"/>
              <w:b w:val="0"/>
              <w:caps w:val="0"/>
              <w:noProof/>
              <w:color w:val="auto"/>
              <w:sz w:val="22"/>
            </w:rPr>
          </w:rPrChange>
        </w:rPr>
      </w:pPr>
      <w:ins w:id="1329" w:author="Nagendra Dhakar" w:date="2016-01-26T17:31:00Z">
        <w:r w:rsidRPr="00E7115E">
          <w:rPr>
            <w:rStyle w:val="Hyperlink"/>
            <w:b w:val="0"/>
            <w:noProof/>
            <w:color w:val="auto"/>
            <w:rPrChange w:id="1330" w:author="Nagendra Dhakar" w:date="2016-01-26T17:32:00Z">
              <w:rPr>
                <w:rStyle w:val="Hyperlink"/>
                <w:noProof/>
              </w:rPr>
            </w:rPrChange>
          </w:rPr>
          <w:fldChar w:fldCharType="begin"/>
        </w:r>
        <w:r w:rsidRPr="00E7115E">
          <w:rPr>
            <w:rStyle w:val="Hyperlink"/>
            <w:b w:val="0"/>
            <w:noProof/>
            <w:color w:val="auto"/>
            <w:rPrChange w:id="1331" w:author="Nagendra Dhakar" w:date="2016-01-26T17:32:00Z">
              <w:rPr>
                <w:rStyle w:val="Hyperlink"/>
                <w:noProof/>
              </w:rPr>
            </w:rPrChange>
          </w:rPr>
          <w:instrText xml:space="preserve"> </w:instrText>
        </w:r>
        <w:r w:rsidRPr="00E7115E">
          <w:rPr>
            <w:b w:val="0"/>
            <w:noProof/>
            <w:color w:val="auto"/>
            <w:rPrChange w:id="1332" w:author="Nagendra Dhakar" w:date="2016-01-26T17:32:00Z">
              <w:rPr>
                <w:noProof/>
              </w:rPr>
            </w:rPrChange>
          </w:rPr>
          <w:instrText>HYPERLINK \l "_Toc441592930"</w:instrText>
        </w:r>
        <w:r w:rsidRPr="00E7115E">
          <w:rPr>
            <w:rStyle w:val="Hyperlink"/>
            <w:b w:val="0"/>
            <w:noProof/>
            <w:color w:val="auto"/>
            <w:rPrChange w:id="1333" w:author="Nagendra Dhakar" w:date="2016-01-26T17:32:00Z">
              <w:rPr>
                <w:rStyle w:val="Hyperlink"/>
                <w:noProof/>
              </w:rPr>
            </w:rPrChange>
          </w:rPr>
          <w:instrText xml:space="preserve"> </w:instrText>
        </w:r>
        <w:r w:rsidRPr="00E7115E">
          <w:rPr>
            <w:rStyle w:val="Hyperlink"/>
            <w:b w:val="0"/>
            <w:noProof/>
            <w:color w:val="auto"/>
            <w:rPrChange w:id="1334" w:author="Nagendra Dhakar" w:date="2016-01-26T17:32:00Z">
              <w:rPr>
                <w:rStyle w:val="Hyperlink"/>
                <w:noProof/>
              </w:rPr>
            </w:rPrChange>
          </w:rPr>
        </w:r>
        <w:r w:rsidRPr="00E7115E">
          <w:rPr>
            <w:rStyle w:val="Hyperlink"/>
            <w:b w:val="0"/>
            <w:noProof/>
            <w:color w:val="auto"/>
            <w:rPrChange w:id="1335" w:author="Nagendra Dhakar" w:date="2016-01-26T17:32:00Z">
              <w:rPr>
                <w:rStyle w:val="Hyperlink"/>
                <w:noProof/>
              </w:rPr>
            </w:rPrChange>
          </w:rPr>
          <w:fldChar w:fldCharType="separate"/>
        </w:r>
        <w:r w:rsidRPr="00E7115E">
          <w:rPr>
            <w:rStyle w:val="Hyperlink"/>
            <w:b w:val="0"/>
            <w:noProof/>
            <w:color w:val="auto"/>
            <w:rPrChange w:id="1336" w:author="Nagendra Dhakar" w:date="2016-01-26T17:32:00Z">
              <w:rPr>
                <w:rStyle w:val="Hyperlink"/>
                <w:noProof/>
              </w:rPr>
            </w:rPrChange>
          </w:rPr>
          <w:t>Figure 5.19 Test Icon</w:t>
        </w:r>
        <w:r w:rsidRPr="00E7115E">
          <w:rPr>
            <w:b w:val="0"/>
            <w:noProof/>
            <w:webHidden/>
            <w:color w:val="auto"/>
            <w:rPrChange w:id="1337" w:author="Nagendra Dhakar" w:date="2016-01-26T17:32:00Z">
              <w:rPr>
                <w:noProof/>
                <w:webHidden/>
              </w:rPr>
            </w:rPrChange>
          </w:rPr>
          <w:tab/>
        </w:r>
        <w:r w:rsidRPr="00E7115E">
          <w:rPr>
            <w:b w:val="0"/>
            <w:noProof/>
            <w:webHidden/>
            <w:color w:val="auto"/>
            <w:rPrChange w:id="1338" w:author="Nagendra Dhakar" w:date="2016-01-26T17:32:00Z">
              <w:rPr>
                <w:noProof/>
                <w:webHidden/>
              </w:rPr>
            </w:rPrChange>
          </w:rPr>
          <w:fldChar w:fldCharType="begin"/>
        </w:r>
        <w:r w:rsidRPr="00E7115E">
          <w:rPr>
            <w:b w:val="0"/>
            <w:noProof/>
            <w:webHidden/>
            <w:color w:val="auto"/>
            <w:rPrChange w:id="1339" w:author="Nagendra Dhakar" w:date="2016-01-26T17:32:00Z">
              <w:rPr>
                <w:noProof/>
                <w:webHidden/>
              </w:rPr>
            </w:rPrChange>
          </w:rPr>
          <w:instrText xml:space="preserve"> PAGEREF _Toc441592930 \h </w:instrText>
        </w:r>
        <w:r w:rsidRPr="00E7115E">
          <w:rPr>
            <w:b w:val="0"/>
            <w:noProof/>
            <w:webHidden/>
            <w:color w:val="auto"/>
            <w:rPrChange w:id="1340" w:author="Nagendra Dhakar" w:date="2016-01-26T17:32:00Z">
              <w:rPr>
                <w:noProof/>
                <w:webHidden/>
              </w:rPr>
            </w:rPrChange>
          </w:rPr>
        </w:r>
      </w:ins>
      <w:r w:rsidRPr="00E7115E">
        <w:rPr>
          <w:b w:val="0"/>
          <w:noProof/>
          <w:webHidden/>
          <w:color w:val="auto"/>
          <w:rPrChange w:id="1341" w:author="Nagendra Dhakar" w:date="2016-01-26T17:32:00Z">
            <w:rPr>
              <w:noProof/>
              <w:webHidden/>
            </w:rPr>
          </w:rPrChange>
        </w:rPr>
        <w:fldChar w:fldCharType="separate"/>
      </w:r>
      <w:ins w:id="1342" w:author="Nagendra Dhakar" w:date="2016-01-26T17:31:00Z">
        <w:r w:rsidRPr="00E7115E">
          <w:rPr>
            <w:b w:val="0"/>
            <w:noProof/>
            <w:webHidden/>
            <w:color w:val="auto"/>
            <w:rPrChange w:id="1343" w:author="Nagendra Dhakar" w:date="2016-01-26T17:32:00Z">
              <w:rPr>
                <w:noProof/>
                <w:webHidden/>
              </w:rPr>
            </w:rPrChange>
          </w:rPr>
          <w:t>124</w:t>
        </w:r>
        <w:r w:rsidRPr="00E7115E">
          <w:rPr>
            <w:b w:val="0"/>
            <w:noProof/>
            <w:webHidden/>
            <w:color w:val="auto"/>
            <w:rPrChange w:id="1344" w:author="Nagendra Dhakar" w:date="2016-01-26T17:32:00Z">
              <w:rPr>
                <w:noProof/>
                <w:webHidden/>
              </w:rPr>
            </w:rPrChange>
          </w:rPr>
          <w:fldChar w:fldCharType="end"/>
        </w:r>
        <w:r w:rsidRPr="00E7115E">
          <w:rPr>
            <w:rStyle w:val="Hyperlink"/>
            <w:b w:val="0"/>
            <w:noProof/>
            <w:color w:val="auto"/>
            <w:rPrChange w:id="1345" w:author="Nagendra Dhakar" w:date="2016-01-26T17:32:00Z">
              <w:rPr>
                <w:rStyle w:val="Hyperlink"/>
                <w:noProof/>
              </w:rPr>
            </w:rPrChange>
          </w:rPr>
          <w:fldChar w:fldCharType="end"/>
        </w:r>
      </w:ins>
    </w:p>
    <w:p w14:paraId="0AD92673" w14:textId="77777777" w:rsidR="00E7115E" w:rsidRPr="00E7115E" w:rsidRDefault="00E7115E">
      <w:pPr>
        <w:pStyle w:val="TableofFigures"/>
        <w:rPr>
          <w:ins w:id="1346" w:author="Nagendra Dhakar" w:date="2016-01-26T17:31:00Z"/>
          <w:rFonts w:asciiTheme="minorHAnsi" w:eastAsiaTheme="minorEastAsia" w:hAnsiTheme="minorHAnsi"/>
          <w:b w:val="0"/>
          <w:caps w:val="0"/>
          <w:noProof/>
          <w:color w:val="auto"/>
          <w:sz w:val="22"/>
          <w:rPrChange w:id="1347" w:author="Nagendra Dhakar" w:date="2016-01-26T17:32:00Z">
            <w:rPr>
              <w:ins w:id="1348" w:author="Nagendra Dhakar" w:date="2016-01-26T17:31:00Z"/>
              <w:rFonts w:asciiTheme="minorHAnsi" w:eastAsiaTheme="minorEastAsia" w:hAnsiTheme="minorHAnsi"/>
              <w:b w:val="0"/>
              <w:caps w:val="0"/>
              <w:noProof/>
              <w:color w:val="auto"/>
              <w:sz w:val="22"/>
            </w:rPr>
          </w:rPrChange>
        </w:rPr>
      </w:pPr>
      <w:ins w:id="1349" w:author="Nagendra Dhakar" w:date="2016-01-26T17:31:00Z">
        <w:r w:rsidRPr="00E7115E">
          <w:rPr>
            <w:rStyle w:val="Hyperlink"/>
            <w:b w:val="0"/>
            <w:noProof/>
            <w:color w:val="auto"/>
            <w:rPrChange w:id="1350" w:author="Nagendra Dhakar" w:date="2016-01-26T17:32:00Z">
              <w:rPr>
                <w:rStyle w:val="Hyperlink"/>
                <w:noProof/>
              </w:rPr>
            </w:rPrChange>
          </w:rPr>
          <w:fldChar w:fldCharType="begin"/>
        </w:r>
        <w:r w:rsidRPr="00E7115E">
          <w:rPr>
            <w:rStyle w:val="Hyperlink"/>
            <w:b w:val="0"/>
            <w:noProof/>
            <w:color w:val="auto"/>
            <w:rPrChange w:id="1351" w:author="Nagendra Dhakar" w:date="2016-01-26T17:32:00Z">
              <w:rPr>
                <w:rStyle w:val="Hyperlink"/>
                <w:noProof/>
              </w:rPr>
            </w:rPrChange>
          </w:rPr>
          <w:instrText xml:space="preserve"> </w:instrText>
        </w:r>
        <w:r w:rsidRPr="00E7115E">
          <w:rPr>
            <w:b w:val="0"/>
            <w:noProof/>
            <w:color w:val="auto"/>
            <w:rPrChange w:id="1352" w:author="Nagendra Dhakar" w:date="2016-01-26T17:32:00Z">
              <w:rPr>
                <w:noProof/>
              </w:rPr>
            </w:rPrChange>
          </w:rPr>
          <w:instrText>HYPERLINK \l "_Toc441592931"</w:instrText>
        </w:r>
        <w:r w:rsidRPr="00E7115E">
          <w:rPr>
            <w:rStyle w:val="Hyperlink"/>
            <w:b w:val="0"/>
            <w:noProof/>
            <w:color w:val="auto"/>
            <w:rPrChange w:id="1353" w:author="Nagendra Dhakar" w:date="2016-01-26T17:32:00Z">
              <w:rPr>
                <w:rStyle w:val="Hyperlink"/>
                <w:noProof/>
              </w:rPr>
            </w:rPrChange>
          </w:rPr>
          <w:instrText xml:space="preserve"> </w:instrText>
        </w:r>
        <w:r w:rsidRPr="00E7115E">
          <w:rPr>
            <w:rStyle w:val="Hyperlink"/>
            <w:b w:val="0"/>
            <w:noProof/>
            <w:color w:val="auto"/>
            <w:rPrChange w:id="1354" w:author="Nagendra Dhakar" w:date="2016-01-26T17:32:00Z">
              <w:rPr>
                <w:rStyle w:val="Hyperlink"/>
                <w:noProof/>
              </w:rPr>
            </w:rPrChange>
          </w:rPr>
        </w:r>
        <w:r w:rsidRPr="00E7115E">
          <w:rPr>
            <w:rStyle w:val="Hyperlink"/>
            <w:b w:val="0"/>
            <w:noProof/>
            <w:color w:val="auto"/>
            <w:rPrChange w:id="1355" w:author="Nagendra Dhakar" w:date="2016-01-26T17:32:00Z">
              <w:rPr>
                <w:rStyle w:val="Hyperlink"/>
                <w:noProof/>
              </w:rPr>
            </w:rPrChange>
          </w:rPr>
          <w:fldChar w:fldCharType="separate"/>
        </w:r>
        <w:r w:rsidRPr="00E7115E">
          <w:rPr>
            <w:rStyle w:val="Hyperlink"/>
            <w:b w:val="0"/>
            <w:noProof/>
            <w:color w:val="auto"/>
            <w:rPrChange w:id="1356" w:author="Nagendra Dhakar" w:date="2016-01-26T17:32:00Z">
              <w:rPr>
                <w:rStyle w:val="Hyperlink"/>
                <w:noProof/>
              </w:rPr>
            </w:rPrChange>
          </w:rPr>
          <w:t>Figure 5.20 Run model</w:t>
        </w:r>
        <w:r w:rsidRPr="00E7115E">
          <w:rPr>
            <w:b w:val="0"/>
            <w:noProof/>
            <w:webHidden/>
            <w:color w:val="auto"/>
            <w:rPrChange w:id="1357" w:author="Nagendra Dhakar" w:date="2016-01-26T17:32:00Z">
              <w:rPr>
                <w:noProof/>
                <w:webHidden/>
              </w:rPr>
            </w:rPrChange>
          </w:rPr>
          <w:tab/>
        </w:r>
        <w:r w:rsidRPr="00E7115E">
          <w:rPr>
            <w:b w:val="0"/>
            <w:noProof/>
            <w:webHidden/>
            <w:color w:val="auto"/>
            <w:rPrChange w:id="1358" w:author="Nagendra Dhakar" w:date="2016-01-26T17:32:00Z">
              <w:rPr>
                <w:noProof/>
                <w:webHidden/>
              </w:rPr>
            </w:rPrChange>
          </w:rPr>
          <w:fldChar w:fldCharType="begin"/>
        </w:r>
        <w:r w:rsidRPr="00E7115E">
          <w:rPr>
            <w:b w:val="0"/>
            <w:noProof/>
            <w:webHidden/>
            <w:color w:val="auto"/>
            <w:rPrChange w:id="1359" w:author="Nagendra Dhakar" w:date="2016-01-26T17:32:00Z">
              <w:rPr>
                <w:noProof/>
                <w:webHidden/>
              </w:rPr>
            </w:rPrChange>
          </w:rPr>
          <w:instrText xml:space="preserve"> PAGEREF _Toc441592931 \h </w:instrText>
        </w:r>
        <w:r w:rsidRPr="00E7115E">
          <w:rPr>
            <w:b w:val="0"/>
            <w:noProof/>
            <w:webHidden/>
            <w:color w:val="auto"/>
            <w:rPrChange w:id="1360" w:author="Nagendra Dhakar" w:date="2016-01-26T17:32:00Z">
              <w:rPr>
                <w:noProof/>
                <w:webHidden/>
              </w:rPr>
            </w:rPrChange>
          </w:rPr>
        </w:r>
      </w:ins>
      <w:r w:rsidRPr="00E7115E">
        <w:rPr>
          <w:b w:val="0"/>
          <w:noProof/>
          <w:webHidden/>
          <w:color w:val="auto"/>
          <w:rPrChange w:id="1361" w:author="Nagendra Dhakar" w:date="2016-01-26T17:32:00Z">
            <w:rPr>
              <w:noProof/>
              <w:webHidden/>
            </w:rPr>
          </w:rPrChange>
        </w:rPr>
        <w:fldChar w:fldCharType="separate"/>
      </w:r>
      <w:ins w:id="1362" w:author="Nagendra Dhakar" w:date="2016-01-26T17:31:00Z">
        <w:r w:rsidRPr="00E7115E">
          <w:rPr>
            <w:b w:val="0"/>
            <w:noProof/>
            <w:webHidden/>
            <w:color w:val="auto"/>
            <w:rPrChange w:id="1363" w:author="Nagendra Dhakar" w:date="2016-01-26T17:32:00Z">
              <w:rPr>
                <w:noProof/>
                <w:webHidden/>
              </w:rPr>
            </w:rPrChange>
          </w:rPr>
          <w:t>125</w:t>
        </w:r>
        <w:r w:rsidRPr="00E7115E">
          <w:rPr>
            <w:b w:val="0"/>
            <w:noProof/>
            <w:webHidden/>
            <w:color w:val="auto"/>
            <w:rPrChange w:id="1364" w:author="Nagendra Dhakar" w:date="2016-01-26T17:32:00Z">
              <w:rPr>
                <w:noProof/>
                <w:webHidden/>
              </w:rPr>
            </w:rPrChange>
          </w:rPr>
          <w:fldChar w:fldCharType="end"/>
        </w:r>
        <w:r w:rsidRPr="00E7115E">
          <w:rPr>
            <w:rStyle w:val="Hyperlink"/>
            <w:b w:val="0"/>
            <w:noProof/>
            <w:color w:val="auto"/>
            <w:rPrChange w:id="1365" w:author="Nagendra Dhakar" w:date="2016-01-26T17:32:00Z">
              <w:rPr>
                <w:rStyle w:val="Hyperlink"/>
                <w:noProof/>
              </w:rPr>
            </w:rPrChange>
          </w:rPr>
          <w:fldChar w:fldCharType="end"/>
        </w:r>
      </w:ins>
    </w:p>
    <w:p w14:paraId="47A4BBFB" w14:textId="77777777" w:rsidR="00E7115E" w:rsidRPr="00E7115E" w:rsidRDefault="00E7115E">
      <w:pPr>
        <w:pStyle w:val="TableofFigures"/>
        <w:rPr>
          <w:ins w:id="1366" w:author="Nagendra Dhakar" w:date="2016-01-26T17:31:00Z"/>
          <w:rFonts w:asciiTheme="minorHAnsi" w:eastAsiaTheme="minorEastAsia" w:hAnsiTheme="minorHAnsi"/>
          <w:b w:val="0"/>
          <w:caps w:val="0"/>
          <w:noProof/>
          <w:color w:val="auto"/>
          <w:sz w:val="22"/>
          <w:rPrChange w:id="1367" w:author="Nagendra Dhakar" w:date="2016-01-26T17:32:00Z">
            <w:rPr>
              <w:ins w:id="1368" w:author="Nagendra Dhakar" w:date="2016-01-26T17:31:00Z"/>
              <w:rFonts w:asciiTheme="minorHAnsi" w:eastAsiaTheme="minorEastAsia" w:hAnsiTheme="minorHAnsi"/>
              <w:b w:val="0"/>
              <w:caps w:val="0"/>
              <w:noProof/>
              <w:color w:val="auto"/>
              <w:sz w:val="22"/>
            </w:rPr>
          </w:rPrChange>
        </w:rPr>
      </w:pPr>
      <w:ins w:id="1369" w:author="Nagendra Dhakar" w:date="2016-01-26T17:31:00Z">
        <w:r w:rsidRPr="00E7115E">
          <w:rPr>
            <w:rStyle w:val="Hyperlink"/>
            <w:b w:val="0"/>
            <w:noProof/>
            <w:color w:val="auto"/>
            <w:rPrChange w:id="1370" w:author="Nagendra Dhakar" w:date="2016-01-26T17:32:00Z">
              <w:rPr>
                <w:rStyle w:val="Hyperlink"/>
                <w:noProof/>
              </w:rPr>
            </w:rPrChange>
          </w:rPr>
          <w:fldChar w:fldCharType="begin"/>
        </w:r>
        <w:r w:rsidRPr="00E7115E">
          <w:rPr>
            <w:rStyle w:val="Hyperlink"/>
            <w:b w:val="0"/>
            <w:noProof/>
            <w:color w:val="auto"/>
            <w:rPrChange w:id="1371" w:author="Nagendra Dhakar" w:date="2016-01-26T17:32:00Z">
              <w:rPr>
                <w:rStyle w:val="Hyperlink"/>
                <w:noProof/>
              </w:rPr>
            </w:rPrChange>
          </w:rPr>
          <w:instrText xml:space="preserve"> </w:instrText>
        </w:r>
        <w:r w:rsidRPr="00E7115E">
          <w:rPr>
            <w:b w:val="0"/>
            <w:noProof/>
            <w:color w:val="auto"/>
            <w:rPrChange w:id="1372" w:author="Nagendra Dhakar" w:date="2016-01-26T17:32:00Z">
              <w:rPr>
                <w:noProof/>
              </w:rPr>
            </w:rPrChange>
          </w:rPr>
          <w:instrText>HYPERLINK \l "_Toc441592932"</w:instrText>
        </w:r>
        <w:r w:rsidRPr="00E7115E">
          <w:rPr>
            <w:rStyle w:val="Hyperlink"/>
            <w:b w:val="0"/>
            <w:noProof/>
            <w:color w:val="auto"/>
            <w:rPrChange w:id="1373" w:author="Nagendra Dhakar" w:date="2016-01-26T17:32:00Z">
              <w:rPr>
                <w:rStyle w:val="Hyperlink"/>
                <w:noProof/>
              </w:rPr>
            </w:rPrChange>
          </w:rPr>
          <w:instrText xml:space="preserve"> </w:instrText>
        </w:r>
        <w:r w:rsidRPr="00E7115E">
          <w:rPr>
            <w:rStyle w:val="Hyperlink"/>
            <w:b w:val="0"/>
            <w:noProof/>
            <w:color w:val="auto"/>
            <w:rPrChange w:id="1374" w:author="Nagendra Dhakar" w:date="2016-01-26T17:32:00Z">
              <w:rPr>
                <w:rStyle w:val="Hyperlink"/>
                <w:noProof/>
              </w:rPr>
            </w:rPrChange>
          </w:rPr>
        </w:r>
        <w:r w:rsidRPr="00E7115E">
          <w:rPr>
            <w:rStyle w:val="Hyperlink"/>
            <w:b w:val="0"/>
            <w:noProof/>
            <w:color w:val="auto"/>
            <w:rPrChange w:id="1375" w:author="Nagendra Dhakar" w:date="2016-01-26T17:32:00Z">
              <w:rPr>
                <w:rStyle w:val="Hyperlink"/>
                <w:noProof/>
              </w:rPr>
            </w:rPrChange>
          </w:rPr>
          <w:fldChar w:fldCharType="separate"/>
        </w:r>
        <w:r w:rsidRPr="00E7115E">
          <w:rPr>
            <w:rStyle w:val="Hyperlink"/>
            <w:b w:val="0"/>
            <w:noProof/>
            <w:color w:val="auto"/>
            <w:rPrChange w:id="1376" w:author="Nagendra Dhakar" w:date="2016-01-26T17:32:00Z">
              <w:rPr>
                <w:rStyle w:val="Hyperlink"/>
                <w:noProof/>
              </w:rPr>
            </w:rPrChange>
          </w:rPr>
          <w:t>Figure 5.21 Open Model Table</w:t>
        </w:r>
        <w:r w:rsidRPr="00E7115E">
          <w:rPr>
            <w:b w:val="0"/>
            <w:noProof/>
            <w:webHidden/>
            <w:color w:val="auto"/>
            <w:rPrChange w:id="1377" w:author="Nagendra Dhakar" w:date="2016-01-26T17:32:00Z">
              <w:rPr>
                <w:noProof/>
                <w:webHidden/>
              </w:rPr>
            </w:rPrChange>
          </w:rPr>
          <w:tab/>
        </w:r>
        <w:r w:rsidRPr="00E7115E">
          <w:rPr>
            <w:b w:val="0"/>
            <w:noProof/>
            <w:webHidden/>
            <w:color w:val="auto"/>
            <w:rPrChange w:id="1378" w:author="Nagendra Dhakar" w:date="2016-01-26T17:32:00Z">
              <w:rPr>
                <w:noProof/>
                <w:webHidden/>
              </w:rPr>
            </w:rPrChange>
          </w:rPr>
          <w:fldChar w:fldCharType="begin"/>
        </w:r>
        <w:r w:rsidRPr="00E7115E">
          <w:rPr>
            <w:b w:val="0"/>
            <w:noProof/>
            <w:webHidden/>
            <w:color w:val="auto"/>
            <w:rPrChange w:id="1379" w:author="Nagendra Dhakar" w:date="2016-01-26T17:32:00Z">
              <w:rPr>
                <w:noProof/>
                <w:webHidden/>
              </w:rPr>
            </w:rPrChange>
          </w:rPr>
          <w:instrText xml:space="preserve"> PAGEREF _Toc441592932 \h </w:instrText>
        </w:r>
        <w:r w:rsidRPr="00E7115E">
          <w:rPr>
            <w:b w:val="0"/>
            <w:noProof/>
            <w:webHidden/>
            <w:color w:val="auto"/>
            <w:rPrChange w:id="1380" w:author="Nagendra Dhakar" w:date="2016-01-26T17:32:00Z">
              <w:rPr>
                <w:noProof/>
                <w:webHidden/>
              </w:rPr>
            </w:rPrChange>
          </w:rPr>
        </w:r>
      </w:ins>
      <w:r w:rsidRPr="00E7115E">
        <w:rPr>
          <w:b w:val="0"/>
          <w:noProof/>
          <w:webHidden/>
          <w:color w:val="auto"/>
          <w:rPrChange w:id="1381" w:author="Nagendra Dhakar" w:date="2016-01-26T17:32:00Z">
            <w:rPr>
              <w:noProof/>
              <w:webHidden/>
            </w:rPr>
          </w:rPrChange>
        </w:rPr>
        <w:fldChar w:fldCharType="separate"/>
      </w:r>
      <w:ins w:id="1382" w:author="Nagendra Dhakar" w:date="2016-01-26T17:31:00Z">
        <w:r w:rsidRPr="00E7115E">
          <w:rPr>
            <w:b w:val="0"/>
            <w:noProof/>
            <w:webHidden/>
            <w:color w:val="auto"/>
            <w:rPrChange w:id="1383" w:author="Nagendra Dhakar" w:date="2016-01-26T17:32:00Z">
              <w:rPr>
                <w:noProof/>
                <w:webHidden/>
              </w:rPr>
            </w:rPrChange>
          </w:rPr>
          <w:t>125</w:t>
        </w:r>
        <w:r w:rsidRPr="00E7115E">
          <w:rPr>
            <w:b w:val="0"/>
            <w:noProof/>
            <w:webHidden/>
            <w:color w:val="auto"/>
            <w:rPrChange w:id="1384" w:author="Nagendra Dhakar" w:date="2016-01-26T17:32:00Z">
              <w:rPr>
                <w:noProof/>
                <w:webHidden/>
              </w:rPr>
            </w:rPrChange>
          </w:rPr>
          <w:fldChar w:fldCharType="end"/>
        </w:r>
        <w:r w:rsidRPr="00E7115E">
          <w:rPr>
            <w:rStyle w:val="Hyperlink"/>
            <w:b w:val="0"/>
            <w:noProof/>
            <w:color w:val="auto"/>
            <w:rPrChange w:id="1385" w:author="Nagendra Dhakar" w:date="2016-01-26T17:32:00Z">
              <w:rPr>
                <w:rStyle w:val="Hyperlink"/>
                <w:noProof/>
              </w:rPr>
            </w:rPrChange>
          </w:rPr>
          <w:fldChar w:fldCharType="end"/>
        </w:r>
      </w:ins>
    </w:p>
    <w:p w14:paraId="15CC5A7D" w14:textId="77777777" w:rsidR="00E7115E" w:rsidRPr="00E7115E" w:rsidRDefault="00E7115E">
      <w:pPr>
        <w:pStyle w:val="TableofFigures"/>
        <w:rPr>
          <w:ins w:id="1386" w:author="Nagendra Dhakar" w:date="2016-01-26T17:31:00Z"/>
          <w:rFonts w:asciiTheme="minorHAnsi" w:eastAsiaTheme="minorEastAsia" w:hAnsiTheme="minorHAnsi"/>
          <w:b w:val="0"/>
          <w:caps w:val="0"/>
          <w:noProof/>
          <w:color w:val="auto"/>
          <w:sz w:val="22"/>
          <w:rPrChange w:id="1387" w:author="Nagendra Dhakar" w:date="2016-01-26T17:32:00Z">
            <w:rPr>
              <w:ins w:id="1388" w:author="Nagendra Dhakar" w:date="2016-01-26T17:31:00Z"/>
              <w:rFonts w:asciiTheme="minorHAnsi" w:eastAsiaTheme="minorEastAsia" w:hAnsiTheme="minorHAnsi"/>
              <w:b w:val="0"/>
              <w:caps w:val="0"/>
              <w:noProof/>
              <w:color w:val="auto"/>
              <w:sz w:val="22"/>
            </w:rPr>
          </w:rPrChange>
        </w:rPr>
      </w:pPr>
      <w:ins w:id="1389" w:author="Nagendra Dhakar" w:date="2016-01-26T17:31:00Z">
        <w:r w:rsidRPr="00E7115E">
          <w:rPr>
            <w:rStyle w:val="Hyperlink"/>
            <w:b w:val="0"/>
            <w:noProof/>
            <w:color w:val="auto"/>
            <w:rPrChange w:id="1390" w:author="Nagendra Dhakar" w:date="2016-01-26T17:32:00Z">
              <w:rPr>
                <w:rStyle w:val="Hyperlink"/>
                <w:noProof/>
              </w:rPr>
            </w:rPrChange>
          </w:rPr>
          <w:fldChar w:fldCharType="begin"/>
        </w:r>
        <w:r w:rsidRPr="00E7115E">
          <w:rPr>
            <w:rStyle w:val="Hyperlink"/>
            <w:b w:val="0"/>
            <w:noProof/>
            <w:color w:val="auto"/>
            <w:rPrChange w:id="1391" w:author="Nagendra Dhakar" w:date="2016-01-26T17:32:00Z">
              <w:rPr>
                <w:rStyle w:val="Hyperlink"/>
                <w:noProof/>
              </w:rPr>
            </w:rPrChange>
          </w:rPr>
          <w:instrText xml:space="preserve"> </w:instrText>
        </w:r>
        <w:r w:rsidRPr="00E7115E">
          <w:rPr>
            <w:b w:val="0"/>
            <w:noProof/>
            <w:color w:val="auto"/>
            <w:rPrChange w:id="1392" w:author="Nagendra Dhakar" w:date="2016-01-26T17:32:00Z">
              <w:rPr>
                <w:noProof/>
              </w:rPr>
            </w:rPrChange>
          </w:rPr>
          <w:instrText>HYPERLINK \l "_Toc441592933"</w:instrText>
        </w:r>
        <w:r w:rsidRPr="00E7115E">
          <w:rPr>
            <w:rStyle w:val="Hyperlink"/>
            <w:b w:val="0"/>
            <w:noProof/>
            <w:color w:val="auto"/>
            <w:rPrChange w:id="1393" w:author="Nagendra Dhakar" w:date="2016-01-26T17:32:00Z">
              <w:rPr>
                <w:rStyle w:val="Hyperlink"/>
                <w:noProof/>
              </w:rPr>
            </w:rPrChange>
          </w:rPr>
          <w:instrText xml:space="preserve"> </w:instrText>
        </w:r>
        <w:r w:rsidRPr="00E7115E">
          <w:rPr>
            <w:rStyle w:val="Hyperlink"/>
            <w:b w:val="0"/>
            <w:noProof/>
            <w:color w:val="auto"/>
            <w:rPrChange w:id="1394" w:author="Nagendra Dhakar" w:date="2016-01-26T17:32:00Z">
              <w:rPr>
                <w:rStyle w:val="Hyperlink"/>
                <w:noProof/>
              </w:rPr>
            </w:rPrChange>
          </w:rPr>
        </w:r>
        <w:r w:rsidRPr="00E7115E">
          <w:rPr>
            <w:rStyle w:val="Hyperlink"/>
            <w:b w:val="0"/>
            <w:noProof/>
            <w:color w:val="auto"/>
            <w:rPrChange w:id="1395" w:author="Nagendra Dhakar" w:date="2016-01-26T17:32:00Z">
              <w:rPr>
                <w:rStyle w:val="Hyperlink"/>
                <w:noProof/>
              </w:rPr>
            </w:rPrChange>
          </w:rPr>
          <w:fldChar w:fldCharType="separate"/>
        </w:r>
        <w:r w:rsidRPr="00E7115E">
          <w:rPr>
            <w:rStyle w:val="Hyperlink"/>
            <w:b w:val="0"/>
            <w:noProof/>
            <w:color w:val="auto"/>
            <w:rPrChange w:id="1396" w:author="Nagendra Dhakar" w:date="2016-01-26T17:32:00Z">
              <w:rPr>
                <w:rStyle w:val="Hyperlink"/>
                <w:noProof/>
              </w:rPr>
            </w:rPrChange>
          </w:rPr>
          <w:t>Figure 5.22 TransCAD with Model GUI</w:t>
        </w:r>
        <w:r w:rsidRPr="00E7115E">
          <w:rPr>
            <w:b w:val="0"/>
            <w:noProof/>
            <w:webHidden/>
            <w:color w:val="auto"/>
            <w:rPrChange w:id="1397" w:author="Nagendra Dhakar" w:date="2016-01-26T17:32:00Z">
              <w:rPr>
                <w:noProof/>
                <w:webHidden/>
              </w:rPr>
            </w:rPrChange>
          </w:rPr>
          <w:tab/>
        </w:r>
        <w:r w:rsidRPr="00E7115E">
          <w:rPr>
            <w:b w:val="0"/>
            <w:noProof/>
            <w:webHidden/>
            <w:color w:val="auto"/>
            <w:rPrChange w:id="1398" w:author="Nagendra Dhakar" w:date="2016-01-26T17:32:00Z">
              <w:rPr>
                <w:noProof/>
                <w:webHidden/>
              </w:rPr>
            </w:rPrChange>
          </w:rPr>
          <w:fldChar w:fldCharType="begin"/>
        </w:r>
        <w:r w:rsidRPr="00E7115E">
          <w:rPr>
            <w:b w:val="0"/>
            <w:noProof/>
            <w:webHidden/>
            <w:color w:val="auto"/>
            <w:rPrChange w:id="1399" w:author="Nagendra Dhakar" w:date="2016-01-26T17:32:00Z">
              <w:rPr>
                <w:noProof/>
                <w:webHidden/>
              </w:rPr>
            </w:rPrChange>
          </w:rPr>
          <w:instrText xml:space="preserve"> PAGEREF _Toc441592933 \h </w:instrText>
        </w:r>
        <w:r w:rsidRPr="00E7115E">
          <w:rPr>
            <w:b w:val="0"/>
            <w:noProof/>
            <w:webHidden/>
            <w:color w:val="auto"/>
            <w:rPrChange w:id="1400" w:author="Nagendra Dhakar" w:date="2016-01-26T17:32:00Z">
              <w:rPr>
                <w:noProof/>
                <w:webHidden/>
              </w:rPr>
            </w:rPrChange>
          </w:rPr>
        </w:r>
      </w:ins>
      <w:r w:rsidRPr="00E7115E">
        <w:rPr>
          <w:b w:val="0"/>
          <w:noProof/>
          <w:webHidden/>
          <w:color w:val="auto"/>
          <w:rPrChange w:id="1401" w:author="Nagendra Dhakar" w:date="2016-01-26T17:32:00Z">
            <w:rPr>
              <w:noProof/>
              <w:webHidden/>
            </w:rPr>
          </w:rPrChange>
        </w:rPr>
        <w:fldChar w:fldCharType="separate"/>
      </w:r>
      <w:ins w:id="1402" w:author="Nagendra Dhakar" w:date="2016-01-26T17:31:00Z">
        <w:r w:rsidRPr="00E7115E">
          <w:rPr>
            <w:b w:val="0"/>
            <w:noProof/>
            <w:webHidden/>
            <w:color w:val="auto"/>
            <w:rPrChange w:id="1403" w:author="Nagendra Dhakar" w:date="2016-01-26T17:32:00Z">
              <w:rPr>
                <w:noProof/>
                <w:webHidden/>
              </w:rPr>
            </w:rPrChange>
          </w:rPr>
          <w:t>126</w:t>
        </w:r>
        <w:r w:rsidRPr="00E7115E">
          <w:rPr>
            <w:b w:val="0"/>
            <w:noProof/>
            <w:webHidden/>
            <w:color w:val="auto"/>
            <w:rPrChange w:id="1404" w:author="Nagendra Dhakar" w:date="2016-01-26T17:32:00Z">
              <w:rPr>
                <w:noProof/>
                <w:webHidden/>
              </w:rPr>
            </w:rPrChange>
          </w:rPr>
          <w:fldChar w:fldCharType="end"/>
        </w:r>
        <w:r w:rsidRPr="00E7115E">
          <w:rPr>
            <w:rStyle w:val="Hyperlink"/>
            <w:b w:val="0"/>
            <w:noProof/>
            <w:color w:val="auto"/>
            <w:rPrChange w:id="1405" w:author="Nagendra Dhakar" w:date="2016-01-26T17:32:00Z">
              <w:rPr>
                <w:rStyle w:val="Hyperlink"/>
                <w:noProof/>
              </w:rPr>
            </w:rPrChange>
          </w:rPr>
          <w:fldChar w:fldCharType="end"/>
        </w:r>
      </w:ins>
    </w:p>
    <w:p w14:paraId="5BB819C4" w14:textId="77777777" w:rsidR="00E7115E" w:rsidRPr="00E7115E" w:rsidRDefault="00E7115E">
      <w:pPr>
        <w:pStyle w:val="TableofFigures"/>
        <w:rPr>
          <w:ins w:id="1406" w:author="Nagendra Dhakar" w:date="2016-01-26T17:31:00Z"/>
          <w:rFonts w:asciiTheme="minorHAnsi" w:eastAsiaTheme="minorEastAsia" w:hAnsiTheme="minorHAnsi"/>
          <w:b w:val="0"/>
          <w:caps w:val="0"/>
          <w:noProof/>
          <w:color w:val="auto"/>
          <w:sz w:val="22"/>
          <w:rPrChange w:id="1407" w:author="Nagendra Dhakar" w:date="2016-01-26T17:32:00Z">
            <w:rPr>
              <w:ins w:id="1408" w:author="Nagendra Dhakar" w:date="2016-01-26T17:31:00Z"/>
              <w:rFonts w:asciiTheme="minorHAnsi" w:eastAsiaTheme="minorEastAsia" w:hAnsiTheme="minorHAnsi"/>
              <w:b w:val="0"/>
              <w:caps w:val="0"/>
              <w:noProof/>
              <w:color w:val="auto"/>
              <w:sz w:val="22"/>
            </w:rPr>
          </w:rPrChange>
        </w:rPr>
      </w:pPr>
      <w:ins w:id="1409" w:author="Nagendra Dhakar" w:date="2016-01-26T17:31:00Z">
        <w:r w:rsidRPr="00E7115E">
          <w:rPr>
            <w:rStyle w:val="Hyperlink"/>
            <w:b w:val="0"/>
            <w:noProof/>
            <w:color w:val="auto"/>
            <w:rPrChange w:id="1410" w:author="Nagendra Dhakar" w:date="2016-01-26T17:32:00Z">
              <w:rPr>
                <w:rStyle w:val="Hyperlink"/>
                <w:noProof/>
              </w:rPr>
            </w:rPrChange>
          </w:rPr>
          <w:fldChar w:fldCharType="begin"/>
        </w:r>
        <w:r w:rsidRPr="00E7115E">
          <w:rPr>
            <w:rStyle w:val="Hyperlink"/>
            <w:b w:val="0"/>
            <w:noProof/>
            <w:color w:val="auto"/>
            <w:rPrChange w:id="1411" w:author="Nagendra Dhakar" w:date="2016-01-26T17:32:00Z">
              <w:rPr>
                <w:rStyle w:val="Hyperlink"/>
                <w:noProof/>
              </w:rPr>
            </w:rPrChange>
          </w:rPr>
          <w:instrText xml:space="preserve"> </w:instrText>
        </w:r>
        <w:r w:rsidRPr="00E7115E">
          <w:rPr>
            <w:b w:val="0"/>
            <w:noProof/>
            <w:color w:val="auto"/>
            <w:rPrChange w:id="1412" w:author="Nagendra Dhakar" w:date="2016-01-26T17:32:00Z">
              <w:rPr>
                <w:noProof/>
              </w:rPr>
            </w:rPrChange>
          </w:rPr>
          <w:instrText>HYPERLINK \l "_Toc441592934"</w:instrText>
        </w:r>
        <w:r w:rsidRPr="00E7115E">
          <w:rPr>
            <w:rStyle w:val="Hyperlink"/>
            <w:b w:val="0"/>
            <w:noProof/>
            <w:color w:val="auto"/>
            <w:rPrChange w:id="1413" w:author="Nagendra Dhakar" w:date="2016-01-26T17:32:00Z">
              <w:rPr>
                <w:rStyle w:val="Hyperlink"/>
                <w:noProof/>
              </w:rPr>
            </w:rPrChange>
          </w:rPr>
          <w:instrText xml:space="preserve"> </w:instrText>
        </w:r>
        <w:r w:rsidRPr="00E7115E">
          <w:rPr>
            <w:rStyle w:val="Hyperlink"/>
            <w:b w:val="0"/>
            <w:noProof/>
            <w:color w:val="auto"/>
            <w:rPrChange w:id="1414" w:author="Nagendra Dhakar" w:date="2016-01-26T17:32:00Z">
              <w:rPr>
                <w:rStyle w:val="Hyperlink"/>
                <w:noProof/>
              </w:rPr>
            </w:rPrChange>
          </w:rPr>
        </w:r>
        <w:r w:rsidRPr="00E7115E">
          <w:rPr>
            <w:rStyle w:val="Hyperlink"/>
            <w:b w:val="0"/>
            <w:noProof/>
            <w:color w:val="auto"/>
            <w:rPrChange w:id="1415" w:author="Nagendra Dhakar" w:date="2016-01-26T17:32:00Z">
              <w:rPr>
                <w:rStyle w:val="Hyperlink"/>
                <w:noProof/>
              </w:rPr>
            </w:rPrChange>
          </w:rPr>
          <w:fldChar w:fldCharType="separate"/>
        </w:r>
        <w:r w:rsidRPr="00E7115E">
          <w:rPr>
            <w:rStyle w:val="Hyperlink"/>
            <w:b w:val="0"/>
            <w:noProof/>
            <w:color w:val="auto"/>
            <w:rPrChange w:id="1416" w:author="Nagendra Dhakar" w:date="2016-01-26T17:32:00Z">
              <w:rPr>
                <w:rStyle w:val="Hyperlink"/>
                <w:noProof/>
              </w:rPr>
            </w:rPrChange>
          </w:rPr>
          <w:t>Figure 5.23 Model User Interface</w:t>
        </w:r>
        <w:r w:rsidRPr="00E7115E">
          <w:rPr>
            <w:b w:val="0"/>
            <w:noProof/>
            <w:webHidden/>
            <w:color w:val="auto"/>
            <w:rPrChange w:id="1417" w:author="Nagendra Dhakar" w:date="2016-01-26T17:32:00Z">
              <w:rPr>
                <w:noProof/>
                <w:webHidden/>
              </w:rPr>
            </w:rPrChange>
          </w:rPr>
          <w:tab/>
        </w:r>
        <w:r w:rsidRPr="00E7115E">
          <w:rPr>
            <w:b w:val="0"/>
            <w:noProof/>
            <w:webHidden/>
            <w:color w:val="auto"/>
            <w:rPrChange w:id="1418" w:author="Nagendra Dhakar" w:date="2016-01-26T17:32:00Z">
              <w:rPr>
                <w:noProof/>
                <w:webHidden/>
              </w:rPr>
            </w:rPrChange>
          </w:rPr>
          <w:fldChar w:fldCharType="begin"/>
        </w:r>
        <w:r w:rsidRPr="00E7115E">
          <w:rPr>
            <w:b w:val="0"/>
            <w:noProof/>
            <w:webHidden/>
            <w:color w:val="auto"/>
            <w:rPrChange w:id="1419" w:author="Nagendra Dhakar" w:date="2016-01-26T17:32:00Z">
              <w:rPr>
                <w:noProof/>
                <w:webHidden/>
              </w:rPr>
            </w:rPrChange>
          </w:rPr>
          <w:instrText xml:space="preserve"> PAGEREF _Toc441592934 \h </w:instrText>
        </w:r>
        <w:r w:rsidRPr="00E7115E">
          <w:rPr>
            <w:b w:val="0"/>
            <w:noProof/>
            <w:webHidden/>
            <w:color w:val="auto"/>
            <w:rPrChange w:id="1420" w:author="Nagendra Dhakar" w:date="2016-01-26T17:32:00Z">
              <w:rPr>
                <w:noProof/>
                <w:webHidden/>
              </w:rPr>
            </w:rPrChange>
          </w:rPr>
        </w:r>
      </w:ins>
      <w:r w:rsidRPr="00E7115E">
        <w:rPr>
          <w:b w:val="0"/>
          <w:noProof/>
          <w:webHidden/>
          <w:color w:val="auto"/>
          <w:rPrChange w:id="1421" w:author="Nagendra Dhakar" w:date="2016-01-26T17:32:00Z">
            <w:rPr>
              <w:noProof/>
              <w:webHidden/>
            </w:rPr>
          </w:rPrChange>
        </w:rPr>
        <w:fldChar w:fldCharType="separate"/>
      </w:r>
      <w:ins w:id="1422" w:author="Nagendra Dhakar" w:date="2016-01-26T17:31:00Z">
        <w:r w:rsidRPr="00E7115E">
          <w:rPr>
            <w:b w:val="0"/>
            <w:noProof/>
            <w:webHidden/>
            <w:color w:val="auto"/>
            <w:rPrChange w:id="1423" w:author="Nagendra Dhakar" w:date="2016-01-26T17:32:00Z">
              <w:rPr>
                <w:noProof/>
                <w:webHidden/>
              </w:rPr>
            </w:rPrChange>
          </w:rPr>
          <w:t>126</w:t>
        </w:r>
        <w:r w:rsidRPr="00E7115E">
          <w:rPr>
            <w:b w:val="0"/>
            <w:noProof/>
            <w:webHidden/>
            <w:color w:val="auto"/>
            <w:rPrChange w:id="1424" w:author="Nagendra Dhakar" w:date="2016-01-26T17:32:00Z">
              <w:rPr>
                <w:noProof/>
                <w:webHidden/>
              </w:rPr>
            </w:rPrChange>
          </w:rPr>
          <w:fldChar w:fldCharType="end"/>
        </w:r>
        <w:r w:rsidRPr="00E7115E">
          <w:rPr>
            <w:rStyle w:val="Hyperlink"/>
            <w:b w:val="0"/>
            <w:noProof/>
            <w:color w:val="auto"/>
            <w:rPrChange w:id="1425" w:author="Nagendra Dhakar" w:date="2016-01-26T17:32:00Z">
              <w:rPr>
                <w:rStyle w:val="Hyperlink"/>
                <w:noProof/>
              </w:rPr>
            </w:rPrChange>
          </w:rPr>
          <w:fldChar w:fldCharType="end"/>
        </w:r>
      </w:ins>
    </w:p>
    <w:p w14:paraId="40C1626C" w14:textId="77777777" w:rsidR="00E7115E" w:rsidRPr="00E7115E" w:rsidRDefault="00E7115E">
      <w:pPr>
        <w:pStyle w:val="TableofFigures"/>
        <w:rPr>
          <w:ins w:id="1426" w:author="Nagendra Dhakar" w:date="2016-01-26T17:31:00Z"/>
          <w:rFonts w:asciiTheme="minorHAnsi" w:eastAsiaTheme="minorEastAsia" w:hAnsiTheme="minorHAnsi"/>
          <w:b w:val="0"/>
          <w:caps w:val="0"/>
          <w:noProof/>
          <w:color w:val="auto"/>
          <w:sz w:val="22"/>
          <w:rPrChange w:id="1427" w:author="Nagendra Dhakar" w:date="2016-01-26T17:32:00Z">
            <w:rPr>
              <w:ins w:id="1428" w:author="Nagendra Dhakar" w:date="2016-01-26T17:31:00Z"/>
              <w:rFonts w:asciiTheme="minorHAnsi" w:eastAsiaTheme="minorEastAsia" w:hAnsiTheme="minorHAnsi"/>
              <w:b w:val="0"/>
              <w:caps w:val="0"/>
              <w:noProof/>
              <w:color w:val="auto"/>
              <w:sz w:val="22"/>
            </w:rPr>
          </w:rPrChange>
        </w:rPr>
      </w:pPr>
      <w:ins w:id="1429" w:author="Nagendra Dhakar" w:date="2016-01-26T17:31:00Z">
        <w:r w:rsidRPr="00E7115E">
          <w:rPr>
            <w:rStyle w:val="Hyperlink"/>
            <w:b w:val="0"/>
            <w:noProof/>
            <w:color w:val="auto"/>
            <w:rPrChange w:id="1430" w:author="Nagendra Dhakar" w:date="2016-01-26T17:32:00Z">
              <w:rPr>
                <w:rStyle w:val="Hyperlink"/>
                <w:noProof/>
              </w:rPr>
            </w:rPrChange>
          </w:rPr>
          <w:fldChar w:fldCharType="begin"/>
        </w:r>
        <w:r w:rsidRPr="00E7115E">
          <w:rPr>
            <w:rStyle w:val="Hyperlink"/>
            <w:b w:val="0"/>
            <w:noProof/>
            <w:color w:val="auto"/>
            <w:rPrChange w:id="1431" w:author="Nagendra Dhakar" w:date="2016-01-26T17:32:00Z">
              <w:rPr>
                <w:rStyle w:val="Hyperlink"/>
                <w:noProof/>
              </w:rPr>
            </w:rPrChange>
          </w:rPr>
          <w:instrText xml:space="preserve"> </w:instrText>
        </w:r>
        <w:r w:rsidRPr="00E7115E">
          <w:rPr>
            <w:b w:val="0"/>
            <w:noProof/>
            <w:color w:val="auto"/>
            <w:rPrChange w:id="1432" w:author="Nagendra Dhakar" w:date="2016-01-26T17:32:00Z">
              <w:rPr>
                <w:noProof/>
              </w:rPr>
            </w:rPrChange>
          </w:rPr>
          <w:instrText>HYPERLINK \l "_Toc441592935"</w:instrText>
        </w:r>
        <w:r w:rsidRPr="00E7115E">
          <w:rPr>
            <w:rStyle w:val="Hyperlink"/>
            <w:b w:val="0"/>
            <w:noProof/>
            <w:color w:val="auto"/>
            <w:rPrChange w:id="1433" w:author="Nagendra Dhakar" w:date="2016-01-26T17:32:00Z">
              <w:rPr>
                <w:rStyle w:val="Hyperlink"/>
                <w:noProof/>
              </w:rPr>
            </w:rPrChange>
          </w:rPr>
          <w:instrText xml:space="preserve"> </w:instrText>
        </w:r>
        <w:r w:rsidRPr="00E7115E">
          <w:rPr>
            <w:rStyle w:val="Hyperlink"/>
            <w:b w:val="0"/>
            <w:noProof/>
            <w:color w:val="auto"/>
            <w:rPrChange w:id="1434" w:author="Nagendra Dhakar" w:date="2016-01-26T17:32:00Z">
              <w:rPr>
                <w:rStyle w:val="Hyperlink"/>
                <w:noProof/>
              </w:rPr>
            </w:rPrChange>
          </w:rPr>
        </w:r>
        <w:r w:rsidRPr="00E7115E">
          <w:rPr>
            <w:rStyle w:val="Hyperlink"/>
            <w:b w:val="0"/>
            <w:noProof/>
            <w:color w:val="auto"/>
            <w:rPrChange w:id="1435" w:author="Nagendra Dhakar" w:date="2016-01-26T17:32:00Z">
              <w:rPr>
                <w:rStyle w:val="Hyperlink"/>
                <w:noProof/>
              </w:rPr>
            </w:rPrChange>
          </w:rPr>
          <w:fldChar w:fldCharType="separate"/>
        </w:r>
        <w:r w:rsidRPr="00E7115E">
          <w:rPr>
            <w:rStyle w:val="Hyperlink"/>
            <w:b w:val="0"/>
            <w:noProof/>
            <w:color w:val="auto"/>
            <w:rPrChange w:id="1436" w:author="Nagendra Dhakar" w:date="2016-01-26T17:32:00Z">
              <w:rPr>
                <w:rStyle w:val="Hyperlink"/>
                <w:noProof/>
              </w:rPr>
            </w:rPrChange>
          </w:rPr>
          <w:t>Figure 5.24 Model Scenarios</w:t>
        </w:r>
        <w:r w:rsidRPr="00E7115E">
          <w:rPr>
            <w:b w:val="0"/>
            <w:noProof/>
            <w:webHidden/>
            <w:color w:val="auto"/>
            <w:rPrChange w:id="1437" w:author="Nagendra Dhakar" w:date="2016-01-26T17:32:00Z">
              <w:rPr>
                <w:noProof/>
                <w:webHidden/>
              </w:rPr>
            </w:rPrChange>
          </w:rPr>
          <w:tab/>
        </w:r>
        <w:r w:rsidRPr="00E7115E">
          <w:rPr>
            <w:b w:val="0"/>
            <w:noProof/>
            <w:webHidden/>
            <w:color w:val="auto"/>
            <w:rPrChange w:id="1438" w:author="Nagendra Dhakar" w:date="2016-01-26T17:32:00Z">
              <w:rPr>
                <w:noProof/>
                <w:webHidden/>
              </w:rPr>
            </w:rPrChange>
          </w:rPr>
          <w:fldChar w:fldCharType="begin"/>
        </w:r>
        <w:r w:rsidRPr="00E7115E">
          <w:rPr>
            <w:b w:val="0"/>
            <w:noProof/>
            <w:webHidden/>
            <w:color w:val="auto"/>
            <w:rPrChange w:id="1439" w:author="Nagendra Dhakar" w:date="2016-01-26T17:32:00Z">
              <w:rPr>
                <w:noProof/>
                <w:webHidden/>
              </w:rPr>
            </w:rPrChange>
          </w:rPr>
          <w:instrText xml:space="preserve"> PAGEREF _Toc441592935 \h </w:instrText>
        </w:r>
        <w:r w:rsidRPr="00E7115E">
          <w:rPr>
            <w:b w:val="0"/>
            <w:noProof/>
            <w:webHidden/>
            <w:color w:val="auto"/>
            <w:rPrChange w:id="1440" w:author="Nagendra Dhakar" w:date="2016-01-26T17:32:00Z">
              <w:rPr>
                <w:noProof/>
                <w:webHidden/>
              </w:rPr>
            </w:rPrChange>
          </w:rPr>
        </w:r>
      </w:ins>
      <w:r w:rsidRPr="00E7115E">
        <w:rPr>
          <w:b w:val="0"/>
          <w:noProof/>
          <w:webHidden/>
          <w:color w:val="auto"/>
          <w:rPrChange w:id="1441" w:author="Nagendra Dhakar" w:date="2016-01-26T17:32:00Z">
            <w:rPr>
              <w:noProof/>
              <w:webHidden/>
            </w:rPr>
          </w:rPrChange>
        </w:rPr>
        <w:fldChar w:fldCharType="separate"/>
      </w:r>
      <w:ins w:id="1442" w:author="Nagendra Dhakar" w:date="2016-01-26T17:31:00Z">
        <w:r w:rsidRPr="00E7115E">
          <w:rPr>
            <w:b w:val="0"/>
            <w:noProof/>
            <w:webHidden/>
            <w:color w:val="auto"/>
            <w:rPrChange w:id="1443" w:author="Nagendra Dhakar" w:date="2016-01-26T17:32:00Z">
              <w:rPr>
                <w:noProof/>
                <w:webHidden/>
              </w:rPr>
            </w:rPrChange>
          </w:rPr>
          <w:t>127</w:t>
        </w:r>
        <w:r w:rsidRPr="00E7115E">
          <w:rPr>
            <w:b w:val="0"/>
            <w:noProof/>
            <w:webHidden/>
            <w:color w:val="auto"/>
            <w:rPrChange w:id="1444" w:author="Nagendra Dhakar" w:date="2016-01-26T17:32:00Z">
              <w:rPr>
                <w:noProof/>
                <w:webHidden/>
              </w:rPr>
            </w:rPrChange>
          </w:rPr>
          <w:fldChar w:fldCharType="end"/>
        </w:r>
        <w:r w:rsidRPr="00E7115E">
          <w:rPr>
            <w:rStyle w:val="Hyperlink"/>
            <w:b w:val="0"/>
            <w:noProof/>
            <w:color w:val="auto"/>
            <w:rPrChange w:id="1445" w:author="Nagendra Dhakar" w:date="2016-01-26T17:32:00Z">
              <w:rPr>
                <w:rStyle w:val="Hyperlink"/>
                <w:noProof/>
              </w:rPr>
            </w:rPrChange>
          </w:rPr>
          <w:fldChar w:fldCharType="end"/>
        </w:r>
      </w:ins>
    </w:p>
    <w:p w14:paraId="55E9AA7E" w14:textId="77777777" w:rsidR="00E7115E" w:rsidRPr="00E7115E" w:rsidRDefault="00E7115E">
      <w:pPr>
        <w:pStyle w:val="TableofFigures"/>
        <w:rPr>
          <w:ins w:id="1446" w:author="Nagendra Dhakar" w:date="2016-01-26T17:31:00Z"/>
          <w:rFonts w:asciiTheme="minorHAnsi" w:eastAsiaTheme="minorEastAsia" w:hAnsiTheme="minorHAnsi"/>
          <w:b w:val="0"/>
          <w:caps w:val="0"/>
          <w:noProof/>
          <w:color w:val="auto"/>
          <w:sz w:val="22"/>
          <w:rPrChange w:id="1447" w:author="Nagendra Dhakar" w:date="2016-01-26T17:32:00Z">
            <w:rPr>
              <w:ins w:id="1448" w:author="Nagendra Dhakar" w:date="2016-01-26T17:31:00Z"/>
              <w:rFonts w:asciiTheme="minorHAnsi" w:eastAsiaTheme="minorEastAsia" w:hAnsiTheme="minorHAnsi"/>
              <w:b w:val="0"/>
              <w:caps w:val="0"/>
              <w:noProof/>
              <w:color w:val="auto"/>
              <w:sz w:val="22"/>
            </w:rPr>
          </w:rPrChange>
        </w:rPr>
      </w:pPr>
      <w:ins w:id="1449" w:author="Nagendra Dhakar" w:date="2016-01-26T17:31:00Z">
        <w:r w:rsidRPr="00E7115E">
          <w:rPr>
            <w:rStyle w:val="Hyperlink"/>
            <w:b w:val="0"/>
            <w:noProof/>
            <w:color w:val="auto"/>
            <w:rPrChange w:id="1450" w:author="Nagendra Dhakar" w:date="2016-01-26T17:32:00Z">
              <w:rPr>
                <w:rStyle w:val="Hyperlink"/>
                <w:noProof/>
              </w:rPr>
            </w:rPrChange>
          </w:rPr>
          <w:fldChar w:fldCharType="begin"/>
        </w:r>
        <w:r w:rsidRPr="00E7115E">
          <w:rPr>
            <w:rStyle w:val="Hyperlink"/>
            <w:b w:val="0"/>
            <w:noProof/>
            <w:color w:val="auto"/>
            <w:rPrChange w:id="1451" w:author="Nagendra Dhakar" w:date="2016-01-26T17:32:00Z">
              <w:rPr>
                <w:rStyle w:val="Hyperlink"/>
                <w:noProof/>
              </w:rPr>
            </w:rPrChange>
          </w:rPr>
          <w:instrText xml:space="preserve"> </w:instrText>
        </w:r>
        <w:r w:rsidRPr="00E7115E">
          <w:rPr>
            <w:b w:val="0"/>
            <w:noProof/>
            <w:color w:val="auto"/>
            <w:rPrChange w:id="1452" w:author="Nagendra Dhakar" w:date="2016-01-26T17:32:00Z">
              <w:rPr>
                <w:noProof/>
              </w:rPr>
            </w:rPrChange>
          </w:rPr>
          <w:instrText>HYPERLINK \l "_Toc441592936"</w:instrText>
        </w:r>
        <w:r w:rsidRPr="00E7115E">
          <w:rPr>
            <w:rStyle w:val="Hyperlink"/>
            <w:b w:val="0"/>
            <w:noProof/>
            <w:color w:val="auto"/>
            <w:rPrChange w:id="1453" w:author="Nagendra Dhakar" w:date="2016-01-26T17:32:00Z">
              <w:rPr>
                <w:rStyle w:val="Hyperlink"/>
                <w:noProof/>
              </w:rPr>
            </w:rPrChange>
          </w:rPr>
          <w:instrText xml:space="preserve"> </w:instrText>
        </w:r>
        <w:r w:rsidRPr="00E7115E">
          <w:rPr>
            <w:rStyle w:val="Hyperlink"/>
            <w:b w:val="0"/>
            <w:noProof/>
            <w:color w:val="auto"/>
            <w:rPrChange w:id="1454" w:author="Nagendra Dhakar" w:date="2016-01-26T17:32:00Z">
              <w:rPr>
                <w:rStyle w:val="Hyperlink"/>
                <w:noProof/>
              </w:rPr>
            </w:rPrChange>
          </w:rPr>
        </w:r>
        <w:r w:rsidRPr="00E7115E">
          <w:rPr>
            <w:rStyle w:val="Hyperlink"/>
            <w:b w:val="0"/>
            <w:noProof/>
            <w:color w:val="auto"/>
            <w:rPrChange w:id="1455" w:author="Nagendra Dhakar" w:date="2016-01-26T17:32:00Z">
              <w:rPr>
                <w:rStyle w:val="Hyperlink"/>
                <w:noProof/>
              </w:rPr>
            </w:rPrChange>
          </w:rPr>
          <w:fldChar w:fldCharType="separate"/>
        </w:r>
        <w:r w:rsidRPr="00E7115E">
          <w:rPr>
            <w:rStyle w:val="Hyperlink"/>
            <w:b w:val="0"/>
            <w:noProof/>
            <w:color w:val="auto"/>
            <w:rPrChange w:id="1456" w:author="Nagendra Dhakar" w:date="2016-01-26T17:32:00Z">
              <w:rPr>
                <w:rStyle w:val="Hyperlink"/>
                <w:noProof/>
              </w:rPr>
            </w:rPrChange>
          </w:rPr>
          <w:t>Figure 5.25 Model Run Settings</w:t>
        </w:r>
        <w:r w:rsidRPr="00E7115E">
          <w:rPr>
            <w:b w:val="0"/>
            <w:noProof/>
            <w:webHidden/>
            <w:color w:val="auto"/>
            <w:rPrChange w:id="1457" w:author="Nagendra Dhakar" w:date="2016-01-26T17:32:00Z">
              <w:rPr>
                <w:noProof/>
                <w:webHidden/>
              </w:rPr>
            </w:rPrChange>
          </w:rPr>
          <w:tab/>
        </w:r>
        <w:r w:rsidRPr="00E7115E">
          <w:rPr>
            <w:b w:val="0"/>
            <w:noProof/>
            <w:webHidden/>
            <w:color w:val="auto"/>
            <w:rPrChange w:id="1458" w:author="Nagendra Dhakar" w:date="2016-01-26T17:32:00Z">
              <w:rPr>
                <w:noProof/>
                <w:webHidden/>
              </w:rPr>
            </w:rPrChange>
          </w:rPr>
          <w:fldChar w:fldCharType="begin"/>
        </w:r>
        <w:r w:rsidRPr="00E7115E">
          <w:rPr>
            <w:b w:val="0"/>
            <w:noProof/>
            <w:webHidden/>
            <w:color w:val="auto"/>
            <w:rPrChange w:id="1459" w:author="Nagendra Dhakar" w:date="2016-01-26T17:32:00Z">
              <w:rPr>
                <w:noProof/>
                <w:webHidden/>
              </w:rPr>
            </w:rPrChange>
          </w:rPr>
          <w:instrText xml:space="preserve"> PAGEREF _Toc441592936 \h </w:instrText>
        </w:r>
        <w:r w:rsidRPr="00E7115E">
          <w:rPr>
            <w:b w:val="0"/>
            <w:noProof/>
            <w:webHidden/>
            <w:color w:val="auto"/>
            <w:rPrChange w:id="1460" w:author="Nagendra Dhakar" w:date="2016-01-26T17:32:00Z">
              <w:rPr>
                <w:noProof/>
                <w:webHidden/>
              </w:rPr>
            </w:rPrChange>
          </w:rPr>
        </w:r>
      </w:ins>
      <w:r w:rsidRPr="00E7115E">
        <w:rPr>
          <w:b w:val="0"/>
          <w:noProof/>
          <w:webHidden/>
          <w:color w:val="auto"/>
          <w:rPrChange w:id="1461" w:author="Nagendra Dhakar" w:date="2016-01-26T17:32:00Z">
            <w:rPr>
              <w:noProof/>
              <w:webHidden/>
            </w:rPr>
          </w:rPrChange>
        </w:rPr>
        <w:fldChar w:fldCharType="separate"/>
      </w:r>
      <w:ins w:id="1462" w:author="Nagendra Dhakar" w:date="2016-01-26T17:31:00Z">
        <w:r w:rsidRPr="00E7115E">
          <w:rPr>
            <w:b w:val="0"/>
            <w:noProof/>
            <w:webHidden/>
            <w:color w:val="auto"/>
            <w:rPrChange w:id="1463" w:author="Nagendra Dhakar" w:date="2016-01-26T17:32:00Z">
              <w:rPr>
                <w:noProof/>
                <w:webHidden/>
              </w:rPr>
            </w:rPrChange>
          </w:rPr>
          <w:t>127</w:t>
        </w:r>
        <w:r w:rsidRPr="00E7115E">
          <w:rPr>
            <w:b w:val="0"/>
            <w:noProof/>
            <w:webHidden/>
            <w:color w:val="auto"/>
            <w:rPrChange w:id="1464" w:author="Nagendra Dhakar" w:date="2016-01-26T17:32:00Z">
              <w:rPr>
                <w:noProof/>
                <w:webHidden/>
              </w:rPr>
            </w:rPrChange>
          </w:rPr>
          <w:fldChar w:fldCharType="end"/>
        </w:r>
        <w:r w:rsidRPr="00E7115E">
          <w:rPr>
            <w:rStyle w:val="Hyperlink"/>
            <w:b w:val="0"/>
            <w:noProof/>
            <w:color w:val="auto"/>
            <w:rPrChange w:id="1465" w:author="Nagendra Dhakar" w:date="2016-01-26T17:32:00Z">
              <w:rPr>
                <w:rStyle w:val="Hyperlink"/>
                <w:noProof/>
              </w:rPr>
            </w:rPrChange>
          </w:rPr>
          <w:fldChar w:fldCharType="end"/>
        </w:r>
      </w:ins>
    </w:p>
    <w:p w14:paraId="003E74C6" w14:textId="77777777" w:rsidR="00E7115E" w:rsidRPr="00E7115E" w:rsidRDefault="00E7115E">
      <w:pPr>
        <w:pStyle w:val="TableofFigures"/>
        <w:rPr>
          <w:ins w:id="1466" w:author="Nagendra Dhakar" w:date="2016-01-26T17:31:00Z"/>
          <w:rFonts w:asciiTheme="minorHAnsi" w:eastAsiaTheme="minorEastAsia" w:hAnsiTheme="minorHAnsi"/>
          <w:b w:val="0"/>
          <w:caps w:val="0"/>
          <w:noProof/>
          <w:color w:val="auto"/>
          <w:sz w:val="22"/>
          <w:rPrChange w:id="1467" w:author="Nagendra Dhakar" w:date="2016-01-26T17:32:00Z">
            <w:rPr>
              <w:ins w:id="1468" w:author="Nagendra Dhakar" w:date="2016-01-26T17:31:00Z"/>
              <w:rFonts w:asciiTheme="minorHAnsi" w:eastAsiaTheme="minorEastAsia" w:hAnsiTheme="minorHAnsi"/>
              <w:b w:val="0"/>
              <w:caps w:val="0"/>
              <w:noProof/>
              <w:color w:val="auto"/>
              <w:sz w:val="22"/>
            </w:rPr>
          </w:rPrChange>
        </w:rPr>
      </w:pPr>
      <w:ins w:id="1469" w:author="Nagendra Dhakar" w:date="2016-01-26T17:31:00Z">
        <w:r w:rsidRPr="00E7115E">
          <w:rPr>
            <w:rStyle w:val="Hyperlink"/>
            <w:b w:val="0"/>
            <w:noProof/>
            <w:color w:val="auto"/>
            <w:rPrChange w:id="1470" w:author="Nagendra Dhakar" w:date="2016-01-26T17:32:00Z">
              <w:rPr>
                <w:rStyle w:val="Hyperlink"/>
                <w:noProof/>
              </w:rPr>
            </w:rPrChange>
          </w:rPr>
          <w:lastRenderedPageBreak/>
          <w:fldChar w:fldCharType="begin"/>
        </w:r>
        <w:r w:rsidRPr="00E7115E">
          <w:rPr>
            <w:rStyle w:val="Hyperlink"/>
            <w:b w:val="0"/>
            <w:noProof/>
            <w:color w:val="auto"/>
            <w:rPrChange w:id="1471" w:author="Nagendra Dhakar" w:date="2016-01-26T17:32:00Z">
              <w:rPr>
                <w:rStyle w:val="Hyperlink"/>
                <w:noProof/>
              </w:rPr>
            </w:rPrChange>
          </w:rPr>
          <w:instrText xml:space="preserve"> </w:instrText>
        </w:r>
        <w:r w:rsidRPr="00E7115E">
          <w:rPr>
            <w:b w:val="0"/>
            <w:noProof/>
            <w:color w:val="auto"/>
            <w:rPrChange w:id="1472" w:author="Nagendra Dhakar" w:date="2016-01-26T17:32:00Z">
              <w:rPr>
                <w:noProof/>
              </w:rPr>
            </w:rPrChange>
          </w:rPr>
          <w:instrText>HYPERLINK \l "_Toc441592937"</w:instrText>
        </w:r>
        <w:r w:rsidRPr="00E7115E">
          <w:rPr>
            <w:rStyle w:val="Hyperlink"/>
            <w:b w:val="0"/>
            <w:noProof/>
            <w:color w:val="auto"/>
            <w:rPrChange w:id="1473" w:author="Nagendra Dhakar" w:date="2016-01-26T17:32:00Z">
              <w:rPr>
                <w:rStyle w:val="Hyperlink"/>
                <w:noProof/>
              </w:rPr>
            </w:rPrChange>
          </w:rPr>
          <w:instrText xml:space="preserve"> </w:instrText>
        </w:r>
        <w:r w:rsidRPr="00E7115E">
          <w:rPr>
            <w:rStyle w:val="Hyperlink"/>
            <w:b w:val="0"/>
            <w:noProof/>
            <w:color w:val="auto"/>
            <w:rPrChange w:id="1474" w:author="Nagendra Dhakar" w:date="2016-01-26T17:32:00Z">
              <w:rPr>
                <w:rStyle w:val="Hyperlink"/>
                <w:noProof/>
              </w:rPr>
            </w:rPrChange>
          </w:rPr>
        </w:r>
        <w:r w:rsidRPr="00E7115E">
          <w:rPr>
            <w:rStyle w:val="Hyperlink"/>
            <w:b w:val="0"/>
            <w:noProof/>
            <w:color w:val="auto"/>
            <w:rPrChange w:id="1475" w:author="Nagendra Dhakar" w:date="2016-01-26T17:32:00Z">
              <w:rPr>
                <w:rStyle w:val="Hyperlink"/>
                <w:noProof/>
              </w:rPr>
            </w:rPrChange>
          </w:rPr>
          <w:fldChar w:fldCharType="separate"/>
        </w:r>
        <w:r w:rsidRPr="00E7115E">
          <w:rPr>
            <w:rStyle w:val="Hyperlink"/>
            <w:b w:val="0"/>
            <w:noProof/>
            <w:color w:val="auto"/>
            <w:rPrChange w:id="1476" w:author="Nagendra Dhakar" w:date="2016-01-26T17:32:00Z">
              <w:rPr>
                <w:rStyle w:val="Hyperlink"/>
                <w:noProof/>
              </w:rPr>
            </w:rPrChange>
          </w:rPr>
          <w:t>Figure 5.26 Model Scenario Manager</w:t>
        </w:r>
        <w:r w:rsidRPr="00E7115E">
          <w:rPr>
            <w:b w:val="0"/>
            <w:noProof/>
            <w:webHidden/>
            <w:color w:val="auto"/>
            <w:rPrChange w:id="1477" w:author="Nagendra Dhakar" w:date="2016-01-26T17:32:00Z">
              <w:rPr>
                <w:noProof/>
                <w:webHidden/>
              </w:rPr>
            </w:rPrChange>
          </w:rPr>
          <w:tab/>
        </w:r>
        <w:r w:rsidRPr="00E7115E">
          <w:rPr>
            <w:b w:val="0"/>
            <w:noProof/>
            <w:webHidden/>
            <w:color w:val="auto"/>
            <w:rPrChange w:id="1478" w:author="Nagendra Dhakar" w:date="2016-01-26T17:32:00Z">
              <w:rPr>
                <w:noProof/>
                <w:webHidden/>
              </w:rPr>
            </w:rPrChange>
          </w:rPr>
          <w:fldChar w:fldCharType="begin"/>
        </w:r>
        <w:r w:rsidRPr="00E7115E">
          <w:rPr>
            <w:b w:val="0"/>
            <w:noProof/>
            <w:webHidden/>
            <w:color w:val="auto"/>
            <w:rPrChange w:id="1479" w:author="Nagendra Dhakar" w:date="2016-01-26T17:32:00Z">
              <w:rPr>
                <w:noProof/>
                <w:webHidden/>
              </w:rPr>
            </w:rPrChange>
          </w:rPr>
          <w:instrText xml:space="preserve"> PAGEREF _Toc441592937 \h </w:instrText>
        </w:r>
        <w:r w:rsidRPr="00E7115E">
          <w:rPr>
            <w:b w:val="0"/>
            <w:noProof/>
            <w:webHidden/>
            <w:color w:val="auto"/>
            <w:rPrChange w:id="1480" w:author="Nagendra Dhakar" w:date="2016-01-26T17:32:00Z">
              <w:rPr>
                <w:noProof/>
                <w:webHidden/>
              </w:rPr>
            </w:rPrChange>
          </w:rPr>
        </w:r>
      </w:ins>
      <w:r w:rsidRPr="00E7115E">
        <w:rPr>
          <w:b w:val="0"/>
          <w:noProof/>
          <w:webHidden/>
          <w:color w:val="auto"/>
          <w:rPrChange w:id="1481" w:author="Nagendra Dhakar" w:date="2016-01-26T17:32:00Z">
            <w:rPr>
              <w:noProof/>
              <w:webHidden/>
            </w:rPr>
          </w:rPrChange>
        </w:rPr>
        <w:fldChar w:fldCharType="separate"/>
      </w:r>
      <w:ins w:id="1482" w:author="Nagendra Dhakar" w:date="2016-01-26T17:31:00Z">
        <w:r w:rsidRPr="00E7115E">
          <w:rPr>
            <w:b w:val="0"/>
            <w:noProof/>
            <w:webHidden/>
            <w:color w:val="auto"/>
            <w:rPrChange w:id="1483" w:author="Nagendra Dhakar" w:date="2016-01-26T17:32:00Z">
              <w:rPr>
                <w:noProof/>
                <w:webHidden/>
              </w:rPr>
            </w:rPrChange>
          </w:rPr>
          <w:t>128</w:t>
        </w:r>
        <w:r w:rsidRPr="00E7115E">
          <w:rPr>
            <w:b w:val="0"/>
            <w:noProof/>
            <w:webHidden/>
            <w:color w:val="auto"/>
            <w:rPrChange w:id="1484" w:author="Nagendra Dhakar" w:date="2016-01-26T17:32:00Z">
              <w:rPr>
                <w:noProof/>
                <w:webHidden/>
              </w:rPr>
            </w:rPrChange>
          </w:rPr>
          <w:fldChar w:fldCharType="end"/>
        </w:r>
        <w:r w:rsidRPr="00E7115E">
          <w:rPr>
            <w:rStyle w:val="Hyperlink"/>
            <w:b w:val="0"/>
            <w:noProof/>
            <w:color w:val="auto"/>
            <w:rPrChange w:id="1485" w:author="Nagendra Dhakar" w:date="2016-01-26T17:32:00Z">
              <w:rPr>
                <w:rStyle w:val="Hyperlink"/>
                <w:noProof/>
              </w:rPr>
            </w:rPrChange>
          </w:rPr>
          <w:fldChar w:fldCharType="end"/>
        </w:r>
      </w:ins>
    </w:p>
    <w:p w14:paraId="771290F7" w14:textId="77777777" w:rsidR="00E7115E" w:rsidRPr="00E7115E" w:rsidRDefault="00E7115E">
      <w:pPr>
        <w:pStyle w:val="TableofFigures"/>
        <w:rPr>
          <w:ins w:id="1486" w:author="Nagendra Dhakar" w:date="2016-01-26T17:31:00Z"/>
          <w:rFonts w:asciiTheme="minorHAnsi" w:eastAsiaTheme="minorEastAsia" w:hAnsiTheme="minorHAnsi"/>
          <w:b w:val="0"/>
          <w:caps w:val="0"/>
          <w:noProof/>
          <w:color w:val="auto"/>
          <w:sz w:val="22"/>
          <w:rPrChange w:id="1487" w:author="Nagendra Dhakar" w:date="2016-01-26T17:32:00Z">
            <w:rPr>
              <w:ins w:id="1488" w:author="Nagendra Dhakar" w:date="2016-01-26T17:31:00Z"/>
              <w:rFonts w:asciiTheme="minorHAnsi" w:eastAsiaTheme="minorEastAsia" w:hAnsiTheme="minorHAnsi"/>
              <w:b w:val="0"/>
              <w:caps w:val="0"/>
              <w:noProof/>
              <w:color w:val="auto"/>
              <w:sz w:val="22"/>
            </w:rPr>
          </w:rPrChange>
        </w:rPr>
      </w:pPr>
      <w:ins w:id="1489" w:author="Nagendra Dhakar" w:date="2016-01-26T17:31:00Z">
        <w:r w:rsidRPr="00E7115E">
          <w:rPr>
            <w:rStyle w:val="Hyperlink"/>
            <w:b w:val="0"/>
            <w:noProof/>
            <w:color w:val="auto"/>
            <w:rPrChange w:id="1490" w:author="Nagendra Dhakar" w:date="2016-01-26T17:32:00Z">
              <w:rPr>
                <w:rStyle w:val="Hyperlink"/>
                <w:noProof/>
              </w:rPr>
            </w:rPrChange>
          </w:rPr>
          <w:fldChar w:fldCharType="begin"/>
        </w:r>
        <w:r w:rsidRPr="00E7115E">
          <w:rPr>
            <w:rStyle w:val="Hyperlink"/>
            <w:b w:val="0"/>
            <w:noProof/>
            <w:color w:val="auto"/>
            <w:rPrChange w:id="1491" w:author="Nagendra Dhakar" w:date="2016-01-26T17:32:00Z">
              <w:rPr>
                <w:rStyle w:val="Hyperlink"/>
                <w:noProof/>
              </w:rPr>
            </w:rPrChange>
          </w:rPr>
          <w:instrText xml:space="preserve"> </w:instrText>
        </w:r>
        <w:r w:rsidRPr="00E7115E">
          <w:rPr>
            <w:b w:val="0"/>
            <w:noProof/>
            <w:color w:val="auto"/>
            <w:rPrChange w:id="1492" w:author="Nagendra Dhakar" w:date="2016-01-26T17:32:00Z">
              <w:rPr>
                <w:noProof/>
              </w:rPr>
            </w:rPrChange>
          </w:rPr>
          <w:instrText>HYPERLINK \l "_Toc441592938"</w:instrText>
        </w:r>
        <w:r w:rsidRPr="00E7115E">
          <w:rPr>
            <w:rStyle w:val="Hyperlink"/>
            <w:b w:val="0"/>
            <w:noProof/>
            <w:color w:val="auto"/>
            <w:rPrChange w:id="1493" w:author="Nagendra Dhakar" w:date="2016-01-26T17:32:00Z">
              <w:rPr>
                <w:rStyle w:val="Hyperlink"/>
                <w:noProof/>
              </w:rPr>
            </w:rPrChange>
          </w:rPr>
          <w:instrText xml:space="preserve"> </w:instrText>
        </w:r>
        <w:r w:rsidRPr="00E7115E">
          <w:rPr>
            <w:rStyle w:val="Hyperlink"/>
            <w:b w:val="0"/>
            <w:noProof/>
            <w:color w:val="auto"/>
            <w:rPrChange w:id="1494" w:author="Nagendra Dhakar" w:date="2016-01-26T17:32:00Z">
              <w:rPr>
                <w:rStyle w:val="Hyperlink"/>
                <w:noProof/>
              </w:rPr>
            </w:rPrChange>
          </w:rPr>
        </w:r>
        <w:r w:rsidRPr="00E7115E">
          <w:rPr>
            <w:rStyle w:val="Hyperlink"/>
            <w:b w:val="0"/>
            <w:noProof/>
            <w:color w:val="auto"/>
            <w:rPrChange w:id="1495" w:author="Nagendra Dhakar" w:date="2016-01-26T17:32:00Z">
              <w:rPr>
                <w:rStyle w:val="Hyperlink"/>
                <w:noProof/>
              </w:rPr>
            </w:rPrChange>
          </w:rPr>
          <w:fldChar w:fldCharType="separate"/>
        </w:r>
        <w:r w:rsidRPr="00E7115E">
          <w:rPr>
            <w:rStyle w:val="Hyperlink"/>
            <w:b w:val="0"/>
            <w:noProof/>
            <w:color w:val="auto"/>
            <w:rPrChange w:id="1496" w:author="Nagendra Dhakar" w:date="2016-01-26T17:32:00Z">
              <w:rPr>
                <w:rStyle w:val="Hyperlink"/>
                <w:noProof/>
              </w:rPr>
            </w:rPrChange>
          </w:rPr>
          <w:t>Figure 5.27 Model Scenario Manager - Inputs</w:t>
        </w:r>
        <w:r w:rsidRPr="00E7115E">
          <w:rPr>
            <w:b w:val="0"/>
            <w:noProof/>
            <w:webHidden/>
            <w:color w:val="auto"/>
            <w:rPrChange w:id="1497" w:author="Nagendra Dhakar" w:date="2016-01-26T17:32:00Z">
              <w:rPr>
                <w:noProof/>
                <w:webHidden/>
              </w:rPr>
            </w:rPrChange>
          </w:rPr>
          <w:tab/>
        </w:r>
        <w:r w:rsidRPr="00E7115E">
          <w:rPr>
            <w:b w:val="0"/>
            <w:noProof/>
            <w:webHidden/>
            <w:color w:val="auto"/>
            <w:rPrChange w:id="1498" w:author="Nagendra Dhakar" w:date="2016-01-26T17:32:00Z">
              <w:rPr>
                <w:noProof/>
                <w:webHidden/>
              </w:rPr>
            </w:rPrChange>
          </w:rPr>
          <w:fldChar w:fldCharType="begin"/>
        </w:r>
        <w:r w:rsidRPr="00E7115E">
          <w:rPr>
            <w:b w:val="0"/>
            <w:noProof/>
            <w:webHidden/>
            <w:color w:val="auto"/>
            <w:rPrChange w:id="1499" w:author="Nagendra Dhakar" w:date="2016-01-26T17:32:00Z">
              <w:rPr>
                <w:noProof/>
                <w:webHidden/>
              </w:rPr>
            </w:rPrChange>
          </w:rPr>
          <w:instrText xml:space="preserve"> PAGEREF _Toc441592938 \h </w:instrText>
        </w:r>
        <w:r w:rsidRPr="00E7115E">
          <w:rPr>
            <w:b w:val="0"/>
            <w:noProof/>
            <w:webHidden/>
            <w:color w:val="auto"/>
            <w:rPrChange w:id="1500" w:author="Nagendra Dhakar" w:date="2016-01-26T17:32:00Z">
              <w:rPr>
                <w:noProof/>
                <w:webHidden/>
              </w:rPr>
            </w:rPrChange>
          </w:rPr>
        </w:r>
      </w:ins>
      <w:r w:rsidRPr="00E7115E">
        <w:rPr>
          <w:b w:val="0"/>
          <w:noProof/>
          <w:webHidden/>
          <w:color w:val="auto"/>
          <w:rPrChange w:id="1501" w:author="Nagendra Dhakar" w:date="2016-01-26T17:32:00Z">
            <w:rPr>
              <w:noProof/>
              <w:webHidden/>
            </w:rPr>
          </w:rPrChange>
        </w:rPr>
        <w:fldChar w:fldCharType="separate"/>
      </w:r>
      <w:ins w:id="1502" w:author="Nagendra Dhakar" w:date="2016-01-26T17:31:00Z">
        <w:r w:rsidRPr="00E7115E">
          <w:rPr>
            <w:b w:val="0"/>
            <w:noProof/>
            <w:webHidden/>
            <w:color w:val="auto"/>
            <w:rPrChange w:id="1503" w:author="Nagendra Dhakar" w:date="2016-01-26T17:32:00Z">
              <w:rPr>
                <w:noProof/>
                <w:webHidden/>
              </w:rPr>
            </w:rPrChange>
          </w:rPr>
          <w:t>128</w:t>
        </w:r>
        <w:r w:rsidRPr="00E7115E">
          <w:rPr>
            <w:b w:val="0"/>
            <w:noProof/>
            <w:webHidden/>
            <w:color w:val="auto"/>
            <w:rPrChange w:id="1504" w:author="Nagendra Dhakar" w:date="2016-01-26T17:32:00Z">
              <w:rPr>
                <w:noProof/>
                <w:webHidden/>
              </w:rPr>
            </w:rPrChange>
          </w:rPr>
          <w:fldChar w:fldCharType="end"/>
        </w:r>
        <w:r w:rsidRPr="00E7115E">
          <w:rPr>
            <w:rStyle w:val="Hyperlink"/>
            <w:b w:val="0"/>
            <w:noProof/>
            <w:color w:val="auto"/>
            <w:rPrChange w:id="1505" w:author="Nagendra Dhakar" w:date="2016-01-26T17:32:00Z">
              <w:rPr>
                <w:rStyle w:val="Hyperlink"/>
                <w:noProof/>
              </w:rPr>
            </w:rPrChange>
          </w:rPr>
          <w:fldChar w:fldCharType="end"/>
        </w:r>
      </w:ins>
    </w:p>
    <w:p w14:paraId="1E50470D" w14:textId="77777777" w:rsidR="00E7115E" w:rsidRPr="00E7115E" w:rsidRDefault="00E7115E">
      <w:pPr>
        <w:pStyle w:val="TableofFigures"/>
        <w:rPr>
          <w:ins w:id="1506" w:author="Nagendra Dhakar" w:date="2016-01-26T17:31:00Z"/>
          <w:rFonts w:asciiTheme="minorHAnsi" w:eastAsiaTheme="minorEastAsia" w:hAnsiTheme="minorHAnsi"/>
          <w:b w:val="0"/>
          <w:caps w:val="0"/>
          <w:noProof/>
          <w:color w:val="auto"/>
          <w:sz w:val="22"/>
          <w:rPrChange w:id="1507" w:author="Nagendra Dhakar" w:date="2016-01-26T17:32:00Z">
            <w:rPr>
              <w:ins w:id="1508" w:author="Nagendra Dhakar" w:date="2016-01-26T17:31:00Z"/>
              <w:rFonts w:asciiTheme="minorHAnsi" w:eastAsiaTheme="minorEastAsia" w:hAnsiTheme="minorHAnsi"/>
              <w:b w:val="0"/>
              <w:caps w:val="0"/>
              <w:noProof/>
              <w:color w:val="auto"/>
              <w:sz w:val="22"/>
            </w:rPr>
          </w:rPrChange>
        </w:rPr>
      </w:pPr>
      <w:ins w:id="1509" w:author="Nagendra Dhakar" w:date="2016-01-26T17:31:00Z">
        <w:r w:rsidRPr="00E7115E">
          <w:rPr>
            <w:rStyle w:val="Hyperlink"/>
            <w:b w:val="0"/>
            <w:noProof/>
            <w:color w:val="auto"/>
            <w:rPrChange w:id="1510" w:author="Nagendra Dhakar" w:date="2016-01-26T17:32:00Z">
              <w:rPr>
                <w:rStyle w:val="Hyperlink"/>
                <w:noProof/>
              </w:rPr>
            </w:rPrChange>
          </w:rPr>
          <w:fldChar w:fldCharType="begin"/>
        </w:r>
        <w:r w:rsidRPr="00E7115E">
          <w:rPr>
            <w:rStyle w:val="Hyperlink"/>
            <w:b w:val="0"/>
            <w:noProof/>
            <w:color w:val="auto"/>
            <w:rPrChange w:id="1511" w:author="Nagendra Dhakar" w:date="2016-01-26T17:32:00Z">
              <w:rPr>
                <w:rStyle w:val="Hyperlink"/>
                <w:noProof/>
              </w:rPr>
            </w:rPrChange>
          </w:rPr>
          <w:instrText xml:space="preserve"> </w:instrText>
        </w:r>
        <w:r w:rsidRPr="00E7115E">
          <w:rPr>
            <w:b w:val="0"/>
            <w:noProof/>
            <w:color w:val="auto"/>
            <w:rPrChange w:id="1512" w:author="Nagendra Dhakar" w:date="2016-01-26T17:32:00Z">
              <w:rPr>
                <w:noProof/>
              </w:rPr>
            </w:rPrChange>
          </w:rPr>
          <w:instrText>HYPERLINK \l "_Toc441592939"</w:instrText>
        </w:r>
        <w:r w:rsidRPr="00E7115E">
          <w:rPr>
            <w:rStyle w:val="Hyperlink"/>
            <w:b w:val="0"/>
            <w:noProof/>
            <w:color w:val="auto"/>
            <w:rPrChange w:id="1513" w:author="Nagendra Dhakar" w:date="2016-01-26T17:32:00Z">
              <w:rPr>
                <w:rStyle w:val="Hyperlink"/>
                <w:noProof/>
              </w:rPr>
            </w:rPrChange>
          </w:rPr>
          <w:instrText xml:space="preserve"> </w:instrText>
        </w:r>
        <w:r w:rsidRPr="00E7115E">
          <w:rPr>
            <w:rStyle w:val="Hyperlink"/>
            <w:b w:val="0"/>
            <w:noProof/>
            <w:color w:val="auto"/>
            <w:rPrChange w:id="1514" w:author="Nagendra Dhakar" w:date="2016-01-26T17:32:00Z">
              <w:rPr>
                <w:rStyle w:val="Hyperlink"/>
                <w:noProof/>
              </w:rPr>
            </w:rPrChange>
          </w:rPr>
        </w:r>
        <w:r w:rsidRPr="00E7115E">
          <w:rPr>
            <w:rStyle w:val="Hyperlink"/>
            <w:b w:val="0"/>
            <w:noProof/>
            <w:color w:val="auto"/>
            <w:rPrChange w:id="1515" w:author="Nagendra Dhakar" w:date="2016-01-26T17:32:00Z">
              <w:rPr>
                <w:rStyle w:val="Hyperlink"/>
                <w:noProof/>
              </w:rPr>
            </w:rPrChange>
          </w:rPr>
          <w:fldChar w:fldCharType="separate"/>
        </w:r>
        <w:r w:rsidRPr="00E7115E">
          <w:rPr>
            <w:rStyle w:val="Hyperlink"/>
            <w:b w:val="0"/>
            <w:noProof/>
            <w:color w:val="auto"/>
            <w:rPrChange w:id="1516" w:author="Nagendra Dhakar" w:date="2016-01-26T17:32:00Z">
              <w:rPr>
                <w:rStyle w:val="Hyperlink"/>
                <w:noProof/>
              </w:rPr>
            </w:rPrChange>
          </w:rPr>
          <w:t>Figure 5.28 Model Run Stages</w:t>
        </w:r>
        <w:r w:rsidRPr="00E7115E">
          <w:rPr>
            <w:b w:val="0"/>
            <w:noProof/>
            <w:webHidden/>
            <w:color w:val="auto"/>
            <w:rPrChange w:id="1517" w:author="Nagendra Dhakar" w:date="2016-01-26T17:32:00Z">
              <w:rPr>
                <w:noProof/>
                <w:webHidden/>
              </w:rPr>
            </w:rPrChange>
          </w:rPr>
          <w:tab/>
        </w:r>
        <w:r w:rsidRPr="00E7115E">
          <w:rPr>
            <w:b w:val="0"/>
            <w:noProof/>
            <w:webHidden/>
            <w:color w:val="auto"/>
            <w:rPrChange w:id="1518" w:author="Nagendra Dhakar" w:date="2016-01-26T17:32:00Z">
              <w:rPr>
                <w:noProof/>
                <w:webHidden/>
              </w:rPr>
            </w:rPrChange>
          </w:rPr>
          <w:fldChar w:fldCharType="begin"/>
        </w:r>
        <w:r w:rsidRPr="00E7115E">
          <w:rPr>
            <w:b w:val="0"/>
            <w:noProof/>
            <w:webHidden/>
            <w:color w:val="auto"/>
            <w:rPrChange w:id="1519" w:author="Nagendra Dhakar" w:date="2016-01-26T17:32:00Z">
              <w:rPr>
                <w:noProof/>
                <w:webHidden/>
              </w:rPr>
            </w:rPrChange>
          </w:rPr>
          <w:instrText xml:space="preserve"> PAGEREF _Toc441592939 \h </w:instrText>
        </w:r>
        <w:r w:rsidRPr="00E7115E">
          <w:rPr>
            <w:b w:val="0"/>
            <w:noProof/>
            <w:webHidden/>
            <w:color w:val="auto"/>
            <w:rPrChange w:id="1520" w:author="Nagendra Dhakar" w:date="2016-01-26T17:32:00Z">
              <w:rPr>
                <w:noProof/>
                <w:webHidden/>
              </w:rPr>
            </w:rPrChange>
          </w:rPr>
        </w:r>
      </w:ins>
      <w:r w:rsidRPr="00E7115E">
        <w:rPr>
          <w:b w:val="0"/>
          <w:noProof/>
          <w:webHidden/>
          <w:color w:val="auto"/>
          <w:rPrChange w:id="1521" w:author="Nagendra Dhakar" w:date="2016-01-26T17:32:00Z">
            <w:rPr>
              <w:noProof/>
              <w:webHidden/>
            </w:rPr>
          </w:rPrChange>
        </w:rPr>
        <w:fldChar w:fldCharType="separate"/>
      </w:r>
      <w:ins w:id="1522" w:author="Nagendra Dhakar" w:date="2016-01-26T17:31:00Z">
        <w:r w:rsidRPr="00E7115E">
          <w:rPr>
            <w:b w:val="0"/>
            <w:noProof/>
            <w:webHidden/>
            <w:color w:val="auto"/>
            <w:rPrChange w:id="1523" w:author="Nagendra Dhakar" w:date="2016-01-26T17:32:00Z">
              <w:rPr>
                <w:noProof/>
                <w:webHidden/>
              </w:rPr>
            </w:rPrChange>
          </w:rPr>
          <w:t>129</w:t>
        </w:r>
        <w:r w:rsidRPr="00E7115E">
          <w:rPr>
            <w:b w:val="0"/>
            <w:noProof/>
            <w:webHidden/>
            <w:color w:val="auto"/>
            <w:rPrChange w:id="1524" w:author="Nagendra Dhakar" w:date="2016-01-26T17:32:00Z">
              <w:rPr>
                <w:noProof/>
                <w:webHidden/>
              </w:rPr>
            </w:rPrChange>
          </w:rPr>
          <w:fldChar w:fldCharType="end"/>
        </w:r>
        <w:r w:rsidRPr="00E7115E">
          <w:rPr>
            <w:rStyle w:val="Hyperlink"/>
            <w:b w:val="0"/>
            <w:noProof/>
            <w:color w:val="auto"/>
            <w:rPrChange w:id="1525" w:author="Nagendra Dhakar" w:date="2016-01-26T17:32:00Z">
              <w:rPr>
                <w:rStyle w:val="Hyperlink"/>
                <w:noProof/>
              </w:rPr>
            </w:rPrChange>
          </w:rPr>
          <w:fldChar w:fldCharType="end"/>
        </w:r>
      </w:ins>
    </w:p>
    <w:p w14:paraId="08C26E34" w14:textId="77777777" w:rsidR="00E7115E" w:rsidRPr="00E7115E" w:rsidRDefault="00E7115E">
      <w:pPr>
        <w:pStyle w:val="TableofFigures"/>
        <w:rPr>
          <w:ins w:id="1526" w:author="Nagendra Dhakar" w:date="2016-01-26T17:31:00Z"/>
          <w:rFonts w:asciiTheme="minorHAnsi" w:eastAsiaTheme="minorEastAsia" w:hAnsiTheme="minorHAnsi"/>
          <w:b w:val="0"/>
          <w:caps w:val="0"/>
          <w:noProof/>
          <w:color w:val="auto"/>
          <w:sz w:val="22"/>
          <w:rPrChange w:id="1527" w:author="Nagendra Dhakar" w:date="2016-01-26T17:32:00Z">
            <w:rPr>
              <w:ins w:id="1528" w:author="Nagendra Dhakar" w:date="2016-01-26T17:31:00Z"/>
              <w:rFonts w:asciiTheme="minorHAnsi" w:eastAsiaTheme="minorEastAsia" w:hAnsiTheme="minorHAnsi"/>
              <w:b w:val="0"/>
              <w:caps w:val="0"/>
              <w:noProof/>
              <w:color w:val="auto"/>
              <w:sz w:val="22"/>
            </w:rPr>
          </w:rPrChange>
        </w:rPr>
      </w:pPr>
      <w:ins w:id="1529" w:author="Nagendra Dhakar" w:date="2016-01-26T17:31:00Z">
        <w:r w:rsidRPr="00E7115E">
          <w:rPr>
            <w:rStyle w:val="Hyperlink"/>
            <w:b w:val="0"/>
            <w:noProof/>
            <w:color w:val="auto"/>
            <w:rPrChange w:id="1530" w:author="Nagendra Dhakar" w:date="2016-01-26T17:32:00Z">
              <w:rPr>
                <w:rStyle w:val="Hyperlink"/>
                <w:noProof/>
              </w:rPr>
            </w:rPrChange>
          </w:rPr>
          <w:fldChar w:fldCharType="begin"/>
        </w:r>
        <w:r w:rsidRPr="00E7115E">
          <w:rPr>
            <w:rStyle w:val="Hyperlink"/>
            <w:b w:val="0"/>
            <w:noProof/>
            <w:color w:val="auto"/>
            <w:rPrChange w:id="1531" w:author="Nagendra Dhakar" w:date="2016-01-26T17:32:00Z">
              <w:rPr>
                <w:rStyle w:val="Hyperlink"/>
                <w:noProof/>
              </w:rPr>
            </w:rPrChange>
          </w:rPr>
          <w:instrText xml:space="preserve"> </w:instrText>
        </w:r>
        <w:r w:rsidRPr="00E7115E">
          <w:rPr>
            <w:b w:val="0"/>
            <w:noProof/>
            <w:color w:val="auto"/>
            <w:rPrChange w:id="1532" w:author="Nagendra Dhakar" w:date="2016-01-26T17:32:00Z">
              <w:rPr>
                <w:noProof/>
              </w:rPr>
            </w:rPrChange>
          </w:rPr>
          <w:instrText>HYPERLINK \l "_Toc441592940"</w:instrText>
        </w:r>
        <w:r w:rsidRPr="00E7115E">
          <w:rPr>
            <w:rStyle w:val="Hyperlink"/>
            <w:b w:val="0"/>
            <w:noProof/>
            <w:color w:val="auto"/>
            <w:rPrChange w:id="1533" w:author="Nagendra Dhakar" w:date="2016-01-26T17:32:00Z">
              <w:rPr>
                <w:rStyle w:val="Hyperlink"/>
                <w:noProof/>
              </w:rPr>
            </w:rPrChange>
          </w:rPr>
          <w:instrText xml:space="preserve"> </w:instrText>
        </w:r>
        <w:r w:rsidRPr="00E7115E">
          <w:rPr>
            <w:rStyle w:val="Hyperlink"/>
            <w:b w:val="0"/>
            <w:noProof/>
            <w:color w:val="auto"/>
            <w:rPrChange w:id="1534" w:author="Nagendra Dhakar" w:date="2016-01-26T17:32:00Z">
              <w:rPr>
                <w:rStyle w:val="Hyperlink"/>
                <w:noProof/>
              </w:rPr>
            </w:rPrChange>
          </w:rPr>
        </w:r>
        <w:r w:rsidRPr="00E7115E">
          <w:rPr>
            <w:rStyle w:val="Hyperlink"/>
            <w:b w:val="0"/>
            <w:noProof/>
            <w:color w:val="auto"/>
            <w:rPrChange w:id="1535" w:author="Nagendra Dhakar" w:date="2016-01-26T17:32:00Z">
              <w:rPr>
                <w:rStyle w:val="Hyperlink"/>
                <w:noProof/>
              </w:rPr>
            </w:rPrChange>
          </w:rPr>
          <w:fldChar w:fldCharType="separate"/>
        </w:r>
        <w:r w:rsidRPr="00E7115E">
          <w:rPr>
            <w:rStyle w:val="Hyperlink"/>
            <w:b w:val="0"/>
            <w:noProof/>
            <w:color w:val="auto"/>
            <w:rPrChange w:id="1536" w:author="Nagendra Dhakar" w:date="2016-01-26T17:32:00Z">
              <w:rPr>
                <w:rStyle w:val="Hyperlink"/>
                <w:noProof/>
              </w:rPr>
            </w:rPrChange>
          </w:rPr>
          <w:t>Figure 5.29 Model Stage Step Settings</w:t>
        </w:r>
        <w:r w:rsidRPr="00E7115E">
          <w:rPr>
            <w:b w:val="0"/>
            <w:noProof/>
            <w:webHidden/>
            <w:color w:val="auto"/>
            <w:rPrChange w:id="1537" w:author="Nagendra Dhakar" w:date="2016-01-26T17:32:00Z">
              <w:rPr>
                <w:noProof/>
                <w:webHidden/>
              </w:rPr>
            </w:rPrChange>
          </w:rPr>
          <w:tab/>
        </w:r>
        <w:r w:rsidRPr="00E7115E">
          <w:rPr>
            <w:b w:val="0"/>
            <w:noProof/>
            <w:webHidden/>
            <w:color w:val="auto"/>
            <w:rPrChange w:id="1538" w:author="Nagendra Dhakar" w:date="2016-01-26T17:32:00Z">
              <w:rPr>
                <w:noProof/>
                <w:webHidden/>
              </w:rPr>
            </w:rPrChange>
          </w:rPr>
          <w:fldChar w:fldCharType="begin"/>
        </w:r>
        <w:r w:rsidRPr="00E7115E">
          <w:rPr>
            <w:b w:val="0"/>
            <w:noProof/>
            <w:webHidden/>
            <w:color w:val="auto"/>
            <w:rPrChange w:id="1539" w:author="Nagendra Dhakar" w:date="2016-01-26T17:32:00Z">
              <w:rPr>
                <w:noProof/>
                <w:webHidden/>
              </w:rPr>
            </w:rPrChange>
          </w:rPr>
          <w:instrText xml:space="preserve"> PAGEREF _Toc441592940 \h </w:instrText>
        </w:r>
        <w:r w:rsidRPr="00E7115E">
          <w:rPr>
            <w:b w:val="0"/>
            <w:noProof/>
            <w:webHidden/>
            <w:color w:val="auto"/>
            <w:rPrChange w:id="1540" w:author="Nagendra Dhakar" w:date="2016-01-26T17:32:00Z">
              <w:rPr>
                <w:noProof/>
                <w:webHidden/>
              </w:rPr>
            </w:rPrChange>
          </w:rPr>
        </w:r>
      </w:ins>
      <w:r w:rsidRPr="00E7115E">
        <w:rPr>
          <w:b w:val="0"/>
          <w:noProof/>
          <w:webHidden/>
          <w:color w:val="auto"/>
          <w:rPrChange w:id="1541" w:author="Nagendra Dhakar" w:date="2016-01-26T17:32:00Z">
            <w:rPr>
              <w:noProof/>
              <w:webHidden/>
            </w:rPr>
          </w:rPrChange>
        </w:rPr>
        <w:fldChar w:fldCharType="separate"/>
      </w:r>
      <w:ins w:id="1542" w:author="Nagendra Dhakar" w:date="2016-01-26T17:31:00Z">
        <w:r w:rsidRPr="00E7115E">
          <w:rPr>
            <w:b w:val="0"/>
            <w:noProof/>
            <w:webHidden/>
            <w:color w:val="auto"/>
            <w:rPrChange w:id="1543" w:author="Nagendra Dhakar" w:date="2016-01-26T17:32:00Z">
              <w:rPr>
                <w:noProof/>
                <w:webHidden/>
              </w:rPr>
            </w:rPrChange>
          </w:rPr>
          <w:t>129</w:t>
        </w:r>
        <w:r w:rsidRPr="00E7115E">
          <w:rPr>
            <w:b w:val="0"/>
            <w:noProof/>
            <w:webHidden/>
            <w:color w:val="auto"/>
            <w:rPrChange w:id="1544" w:author="Nagendra Dhakar" w:date="2016-01-26T17:32:00Z">
              <w:rPr>
                <w:noProof/>
                <w:webHidden/>
              </w:rPr>
            </w:rPrChange>
          </w:rPr>
          <w:fldChar w:fldCharType="end"/>
        </w:r>
        <w:r w:rsidRPr="00E7115E">
          <w:rPr>
            <w:rStyle w:val="Hyperlink"/>
            <w:b w:val="0"/>
            <w:noProof/>
            <w:color w:val="auto"/>
            <w:rPrChange w:id="1545" w:author="Nagendra Dhakar" w:date="2016-01-26T17:32:00Z">
              <w:rPr>
                <w:rStyle w:val="Hyperlink"/>
                <w:noProof/>
              </w:rPr>
            </w:rPrChange>
          </w:rPr>
          <w:fldChar w:fldCharType="end"/>
        </w:r>
      </w:ins>
    </w:p>
    <w:p w14:paraId="260A8860" w14:textId="77777777" w:rsidR="00E7115E" w:rsidRPr="00E7115E" w:rsidRDefault="00E7115E">
      <w:pPr>
        <w:pStyle w:val="TableofFigures"/>
        <w:rPr>
          <w:ins w:id="1546" w:author="Nagendra Dhakar" w:date="2016-01-26T17:31:00Z"/>
          <w:rFonts w:asciiTheme="minorHAnsi" w:eastAsiaTheme="minorEastAsia" w:hAnsiTheme="minorHAnsi"/>
          <w:b w:val="0"/>
          <w:caps w:val="0"/>
          <w:noProof/>
          <w:color w:val="auto"/>
          <w:sz w:val="22"/>
          <w:rPrChange w:id="1547" w:author="Nagendra Dhakar" w:date="2016-01-26T17:32:00Z">
            <w:rPr>
              <w:ins w:id="1548" w:author="Nagendra Dhakar" w:date="2016-01-26T17:31:00Z"/>
              <w:rFonts w:asciiTheme="minorHAnsi" w:eastAsiaTheme="minorEastAsia" w:hAnsiTheme="minorHAnsi"/>
              <w:b w:val="0"/>
              <w:caps w:val="0"/>
              <w:noProof/>
              <w:color w:val="auto"/>
              <w:sz w:val="22"/>
            </w:rPr>
          </w:rPrChange>
        </w:rPr>
      </w:pPr>
      <w:ins w:id="1549" w:author="Nagendra Dhakar" w:date="2016-01-26T17:31:00Z">
        <w:r w:rsidRPr="00E7115E">
          <w:rPr>
            <w:rStyle w:val="Hyperlink"/>
            <w:b w:val="0"/>
            <w:noProof/>
            <w:color w:val="auto"/>
            <w:rPrChange w:id="1550" w:author="Nagendra Dhakar" w:date="2016-01-26T17:32:00Z">
              <w:rPr>
                <w:rStyle w:val="Hyperlink"/>
                <w:noProof/>
              </w:rPr>
            </w:rPrChange>
          </w:rPr>
          <w:fldChar w:fldCharType="begin"/>
        </w:r>
        <w:r w:rsidRPr="00E7115E">
          <w:rPr>
            <w:rStyle w:val="Hyperlink"/>
            <w:b w:val="0"/>
            <w:noProof/>
            <w:color w:val="auto"/>
            <w:rPrChange w:id="1551" w:author="Nagendra Dhakar" w:date="2016-01-26T17:32:00Z">
              <w:rPr>
                <w:rStyle w:val="Hyperlink"/>
                <w:noProof/>
              </w:rPr>
            </w:rPrChange>
          </w:rPr>
          <w:instrText xml:space="preserve"> </w:instrText>
        </w:r>
        <w:r w:rsidRPr="00E7115E">
          <w:rPr>
            <w:b w:val="0"/>
            <w:noProof/>
            <w:color w:val="auto"/>
            <w:rPrChange w:id="1552" w:author="Nagendra Dhakar" w:date="2016-01-26T17:32:00Z">
              <w:rPr>
                <w:noProof/>
              </w:rPr>
            </w:rPrChange>
          </w:rPr>
          <w:instrText>HYPERLINK \l "_Toc441592941"</w:instrText>
        </w:r>
        <w:r w:rsidRPr="00E7115E">
          <w:rPr>
            <w:rStyle w:val="Hyperlink"/>
            <w:b w:val="0"/>
            <w:noProof/>
            <w:color w:val="auto"/>
            <w:rPrChange w:id="1553" w:author="Nagendra Dhakar" w:date="2016-01-26T17:32:00Z">
              <w:rPr>
                <w:rStyle w:val="Hyperlink"/>
                <w:noProof/>
              </w:rPr>
            </w:rPrChange>
          </w:rPr>
          <w:instrText xml:space="preserve"> </w:instrText>
        </w:r>
        <w:r w:rsidRPr="00E7115E">
          <w:rPr>
            <w:rStyle w:val="Hyperlink"/>
            <w:b w:val="0"/>
            <w:noProof/>
            <w:color w:val="auto"/>
            <w:rPrChange w:id="1554" w:author="Nagendra Dhakar" w:date="2016-01-26T17:32:00Z">
              <w:rPr>
                <w:rStyle w:val="Hyperlink"/>
                <w:noProof/>
              </w:rPr>
            </w:rPrChange>
          </w:rPr>
        </w:r>
        <w:r w:rsidRPr="00E7115E">
          <w:rPr>
            <w:rStyle w:val="Hyperlink"/>
            <w:b w:val="0"/>
            <w:noProof/>
            <w:color w:val="auto"/>
            <w:rPrChange w:id="1555" w:author="Nagendra Dhakar" w:date="2016-01-26T17:32:00Z">
              <w:rPr>
                <w:rStyle w:val="Hyperlink"/>
                <w:noProof/>
              </w:rPr>
            </w:rPrChange>
          </w:rPr>
          <w:fldChar w:fldCharType="separate"/>
        </w:r>
        <w:r w:rsidRPr="00E7115E">
          <w:rPr>
            <w:rStyle w:val="Hyperlink"/>
            <w:b w:val="0"/>
            <w:noProof/>
            <w:color w:val="auto"/>
            <w:rPrChange w:id="1556" w:author="Nagendra Dhakar" w:date="2016-01-26T17:32:00Z">
              <w:rPr>
                <w:rStyle w:val="Hyperlink"/>
                <w:noProof/>
              </w:rPr>
            </w:rPrChange>
          </w:rPr>
          <w:t>Figure 5.30 Model Stage Step Settings – How to Update</w:t>
        </w:r>
        <w:r w:rsidRPr="00E7115E">
          <w:rPr>
            <w:b w:val="0"/>
            <w:noProof/>
            <w:webHidden/>
            <w:color w:val="auto"/>
            <w:rPrChange w:id="1557" w:author="Nagendra Dhakar" w:date="2016-01-26T17:32:00Z">
              <w:rPr>
                <w:noProof/>
                <w:webHidden/>
              </w:rPr>
            </w:rPrChange>
          </w:rPr>
          <w:tab/>
        </w:r>
        <w:r w:rsidRPr="00E7115E">
          <w:rPr>
            <w:b w:val="0"/>
            <w:noProof/>
            <w:webHidden/>
            <w:color w:val="auto"/>
            <w:rPrChange w:id="1558" w:author="Nagendra Dhakar" w:date="2016-01-26T17:32:00Z">
              <w:rPr>
                <w:noProof/>
                <w:webHidden/>
              </w:rPr>
            </w:rPrChange>
          </w:rPr>
          <w:fldChar w:fldCharType="begin"/>
        </w:r>
        <w:r w:rsidRPr="00E7115E">
          <w:rPr>
            <w:b w:val="0"/>
            <w:noProof/>
            <w:webHidden/>
            <w:color w:val="auto"/>
            <w:rPrChange w:id="1559" w:author="Nagendra Dhakar" w:date="2016-01-26T17:32:00Z">
              <w:rPr>
                <w:noProof/>
                <w:webHidden/>
              </w:rPr>
            </w:rPrChange>
          </w:rPr>
          <w:instrText xml:space="preserve"> PAGEREF _Toc441592941 \h </w:instrText>
        </w:r>
        <w:r w:rsidRPr="00E7115E">
          <w:rPr>
            <w:b w:val="0"/>
            <w:noProof/>
            <w:webHidden/>
            <w:color w:val="auto"/>
            <w:rPrChange w:id="1560" w:author="Nagendra Dhakar" w:date="2016-01-26T17:32:00Z">
              <w:rPr>
                <w:noProof/>
                <w:webHidden/>
              </w:rPr>
            </w:rPrChange>
          </w:rPr>
        </w:r>
      </w:ins>
      <w:r w:rsidRPr="00E7115E">
        <w:rPr>
          <w:b w:val="0"/>
          <w:noProof/>
          <w:webHidden/>
          <w:color w:val="auto"/>
          <w:rPrChange w:id="1561" w:author="Nagendra Dhakar" w:date="2016-01-26T17:32:00Z">
            <w:rPr>
              <w:noProof/>
              <w:webHidden/>
            </w:rPr>
          </w:rPrChange>
        </w:rPr>
        <w:fldChar w:fldCharType="separate"/>
      </w:r>
      <w:ins w:id="1562" w:author="Nagendra Dhakar" w:date="2016-01-26T17:31:00Z">
        <w:r w:rsidRPr="00E7115E">
          <w:rPr>
            <w:b w:val="0"/>
            <w:noProof/>
            <w:webHidden/>
            <w:color w:val="auto"/>
            <w:rPrChange w:id="1563" w:author="Nagendra Dhakar" w:date="2016-01-26T17:32:00Z">
              <w:rPr>
                <w:noProof/>
                <w:webHidden/>
              </w:rPr>
            </w:rPrChange>
          </w:rPr>
          <w:t>130</w:t>
        </w:r>
        <w:r w:rsidRPr="00E7115E">
          <w:rPr>
            <w:b w:val="0"/>
            <w:noProof/>
            <w:webHidden/>
            <w:color w:val="auto"/>
            <w:rPrChange w:id="1564" w:author="Nagendra Dhakar" w:date="2016-01-26T17:32:00Z">
              <w:rPr>
                <w:noProof/>
                <w:webHidden/>
              </w:rPr>
            </w:rPrChange>
          </w:rPr>
          <w:fldChar w:fldCharType="end"/>
        </w:r>
        <w:r w:rsidRPr="00E7115E">
          <w:rPr>
            <w:rStyle w:val="Hyperlink"/>
            <w:b w:val="0"/>
            <w:noProof/>
            <w:color w:val="auto"/>
            <w:rPrChange w:id="1565" w:author="Nagendra Dhakar" w:date="2016-01-26T17:32:00Z">
              <w:rPr>
                <w:rStyle w:val="Hyperlink"/>
                <w:noProof/>
              </w:rPr>
            </w:rPrChange>
          </w:rPr>
          <w:fldChar w:fldCharType="end"/>
        </w:r>
      </w:ins>
    </w:p>
    <w:p w14:paraId="7D1E8949" w14:textId="77777777" w:rsidR="00E7115E" w:rsidRPr="00E7115E" w:rsidRDefault="00E7115E">
      <w:pPr>
        <w:pStyle w:val="TableofFigures"/>
        <w:rPr>
          <w:ins w:id="1566" w:author="Nagendra Dhakar" w:date="2016-01-26T17:31:00Z"/>
          <w:rFonts w:asciiTheme="minorHAnsi" w:eastAsiaTheme="minorEastAsia" w:hAnsiTheme="minorHAnsi"/>
          <w:b w:val="0"/>
          <w:caps w:val="0"/>
          <w:noProof/>
          <w:color w:val="auto"/>
          <w:sz w:val="22"/>
          <w:rPrChange w:id="1567" w:author="Nagendra Dhakar" w:date="2016-01-26T17:32:00Z">
            <w:rPr>
              <w:ins w:id="1568" w:author="Nagendra Dhakar" w:date="2016-01-26T17:31:00Z"/>
              <w:rFonts w:asciiTheme="minorHAnsi" w:eastAsiaTheme="minorEastAsia" w:hAnsiTheme="minorHAnsi"/>
              <w:b w:val="0"/>
              <w:caps w:val="0"/>
              <w:noProof/>
              <w:color w:val="auto"/>
              <w:sz w:val="22"/>
            </w:rPr>
          </w:rPrChange>
        </w:rPr>
      </w:pPr>
      <w:ins w:id="1569" w:author="Nagendra Dhakar" w:date="2016-01-26T17:31:00Z">
        <w:r w:rsidRPr="00E7115E">
          <w:rPr>
            <w:rStyle w:val="Hyperlink"/>
            <w:b w:val="0"/>
            <w:noProof/>
            <w:color w:val="auto"/>
            <w:rPrChange w:id="1570" w:author="Nagendra Dhakar" w:date="2016-01-26T17:32:00Z">
              <w:rPr>
                <w:rStyle w:val="Hyperlink"/>
                <w:noProof/>
              </w:rPr>
            </w:rPrChange>
          </w:rPr>
          <w:fldChar w:fldCharType="begin"/>
        </w:r>
        <w:r w:rsidRPr="00E7115E">
          <w:rPr>
            <w:rStyle w:val="Hyperlink"/>
            <w:b w:val="0"/>
            <w:noProof/>
            <w:color w:val="auto"/>
            <w:rPrChange w:id="1571" w:author="Nagendra Dhakar" w:date="2016-01-26T17:32:00Z">
              <w:rPr>
                <w:rStyle w:val="Hyperlink"/>
                <w:noProof/>
              </w:rPr>
            </w:rPrChange>
          </w:rPr>
          <w:instrText xml:space="preserve"> </w:instrText>
        </w:r>
        <w:r w:rsidRPr="00E7115E">
          <w:rPr>
            <w:b w:val="0"/>
            <w:noProof/>
            <w:color w:val="auto"/>
            <w:rPrChange w:id="1572" w:author="Nagendra Dhakar" w:date="2016-01-26T17:32:00Z">
              <w:rPr>
                <w:noProof/>
              </w:rPr>
            </w:rPrChange>
          </w:rPr>
          <w:instrText>HYPERLINK \l "_Toc441592942"</w:instrText>
        </w:r>
        <w:r w:rsidRPr="00E7115E">
          <w:rPr>
            <w:rStyle w:val="Hyperlink"/>
            <w:b w:val="0"/>
            <w:noProof/>
            <w:color w:val="auto"/>
            <w:rPrChange w:id="1573" w:author="Nagendra Dhakar" w:date="2016-01-26T17:32:00Z">
              <w:rPr>
                <w:rStyle w:val="Hyperlink"/>
                <w:noProof/>
              </w:rPr>
            </w:rPrChange>
          </w:rPr>
          <w:instrText xml:space="preserve"> </w:instrText>
        </w:r>
        <w:r w:rsidRPr="00E7115E">
          <w:rPr>
            <w:rStyle w:val="Hyperlink"/>
            <w:b w:val="0"/>
            <w:noProof/>
            <w:color w:val="auto"/>
            <w:rPrChange w:id="1574" w:author="Nagendra Dhakar" w:date="2016-01-26T17:32:00Z">
              <w:rPr>
                <w:rStyle w:val="Hyperlink"/>
                <w:noProof/>
              </w:rPr>
            </w:rPrChange>
          </w:rPr>
        </w:r>
        <w:r w:rsidRPr="00E7115E">
          <w:rPr>
            <w:rStyle w:val="Hyperlink"/>
            <w:b w:val="0"/>
            <w:noProof/>
            <w:color w:val="auto"/>
            <w:rPrChange w:id="1575" w:author="Nagendra Dhakar" w:date="2016-01-26T17:32:00Z">
              <w:rPr>
                <w:rStyle w:val="Hyperlink"/>
                <w:noProof/>
              </w:rPr>
            </w:rPrChange>
          </w:rPr>
          <w:fldChar w:fldCharType="separate"/>
        </w:r>
        <w:r w:rsidRPr="00E7115E">
          <w:rPr>
            <w:rStyle w:val="Hyperlink"/>
            <w:b w:val="0"/>
            <w:noProof/>
            <w:color w:val="auto"/>
            <w:rPrChange w:id="1576" w:author="Nagendra Dhakar" w:date="2016-01-26T17:32:00Z">
              <w:rPr>
                <w:rStyle w:val="Hyperlink"/>
                <w:noProof/>
              </w:rPr>
            </w:rPrChange>
          </w:rPr>
          <w:t>Figure 5.31 utilities</w:t>
        </w:r>
        <w:r w:rsidRPr="00E7115E">
          <w:rPr>
            <w:b w:val="0"/>
            <w:noProof/>
            <w:webHidden/>
            <w:color w:val="auto"/>
            <w:rPrChange w:id="1577" w:author="Nagendra Dhakar" w:date="2016-01-26T17:32:00Z">
              <w:rPr>
                <w:noProof/>
                <w:webHidden/>
              </w:rPr>
            </w:rPrChange>
          </w:rPr>
          <w:tab/>
        </w:r>
        <w:r w:rsidRPr="00E7115E">
          <w:rPr>
            <w:b w:val="0"/>
            <w:noProof/>
            <w:webHidden/>
            <w:color w:val="auto"/>
            <w:rPrChange w:id="1578" w:author="Nagendra Dhakar" w:date="2016-01-26T17:32:00Z">
              <w:rPr>
                <w:noProof/>
                <w:webHidden/>
              </w:rPr>
            </w:rPrChange>
          </w:rPr>
          <w:fldChar w:fldCharType="begin"/>
        </w:r>
        <w:r w:rsidRPr="00E7115E">
          <w:rPr>
            <w:b w:val="0"/>
            <w:noProof/>
            <w:webHidden/>
            <w:color w:val="auto"/>
            <w:rPrChange w:id="1579" w:author="Nagendra Dhakar" w:date="2016-01-26T17:32:00Z">
              <w:rPr>
                <w:noProof/>
                <w:webHidden/>
              </w:rPr>
            </w:rPrChange>
          </w:rPr>
          <w:instrText xml:space="preserve"> PAGEREF _Toc441592942 \h </w:instrText>
        </w:r>
        <w:r w:rsidRPr="00E7115E">
          <w:rPr>
            <w:b w:val="0"/>
            <w:noProof/>
            <w:webHidden/>
            <w:color w:val="auto"/>
            <w:rPrChange w:id="1580" w:author="Nagendra Dhakar" w:date="2016-01-26T17:32:00Z">
              <w:rPr>
                <w:noProof/>
                <w:webHidden/>
              </w:rPr>
            </w:rPrChange>
          </w:rPr>
        </w:r>
      </w:ins>
      <w:r w:rsidRPr="00E7115E">
        <w:rPr>
          <w:b w:val="0"/>
          <w:noProof/>
          <w:webHidden/>
          <w:color w:val="auto"/>
          <w:rPrChange w:id="1581" w:author="Nagendra Dhakar" w:date="2016-01-26T17:32:00Z">
            <w:rPr>
              <w:noProof/>
              <w:webHidden/>
            </w:rPr>
          </w:rPrChange>
        </w:rPr>
        <w:fldChar w:fldCharType="separate"/>
      </w:r>
      <w:ins w:id="1582" w:author="Nagendra Dhakar" w:date="2016-01-26T17:31:00Z">
        <w:r w:rsidRPr="00E7115E">
          <w:rPr>
            <w:b w:val="0"/>
            <w:noProof/>
            <w:webHidden/>
            <w:color w:val="auto"/>
            <w:rPrChange w:id="1583" w:author="Nagendra Dhakar" w:date="2016-01-26T17:32:00Z">
              <w:rPr>
                <w:noProof/>
                <w:webHidden/>
              </w:rPr>
            </w:rPrChange>
          </w:rPr>
          <w:t>130</w:t>
        </w:r>
        <w:r w:rsidRPr="00E7115E">
          <w:rPr>
            <w:b w:val="0"/>
            <w:noProof/>
            <w:webHidden/>
            <w:color w:val="auto"/>
            <w:rPrChange w:id="1584" w:author="Nagendra Dhakar" w:date="2016-01-26T17:32:00Z">
              <w:rPr>
                <w:noProof/>
                <w:webHidden/>
              </w:rPr>
            </w:rPrChange>
          </w:rPr>
          <w:fldChar w:fldCharType="end"/>
        </w:r>
        <w:r w:rsidRPr="00E7115E">
          <w:rPr>
            <w:rStyle w:val="Hyperlink"/>
            <w:b w:val="0"/>
            <w:noProof/>
            <w:color w:val="auto"/>
            <w:rPrChange w:id="1585" w:author="Nagendra Dhakar" w:date="2016-01-26T17:32:00Z">
              <w:rPr>
                <w:rStyle w:val="Hyperlink"/>
                <w:noProof/>
              </w:rPr>
            </w:rPrChange>
          </w:rPr>
          <w:fldChar w:fldCharType="end"/>
        </w:r>
      </w:ins>
    </w:p>
    <w:p w14:paraId="1785C17D" w14:textId="77777777" w:rsidR="00E7115E" w:rsidRPr="00E7115E" w:rsidRDefault="00E7115E">
      <w:pPr>
        <w:pStyle w:val="TableofFigures"/>
        <w:rPr>
          <w:ins w:id="1586" w:author="Nagendra Dhakar" w:date="2016-01-26T17:31:00Z"/>
          <w:rFonts w:asciiTheme="minorHAnsi" w:eastAsiaTheme="minorEastAsia" w:hAnsiTheme="minorHAnsi"/>
          <w:b w:val="0"/>
          <w:caps w:val="0"/>
          <w:noProof/>
          <w:color w:val="auto"/>
          <w:sz w:val="22"/>
          <w:rPrChange w:id="1587" w:author="Nagendra Dhakar" w:date="2016-01-26T17:32:00Z">
            <w:rPr>
              <w:ins w:id="1588" w:author="Nagendra Dhakar" w:date="2016-01-26T17:31:00Z"/>
              <w:rFonts w:asciiTheme="minorHAnsi" w:eastAsiaTheme="minorEastAsia" w:hAnsiTheme="minorHAnsi"/>
              <w:b w:val="0"/>
              <w:caps w:val="0"/>
              <w:noProof/>
              <w:color w:val="auto"/>
              <w:sz w:val="22"/>
            </w:rPr>
          </w:rPrChange>
        </w:rPr>
      </w:pPr>
      <w:ins w:id="1589" w:author="Nagendra Dhakar" w:date="2016-01-26T17:31:00Z">
        <w:r w:rsidRPr="00E7115E">
          <w:rPr>
            <w:rStyle w:val="Hyperlink"/>
            <w:b w:val="0"/>
            <w:noProof/>
            <w:color w:val="auto"/>
            <w:rPrChange w:id="1590" w:author="Nagendra Dhakar" w:date="2016-01-26T17:32:00Z">
              <w:rPr>
                <w:rStyle w:val="Hyperlink"/>
                <w:noProof/>
              </w:rPr>
            </w:rPrChange>
          </w:rPr>
          <w:fldChar w:fldCharType="begin"/>
        </w:r>
        <w:r w:rsidRPr="00E7115E">
          <w:rPr>
            <w:rStyle w:val="Hyperlink"/>
            <w:b w:val="0"/>
            <w:noProof/>
            <w:color w:val="auto"/>
            <w:rPrChange w:id="1591" w:author="Nagendra Dhakar" w:date="2016-01-26T17:32:00Z">
              <w:rPr>
                <w:rStyle w:val="Hyperlink"/>
                <w:noProof/>
              </w:rPr>
            </w:rPrChange>
          </w:rPr>
          <w:instrText xml:space="preserve"> </w:instrText>
        </w:r>
        <w:r w:rsidRPr="00E7115E">
          <w:rPr>
            <w:b w:val="0"/>
            <w:noProof/>
            <w:color w:val="auto"/>
            <w:rPrChange w:id="1592" w:author="Nagendra Dhakar" w:date="2016-01-26T17:32:00Z">
              <w:rPr>
                <w:noProof/>
              </w:rPr>
            </w:rPrChange>
          </w:rPr>
          <w:instrText>HYPERLINK \l "_Toc441592943"</w:instrText>
        </w:r>
        <w:r w:rsidRPr="00E7115E">
          <w:rPr>
            <w:rStyle w:val="Hyperlink"/>
            <w:b w:val="0"/>
            <w:noProof/>
            <w:color w:val="auto"/>
            <w:rPrChange w:id="1593" w:author="Nagendra Dhakar" w:date="2016-01-26T17:32:00Z">
              <w:rPr>
                <w:rStyle w:val="Hyperlink"/>
                <w:noProof/>
              </w:rPr>
            </w:rPrChange>
          </w:rPr>
          <w:instrText xml:space="preserve"> </w:instrText>
        </w:r>
        <w:r w:rsidRPr="00E7115E">
          <w:rPr>
            <w:rStyle w:val="Hyperlink"/>
            <w:b w:val="0"/>
            <w:noProof/>
            <w:color w:val="auto"/>
            <w:rPrChange w:id="1594" w:author="Nagendra Dhakar" w:date="2016-01-26T17:32:00Z">
              <w:rPr>
                <w:rStyle w:val="Hyperlink"/>
                <w:noProof/>
              </w:rPr>
            </w:rPrChange>
          </w:rPr>
        </w:r>
        <w:r w:rsidRPr="00E7115E">
          <w:rPr>
            <w:rStyle w:val="Hyperlink"/>
            <w:b w:val="0"/>
            <w:noProof/>
            <w:color w:val="auto"/>
            <w:rPrChange w:id="1595" w:author="Nagendra Dhakar" w:date="2016-01-26T17:32:00Z">
              <w:rPr>
                <w:rStyle w:val="Hyperlink"/>
                <w:noProof/>
              </w:rPr>
            </w:rPrChange>
          </w:rPr>
          <w:fldChar w:fldCharType="separate"/>
        </w:r>
        <w:r w:rsidRPr="00E7115E">
          <w:rPr>
            <w:rStyle w:val="Hyperlink"/>
            <w:b w:val="0"/>
            <w:noProof/>
            <w:color w:val="auto"/>
            <w:rPrChange w:id="1596" w:author="Nagendra Dhakar" w:date="2016-01-26T17:32:00Z">
              <w:rPr>
                <w:rStyle w:val="Hyperlink"/>
                <w:noProof/>
              </w:rPr>
            </w:rPrChange>
          </w:rPr>
          <w:t>Figure 5.32 Select All Feedback Loops</w:t>
        </w:r>
        <w:r w:rsidRPr="00E7115E">
          <w:rPr>
            <w:b w:val="0"/>
            <w:noProof/>
            <w:webHidden/>
            <w:color w:val="auto"/>
            <w:rPrChange w:id="1597" w:author="Nagendra Dhakar" w:date="2016-01-26T17:32:00Z">
              <w:rPr>
                <w:noProof/>
                <w:webHidden/>
              </w:rPr>
            </w:rPrChange>
          </w:rPr>
          <w:tab/>
        </w:r>
        <w:r w:rsidRPr="00E7115E">
          <w:rPr>
            <w:b w:val="0"/>
            <w:noProof/>
            <w:webHidden/>
            <w:color w:val="auto"/>
            <w:rPrChange w:id="1598" w:author="Nagendra Dhakar" w:date="2016-01-26T17:32:00Z">
              <w:rPr>
                <w:noProof/>
                <w:webHidden/>
              </w:rPr>
            </w:rPrChange>
          </w:rPr>
          <w:fldChar w:fldCharType="begin"/>
        </w:r>
        <w:r w:rsidRPr="00E7115E">
          <w:rPr>
            <w:b w:val="0"/>
            <w:noProof/>
            <w:webHidden/>
            <w:color w:val="auto"/>
            <w:rPrChange w:id="1599" w:author="Nagendra Dhakar" w:date="2016-01-26T17:32:00Z">
              <w:rPr>
                <w:noProof/>
                <w:webHidden/>
              </w:rPr>
            </w:rPrChange>
          </w:rPr>
          <w:instrText xml:space="preserve"> PAGEREF _Toc441592943 \h </w:instrText>
        </w:r>
        <w:r w:rsidRPr="00E7115E">
          <w:rPr>
            <w:b w:val="0"/>
            <w:noProof/>
            <w:webHidden/>
            <w:color w:val="auto"/>
            <w:rPrChange w:id="1600" w:author="Nagendra Dhakar" w:date="2016-01-26T17:32:00Z">
              <w:rPr>
                <w:noProof/>
                <w:webHidden/>
              </w:rPr>
            </w:rPrChange>
          </w:rPr>
        </w:r>
      </w:ins>
      <w:r w:rsidRPr="00E7115E">
        <w:rPr>
          <w:b w:val="0"/>
          <w:noProof/>
          <w:webHidden/>
          <w:color w:val="auto"/>
          <w:rPrChange w:id="1601" w:author="Nagendra Dhakar" w:date="2016-01-26T17:32:00Z">
            <w:rPr>
              <w:noProof/>
              <w:webHidden/>
            </w:rPr>
          </w:rPrChange>
        </w:rPr>
        <w:fldChar w:fldCharType="separate"/>
      </w:r>
      <w:ins w:id="1602" w:author="Nagendra Dhakar" w:date="2016-01-26T17:31:00Z">
        <w:r w:rsidRPr="00E7115E">
          <w:rPr>
            <w:b w:val="0"/>
            <w:noProof/>
            <w:webHidden/>
            <w:color w:val="auto"/>
            <w:rPrChange w:id="1603" w:author="Nagendra Dhakar" w:date="2016-01-26T17:32:00Z">
              <w:rPr>
                <w:noProof/>
                <w:webHidden/>
              </w:rPr>
            </w:rPrChange>
          </w:rPr>
          <w:t>131</w:t>
        </w:r>
        <w:r w:rsidRPr="00E7115E">
          <w:rPr>
            <w:b w:val="0"/>
            <w:noProof/>
            <w:webHidden/>
            <w:color w:val="auto"/>
            <w:rPrChange w:id="1604" w:author="Nagendra Dhakar" w:date="2016-01-26T17:32:00Z">
              <w:rPr>
                <w:noProof/>
                <w:webHidden/>
              </w:rPr>
            </w:rPrChange>
          </w:rPr>
          <w:fldChar w:fldCharType="end"/>
        </w:r>
        <w:r w:rsidRPr="00E7115E">
          <w:rPr>
            <w:rStyle w:val="Hyperlink"/>
            <w:b w:val="0"/>
            <w:noProof/>
            <w:color w:val="auto"/>
            <w:rPrChange w:id="1605" w:author="Nagendra Dhakar" w:date="2016-01-26T17:32:00Z">
              <w:rPr>
                <w:rStyle w:val="Hyperlink"/>
                <w:noProof/>
              </w:rPr>
            </w:rPrChange>
          </w:rPr>
          <w:fldChar w:fldCharType="end"/>
        </w:r>
      </w:ins>
    </w:p>
    <w:p w14:paraId="015C9794" w14:textId="77777777" w:rsidR="00E7115E" w:rsidRPr="00E7115E" w:rsidRDefault="00E7115E">
      <w:pPr>
        <w:pStyle w:val="TableofFigures"/>
        <w:rPr>
          <w:ins w:id="1606" w:author="Nagendra Dhakar" w:date="2016-01-26T17:31:00Z"/>
          <w:rFonts w:asciiTheme="minorHAnsi" w:eastAsiaTheme="minorEastAsia" w:hAnsiTheme="minorHAnsi"/>
          <w:b w:val="0"/>
          <w:caps w:val="0"/>
          <w:noProof/>
          <w:color w:val="auto"/>
          <w:sz w:val="22"/>
          <w:rPrChange w:id="1607" w:author="Nagendra Dhakar" w:date="2016-01-26T17:32:00Z">
            <w:rPr>
              <w:ins w:id="1608" w:author="Nagendra Dhakar" w:date="2016-01-26T17:31:00Z"/>
              <w:rFonts w:asciiTheme="minorHAnsi" w:eastAsiaTheme="minorEastAsia" w:hAnsiTheme="minorHAnsi"/>
              <w:b w:val="0"/>
              <w:caps w:val="0"/>
              <w:noProof/>
              <w:color w:val="auto"/>
              <w:sz w:val="22"/>
            </w:rPr>
          </w:rPrChange>
        </w:rPr>
      </w:pPr>
      <w:ins w:id="1609" w:author="Nagendra Dhakar" w:date="2016-01-26T17:31:00Z">
        <w:r w:rsidRPr="00E7115E">
          <w:rPr>
            <w:rStyle w:val="Hyperlink"/>
            <w:b w:val="0"/>
            <w:noProof/>
            <w:color w:val="auto"/>
            <w:rPrChange w:id="1610" w:author="Nagendra Dhakar" w:date="2016-01-26T17:32:00Z">
              <w:rPr>
                <w:rStyle w:val="Hyperlink"/>
                <w:noProof/>
              </w:rPr>
            </w:rPrChange>
          </w:rPr>
          <w:fldChar w:fldCharType="begin"/>
        </w:r>
        <w:r w:rsidRPr="00E7115E">
          <w:rPr>
            <w:rStyle w:val="Hyperlink"/>
            <w:b w:val="0"/>
            <w:noProof/>
            <w:color w:val="auto"/>
            <w:rPrChange w:id="1611" w:author="Nagendra Dhakar" w:date="2016-01-26T17:32:00Z">
              <w:rPr>
                <w:rStyle w:val="Hyperlink"/>
                <w:noProof/>
              </w:rPr>
            </w:rPrChange>
          </w:rPr>
          <w:instrText xml:space="preserve"> </w:instrText>
        </w:r>
        <w:r w:rsidRPr="00E7115E">
          <w:rPr>
            <w:b w:val="0"/>
            <w:noProof/>
            <w:color w:val="auto"/>
            <w:rPrChange w:id="1612" w:author="Nagendra Dhakar" w:date="2016-01-26T17:32:00Z">
              <w:rPr>
                <w:noProof/>
              </w:rPr>
            </w:rPrChange>
          </w:rPr>
          <w:instrText>HYPERLINK \l "_Toc441592944"</w:instrText>
        </w:r>
        <w:r w:rsidRPr="00E7115E">
          <w:rPr>
            <w:rStyle w:val="Hyperlink"/>
            <w:b w:val="0"/>
            <w:noProof/>
            <w:color w:val="auto"/>
            <w:rPrChange w:id="1613" w:author="Nagendra Dhakar" w:date="2016-01-26T17:32:00Z">
              <w:rPr>
                <w:rStyle w:val="Hyperlink"/>
                <w:noProof/>
              </w:rPr>
            </w:rPrChange>
          </w:rPr>
          <w:instrText xml:space="preserve"> </w:instrText>
        </w:r>
        <w:r w:rsidRPr="00E7115E">
          <w:rPr>
            <w:rStyle w:val="Hyperlink"/>
            <w:b w:val="0"/>
            <w:noProof/>
            <w:color w:val="auto"/>
            <w:rPrChange w:id="1614" w:author="Nagendra Dhakar" w:date="2016-01-26T17:32:00Z">
              <w:rPr>
                <w:rStyle w:val="Hyperlink"/>
                <w:noProof/>
              </w:rPr>
            </w:rPrChange>
          </w:rPr>
        </w:r>
        <w:r w:rsidRPr="00E7115E">
          <w:rPr>
            <w:rStyle w:val="Hyperlink"/>
            <w:b w:val="0"/>
            <w:noProof/>
            <w:color w:val="auto"/>
            <w:rPrChange w:id="1615" w:author="Nagendra Dhakar" w:date="2016-01-26T17:32:00Z">
              <w:rPr>
                <w:rStyle w:val="Hyperlink"/>
                <w:noProof/>
              </w:rPr>
            </w:rPrChange>
          </w:rPr>
          <w:fldChar w:fldCharType="separate"/>
        </w:r>
        <w:r w:rsidRPr="00E7115E">
          <w:rPr>
            <w:rStyle w:val="Hyperlink"/>
            <w:b w:val="0"/>
            <w:noProof/>
            <w:color w:val="auto"/>
            <w:rPrChange w:id="1616" w:author="Nagendra Dhakar" w:date="2016-01-26T17:32:00Z">
              <w:rPr>
                <w:rStyle w:val="Hyperlink"/>
                <w:noProof/>
              </w:rPr>
            </w:rPrChange>
          </w:rPr>
          <w:t>Figure 5.33 Start a Full model Run</w:t>
        </w:r>
        <w:r w:rsidRPr="00E7115E">
          <w:rPr>
            <w:b w:val="0"/>
            <w:noProof/>
            <w:webHidden/>
            <w:color w:val="auto"/>
            <w:rPrChange w:id="1617" w:author="Nagendra Dhakar" w:date="2016-01-26T17:32:00Z">
              <w:rPr>
                <w:noProof/>
                <w:webHidden/>
              </w:rPr>
            </w:rPrChange>
          </w:rPr>
          <w:tab/>
        </w:r>
        <w:r w:rsidRPr="00E7115E">
          <w:rPr>
            <w:b w:val="0"/>
            <w:noProof/>
            <w:webHidden/>
            <w:color w:val="auto"/>
            <w:rPrChange w:id="1618" w:author="Nagendra Dhakar" w:date="2016-01-26T17:32:00Z">
              <w:rPr>
                <w:noProof/>
                <w:webHidden/>
              </w:rPr>
            </w:rPrChange>
          </w:rPr>
          <w:fldChar w:fldCharType="begin"/>
        </w:r>
        <w:r w:rsidRPr="00E7115E">
          <w:rPr>
            <w:b w:val="0"/>
            <w:noProof/>
            <w:webHidden/>
            <w:color w:val="auto"/>
            <w:rPrChange w:id="1619" w:author="Nagendra Dhakar" w:date="2016-01-26T17:32:00Z">
              <w:rPr>
                <w:noProof/>
                <w:webHidden/>
              </w:rPr>
            </w:rPrChange>
          </w:rPr>
          <w:instrText xml:space="preserve"> PAGEREF _Toc441592944 \h </w:instrText>
        </w:r>
        <w:r w:rsidRPr="00E7115E">
          <w:rPr>
            <w:b w:val="0"/>
            <w:noProof/>
            <w:webHidden/>
            <w:color w:val="auto"/>
            <w:rPrChange w:id="1620" w:author="Nagendra Dhakar" w:date="2016-01-26T17:32:00Z">
              <w:rPr>
                <w:noProof/>
                <w:webHidden/>
              </w:rPr>
            </w:rPrChange>
          </w:rPr>
        </w:r>
      </w:ins>
      <w:r w:rsidRPr="00E7115E">
        <w:rPr>
          <w:b w:val="0"/>
          <w:noProof/>
          <w:webHidden/>
          <w:color w:val="auto"/>
          <w:rPrChange w:id="1621" w:author="Nagendra Dhakar" w:date="2016-01-26T17:32:00Z">
            <w:rPr>
              <w:noProof/>
              <w:webHidden/>
            </w:rPr>
          </w:rPrChange>
        </w:rPr>
        <w:fldChar w:fldCharType="separate"/>
      </w:r>
      <w:ins w:id="1622" w:author="Nagendra Dhakar" w:date="2016-01-26T17:31:00Z">
        <w:r w:rsidRPr="00E7115E">
          <w:rPr>
            <w:b w:val="0"/>
            <w:noProof/>
            <w:webHidden/>
            <w:color w:val="auto"/>
            <w:rPrChange w:id="1623" w:author="Nagendra Dhakar" w:date="2016-01-26T17:32:00Z">
              <w:rPr>
                <w:noProof/>
                <w:webHidden/>
              </w:rPr>
            </w:rPrChange>
          </w:rPr>
          <w:t>131</w:t>
        </w:r>
        <w:r w:rsidRPr="00E7115E">
          <w:rPr>
            <w:b w:val="0"/>
            <w:noProof/>
            <w:webHidden/>
            <w:color w:val="auto"/>
            <w:rPrChange w:id="1624" w:author="Nagendra Dhakar" w:date="2016-01-26T17:32:00Z">
              <w:rPr>
                <w:noProof/>
                <w:webHidden/>
              </w:rPr>
            </w:rPrChange>
          </w:rPr>
          <w:fldChar w:fldCharType="end"/>
        </w:r>
        <w:r w:rsidRPr="00E7115E">
          <w:rPr>
            <w:rStyle w:val="Hyperlink"/>
            <w:b w:val="0"/>
            <w:noProof/>
            <w:color w:val="auto"/>
            <w:rPrChange w:id="1625" w:author="Nagendra Dhakar" w:date="2016-01-26T17:32:00Z">
              <w:rPr>
                <w:rStyle w:val="Hyperlink"/>
                <w:noProof/>
              </w:rPr>
            </w:rPrChange>
          </w:rPr>
          <w:fldChar w:fldCharType="end"/>
        </w:r>
      </w:ins>
    </w:p>
    <w:p w14:paraId="582FC0F6" w14:textId="77777777" w:rsidR="00E7115E" w:rsidRPr="00E7115E" w:rsidRDefault="00E7115E">
      <w:pPr>
        <w:pStyle w:val="TableofFigures"/>
        <w:rPr>
          <w:ins w:id="1626" w:author="Nagendra Dhakar" w:date="2016-01-26T17:31:00Z"/>
          <w:rFonts w:asciiTheme="minorHAnsi" w:eastAsiaTheme="minorEastAsia" w:hAnsiTheme="minorHAnsi"/>
          <w:b w:val="0"/>
          <w:caps w:val="0"/>
          <w:noProof/>
          <w:color w:val="auto"/>
          <w:sz w:val="22"/>
          <w:rPrChange w:id="1627" w:author="Nagendra Dhakar" w:date="2016-01-26T17:32:00Z">
            <w:rPr>
              <w:ins w:id="1628" w:author="Nagendra Dhakar" w:date="2016-01-26T17:31:00Z"/>
              <w:rFonts w:asciiTheme="minorHAnsi" w:eastAsiaTheme="minorEastAsia" w:hAnsiTheme="minorHAnsi"/>
              <w:b w:val="0"/>
              <w:caps w:val="0"/>
              <w:noProof/>
              <w:color w:val="auto"/>
              <w:sz w:val="22"/>
            </w:rPr>
          </w:rPrChange>
        </w:rPr>
      </w:pPr>
      <w:ins w:id="1629" w:author="Nagendra Dhakar" w:date="2016-01-26T17:31:00Z">
        <w:r w:rsidRPr="00E7115E">
          <w:rPr>
            <w:rStyle w:val="Hyperlink"/>
            <w:b w:val="0"/>
            <w:noProof/>
            <w:color w:val="auto"/>
            <w:rPrChange w:id="1630" w:author="Nagendra Dhakar" w:date="2016-01-26T17:32:00Z">
              <w:rPr>
                <w:rStyle w:val="Hyperlink"/>
                <w:noProof/>
              </w:rPr>
            </w:rPrChange>
          </w:rPr>
          <w:fldChar w:fldCharType="begin"/>
        </w:r>
        <w:r w:rsidRPr="00E7115E">
          <w:rPr>
            <w:rStyle w:val="Hyperlink"/>
            <w:b w:val="0"/>
            <w:noProof/>
            <w:color w:val="auto"/>
            <w:rPrChange w:id="1631" w:author="Nagendra Dhakar" w:date="2016-01-26T17:32:00Z">
              <w:rPr>
                <w:rStyle w:val="Hyperlink"/>
                <w:noProof/>
              </w:rPr>
            </w:rPrChange>
          </w:rPr>
          <w:instrText xml:space="preserve"> </w:instrText>
        </w:r>
        <w:r w:rsidRPr="00E7115E">
          <w:rPr>
            <w:b w:val="0"/>
            <w:noProof/>
            <w:color w:val="auto"/>
            <w:rPrChange w:id="1632" w:author="Nagendra Dhakar" w:date="2016-01-26T17:32:00Z">
              <w:rPr>
                <w:noProof/>
              </w:rPr>
            </w:rPrChange>
          </w:rPr>
          <w:instrText>HYPERLINK \l "_Toc441592945"</w:instrText>
        </w:r>
        <w:r w:rsidRPr="00E7115E">
          <w:rPr>
            <w:rStyle w:val="Hyperlink"/>
            <w:b w:val="0"/>
            <w:noProof/>
            <w:color w:val="auto"/>
            <w:rPrChange w:id="1633" w:author="Nagendra Dhakar" w:date="2016-01-26T17:32:00Z">
              <w:rPr>
                <w:rStyle w:val="Hyperlink"/>
                <w:noProof/>
              </w:rPr>
            </w:rPrChange>
          </w:rPr>
          <w:instrText xml:space="preserve"> </w:instrText>
        </w:r>
        <w:r w:rsidRPr="00E7115E">
          <w:rPr>
            <w:rStyle w:val="Hyperlink"/>
            <w:b w:val="0"/>
            <w:noProof/>
            <w:color w:val="auto"/>
            <w:rPrChange w:id="1634" w:author="Nagendra Dhakar" w:date="2016-01-26T17:32:00Z">
              <w:rPr>
                <w:rStyle w:val="Hyperlink"/>
                <w:noProof/>
              </w:rPr>
            </w:rPrChange>
          </w:rPr>
        </w:r>
        <w:r w:rsidRPr="00E7115E">
          <w:rPr>
            <w:rStyle w:val="Hyperlink"/>
            <w:b w:val="0"/>
            <w:noProof/>
            <w:color w:val="auto"/>
            <w:rPrChange w:id="1635" w:author="Nagendra Dhakar" w:date="2016-01-26T17:32:00Z">
              <w:rPr>
                <w:rStyle w:val="Hyperlink"/>
                <w:noProof/>
              </w:rPr>
            </w:rPrChange>
          </w:rPr>
          <w:fldChar w:fldCharType="separate"/>
        </w:r>
        <w:r w:rsidRPr="00E7115E">
          <w:rPr>
            <w:rStyle w:val="Hyperlink"/>
            <w:b w:val="0"/>
            <w:noProof/>
            <w:color w:val="auto"/>
            <w:rPrChange w:id="1636" w:author="Nagendra Dhakar" w:date="2016-01-26T17:32:00Z">
              <w:rPr>
                <w:rStyle w:val="Hyperlink"/>
                <w:noProof/>
              </w:rPr>
            </w:rPrChange>
          </w:rPr>
          <w:t>Figure 5.34 Seelct Start Feedback Loop</w:t>
        </w:r>
        <w:r w:rsidRPr="00E7115E">
          <w:rPr>
            <w:b w:val="0"/>
            <w:noProof/>
            <w:webHidden/>
            <w:color w:val="auto"/>
            <w:rPrChange w:id="1637" w:author="Nagendra Dhakar" w:date="2016-01-26T17:32:00Z">
              <w:rPr>
                <w:noProof/>
                <w:webHidden/>
              </w:rPr>
            </w:rPrChange>
          </w:rPr>
          <w:tab/>
        </w:r>
        <w:r w:rsidRPr="00E7115E">
          <w:rPr>
            <w:b w:val="0"/>
            <w:noProof/>
            <w:webHidden/>
            <w:color w:val="auto"/>
            <w:rPrChange w:id="1638" w:author="Nagendra Dhakar" w:date="2016-01-26T17:32:00Z">
              <w:rPr>
                <w:noProof/>
                <w:webHidden/>
              </w:rPr>
            </w:rPrChange>
          </w:rPr>
          <w:fldChar w:fldCharType="begin"/>
        </w:r>
        <w:r w:rsidRPr="00E7115E">
          <w:rPr>
            <w:b w:val="0"/>
            <w:noProof/>
            <w:webHidden/>
            <w:color w:val="auto"/>
            <w:rPrChange w:id="1639" w:author="Nagendra Dhakar" w:date="2016-01-26T17:32:00Z">
              <w:rPr>
                <w:noProof/>
                <w:webHidden/>
              </w:rPr>
            </w:rPrChange>
          </w:rPr>
          <w:instrText xml:space="preserve"> PAGEREF _Toc441592945 \h </w:instrText>
        </w:r>
        <w:r w:rsidRPr="00E7115E">
          <w:rPr>
            <w:b w:val="0"/>
            <w:noProof/>
            <w:webHidden/>
            <w:color w:val="auto"/>
            <w:rPrChange w:id="1640" w:author="Nagendra Dhakar" w:date="2016-01-26T17:32:00Z">
              <w:rPr>
                <w:noProof/>
                <w:webHidden/>
              </w:rPr>
            </w:rPrChange>
          </w:rPr>
        </w:r>
      </w:ins>
      <w:r w:rsidRPr="00E7115E">
        <w:rPr>
          <w:b w:val="0"/>
          <w:noProof/>
          <w:webHidden/>
          <w:color w:val="auto"/>
          <w:rPrChange w:id="1641" w:author="Nagendra Dhakar" w:date="2016-01-26T17:32:00Z">
            <w:rPr>
              <w:noProof/>
              <w:webHidden/>
            </w:rPr>
          </w:rPrChange>
        </w:rPr>
        <w:fldChar w:fldCharType="separate"/>
      </w:r>
      <w:ins w:id="1642" w:author="Nagendra Dhakar" w:date="2016-01-26T17:31:00Z">
        <w:r w:rsidRPr="00E7115E">
          <w:rPr>
            <w:b w:val="0"/>
            <w:noProof/>
            <w:webHidden/>
            <w:color w:val="auto"/>
            <w:rPrChange w:id="1643" w:author="Nagendra Dhakar" w:date="2016-01-26T17:32:00Z">
              <w:rPr>
                <w:noProof/>
                <w:webHidden/>
              </w:rPr>
            </w:rPrChange>
          </w:rPr>
          <w:t>132</w:t>
        </w:r>
        <w:r w:rsidRPr="00E7115E">
          <w:rPr>
            <w:b w:val="0"/>
            <w:noProof/>
            <w:webHidden/>
            <w:color w:val="auto"/>
            <w:rPrChange w:id="1644" w:author="Nagendra Dhakar" w:date="2016-01-26T17:32:00Z">
              <w:rPr>
                <w:noProof/>
                <w:webHidden/>
              </w:rPr>
            </w:rPrChange>
          </w:rPr>
          <w:fldChar w:fldCharType="end"/>
        </w:r>
        <w:r w:rsidRPr="00E7115E">
          <w:rPr>
            <w:rStyle w:val="Hyperlink"/>
            <w:b w:val="0"/>
            <w:noProof/>
            <w:color w:val="auto"/>
            <w:rPrChange w:id="1645" w:author="Nagendra Dhakar" w:date="2016-01-26T17:32:00Z">
              <w:rPr>
                <w:rStyle w:val="Hyperlink"/>
                <w:noProof/>
              </w:rPr>
            </w:rPrChange>
          </w:rPr>
          <w:fldChar w:fldCharType="end"/>
        </w:r>
      </w:ins>
    </w:p>
    <w:p w14:paraId="3B0A800D" w14:textId="77777777" w:rsidR="00E7115E" w:rsidRPr="00E7115E" w:rsidRDefault="00E7115E">
      <w:pPr>
        <w:pStyle w:val="TableofFigures"/>
        <w:rPr>
          <w:ins w:id="1646" w:author="Nagendra Dhakar" w:date="2016-01-26T17:31:00Z"/>
          <w:rFonts w:asciiTheme="minorHAnsi" w:eastAsiaTheme="minorEastAsia" w:hAnsiTheme="minorHAnsi"/>
          <w:b w:val="0"/>
          <w:caps w:val="0"/>
          <w:noProof/>
          <w:color w:val="auto"/>
          <w:sz w:val="22"/>
          <w:rPrChange w:id="1647" w:author="Nagendra Dhakar" w:date="2016-01-26T17:32:00Z">
            <w:rPr>
              <w:ins w:id="1648" w:author="Nagendra Dhakar" w:date="2016-01-26T17:31:00Z"/>
              <w:rFonts w:asciiTheme="minorHAnsi" w:eastAsiaTheme="minorEastAsia" w:hAnsiTheme="minorHAnsi"/>
              <w:b w:val="0"/>
              <w:caps w:val="0"/>
              <w:noProof/>
              <w:color w:val="auto"/>
              <w:sz w:val="22"/>
            </w:rPr>
          </w:rPrChange>
        </w:rPr>
      </w:pPr>
      <w:ins w:id="1649" w:author="Nagendra Dhakar" w:date="2016-01-26T17:31:00Z">
        <w:r w:rsidRPr="00E7115E">
          <w:rPr>
            <w:rStyle w:val="Hyperlink"/>
            <w:b w:val="0"/>
            <w:noProof/>
            <w:color w:val="auto"/>
            <w:rPrChange w:id="1650" w:author="Nagendra Dhakar" w:date="2016-01-26T17:32:00Z">
              <w:rPr>
                <w:rStyle w:val="Hyperlink"/>
                <w:noProof/>
              </w:rPr>
            </w:rPrChange>
          </w:rPr>
          <w:fldChar w:fldCharType="begin"/>
        </w:r>
        <w:r w:rsidRPr="00E7115E">
          <w:rPr>
            <w:rStyle w:val="Hyperlink"/>
            <w:b w:val="0"/>
            <w:noProof/>
            <w:color w:val="auto"/>
            <w:rPrChange w:id="1651" w:author="Nagendra Dhakar" w:date="2016-01-26T17:32:00Z">
              <w:rPr>
                <w:rStyle w:val="Hyperlink"/>
                <w:noProof/>
              </w:rPr>
            </w:rPrChange>
          </w:rPr>
          <w:instrText xml:space="preserve"> </w:instrText>
        </w:r>
        <w:r w:rsidRPr="00E7115E">
          <w:rPr>
            <w:b w:val="0"/>
            <w:noProof/>
            <w:color w:val="auto"/>
            <w:rPrChange w:id="1652" w:author="Nagendra Dhakar" w:date="2016-01-26T17:32:00Z">
              <w:rPr>
                <w:noProof/>
              </w:rPr>
            </w:rPrChange>
          </w:rPr>
          <w:instrText>HYPERLINK \l "_Toc441592946"</w:instrText>
        </w:r>
        <w:r w:rsidRPr="00E7115E">
          <w:rPr>
            <w:rStyle w:val="Hyperlink"/>
            <w:b w:val="0"/>
            <w:noProof/>
            <w:color w:val="auto"/>
            <w:rPrChange w:id="1653" w:author="Nagendra Dhakar" w:date="2016-01-26T17:32:00Z">
              <w:rPr>
                <w:rStyle w:val="Hyperlink"/>
                <w:noProof/>
              </w:rPr>
            </w:rPrChange>
          </w:rPr>
          <w:instrText xml:space="preserve"> </w:instrText>
        </w:r>
        <w:r w:rsidRPr="00E7115E">
          <w:rPr>
            <w:rStyle w:val="Hyperlink"/>
            <w:b w:val="0"/>
            <w:noProof/>
            <w:color w:val="auto"/>
            <w:rPrChange w:id="1654" w:author="Nagendra Dhakar" w:date="2016-01-26T17:32:00Z">
              <w:rPr>
                <w:rStyle w:val="Hyperlink"/>
                <w:noProof/>
              </w:rPr>
            </w:rPrChange>
          </w:rPr>
        </w:r>
        <w:r w:rsidRPr="00E7115E">
          <w:rPr>
            <w:rStyle w:val="Hyperlink"/>
            <w:b w:val="0"/>
            <w:noProof/>
            <w:color w:val="auto"/>
            <w:rPrChange w:id="1655" w:author="Nagendra Dhakar" w:date="2016-01-26T17:32:00Z">
              <w:rPr>
                <w:rStyle w:val="Hyperlink"/>
                <w:noProof/>
              </w:rPr>
            </w:rPrChange>
          </w:rPr>
          <w:fldChar w:fldCharType="separate"/>
        </w:r>
        <w:r w:rsidRPr="00E7115E">
          <w:rPr>
            <w:rStyle w:val="Hyperlink"/>
            <w:b w:val="0"/>
            <w:noProof/>
            <w:color w:val="auto"/>
            <w:rPrChange w:id="1656" w:author="Nagendra Dhakar" w:date="2016-01-26T17:32:00Z">
              <w:rPr>
                <w:rStyle w:val="Hyperlink"/>
                <w:noProof/>
              </w:rPr>
            </w:rPrChange>
          </w:rPr>
          <w:t>Figure 5.35 Start a Full Model Run</w:t>
        </w:r>
        <w:r w:rsidRPr="00E7115E">
          <w:rPr>
            <w:b w:val="0"/>
            <w:noProof/>
            <w:webHidden/>
            <w:color w:val="auto"/>
            <w:rPrChange w:id="1657" w:author="Nagendra Dhakar" w:date="2016-01-26T17:32:00Z">
              <w:rPr>
                <w:noProof/>
                <w:webHidden/>
              </w:rPr>
            </w:rPrChange>
          </w:rPr>
          <w:tab/>
        </w:r>
        <w:r w:rsidRPr="00E7115E">
          <w:rPr>
            <w:b w:val="0"/>
            <w:noProof/>
            <w:webHidden/>
            <w:color w:val="auto"/>
            <w:rPrChange w:id="1658" w:author="Nagendra Dhakar" w:date="2016-01-26T17:32:00Z">
              <w:rPr>
                <w:noProof/>
                <w:webHidden/>
              </w:rPr>
            </w:rPrChange>
          </w:rPr>
          <w:fldChar w:fldCharType="begin"/>
        </w:r>
        <w:r w:rsidRPr="00E7115E">
          <w:rPr>
            <w:b w:val="0"/>
            <w:noProof/>
            <w:webHidden/>
            <w:color w:val="auto"/>
            <w:rPrChange w:id="1659" w:author="Nagendra Dhakar" w:date="2016-01-26T17:32:00Z">
              <w:rPr>
                <w:noProof/>
                <w:webHidden/>
              </w:rPr>
            </w:rPrChange>
          </w:rPr>
          <w:instrText xml:space="preserve"> PAGEREF _Toc441592946 \h </w:instrText>
        </w:r>
        <w:r w:rsidRPr="00E7115E">
          <w:rPr>
            <w:b w:val="0"/>
            <w:noProof/>
            <w:webHidden/>
            <w:color w:val="auto"/>
            <w:rPrChange w:id="1660" w:author="Nagendra Dhakar" w:date="2016-01-26T17:32:00Z">
              <w:rPr>
                <w:noProof/>
                <w:webHidden/>
              </w:rPr>
            </w:rPrChange>
          </w:rPr>
        </w:r>
      </w:ins>
      <w:r w:rsidRPr="00E7115E">
        <w:rPr>
          <w:b w:val="0"/>
          <w:noProof/>
          <w:webHidden/>
          <w:color w:val="auto"/>
          <w:rPrChange w:id="1661" w:author="Nagendra Dhakar" w:date="2016-01-26T17:32:00Z">
            <w:rPr>
              <w:noProof/>
              <w:webHidden/>
            </w:rPr>
          </w:rPrChange>
        </w:rPr>
        <w:fldChar w:fldCharType="separate"/>
      </w:r>
      <w:ins w:id="1662" w:author="Nagendra Dhakar" w:date="2016-01-26T17:31:00Z">
        <w:r w:rsidRPr="00E7115E">
          <w:rPr>
            <w:b w:val="0"/>
            <w:noProof/>
            <w:webHidden/>
            <w:color w:val="auto"/>
            <w:rPrChange w:id="1663" w:author="Nagendra Dhakar" w:date="2016-01-26T17:32:00Z">
              <w:rPr>
                <w:noProof/>
                <w:webHidden/>
              </w:rPr>
            </w:rPrChange>
          </w:rPr>
          <w:t>132</w:t>
        </w:r>
        <w:r w:rsidRPr="00E7115E">
          <w:rPr>
            <w:b w:val="0"/>
            <w:noProof/>
            <w:webHidden/>
            <w:color w:val="auto"/>
            <w:rPrChange w:id="1664" w:author="Nagendra Dhakar" w:date="2016-01-26T17:32:00Z">
              <w:rPr>
                <w:noProof/>
                <w:webHidden/>
              </w:rPr>
            </w:rPrChange>
          </w:rPr>
          <w:fldChar w:fldCharType="end"/>
        </w:r>
        <w:r w:rsidRPr="00E7115E">
          <w:rPr>
            <w:rStyle w:val="Hyperlink"/>
            <w:b w:val="0"/>
            <w:noProof/>
            <w:color w:val="auto"/>
            <w:rPrChange w:id="1665" w:author="Nagendra Dhakar" w:date="2016-01-26T17:32:00Z">
              <w:rPr>
                <w:rStyle w:val="Hyperlink"/>
                <w:noProof/>
              </w:rPr>
            </w:rPrChange>
          </w:rPr>
          <w:fldChar w:fldCharType="end"/>
        </w:r>
      </w:ins>
    </w:p>
    <w:p w14:paraId="1CDF3A22" w14:textId="77777777" w:rsidR="00E7115E" w:rsidRPr="00E7115E" w:rsidRDefault="00E7115E">
      <w:pPr>
        <w:pStyle w:val="TableofFigures"/>
        <w:rPr>
          <w:ins w:id="1666" w:author="Nagendra Dhakar" w:date="2016-01-26T17:31:00Z"/>
          <w:rFonts w:asciiTheme="minorHAnsi" w:eastAsiaTheme="minorEastAsia" w:hAnsiTheme="minorHAnsi"/>
          <w:b w:val="0"/>
          <w:caps w:val="0"/>
          <w:noProof/>
          <w:color w:val="auto"/>
          <w:sz w:val="22"/>
          <w:rPrChange w:id="1667" w:author="Nagendra Dhakar" w:date="2016-01-26T17:32:00Z">
            <w:rPr>
              <w:ins w:id="1668" w:author="Nagendra Dhakar" w:date="2016-01-26T17:31:00Z"/>
              <w:rFonts w:asciiTheme="minorHAnsi" w:eastAsiaTheme="minorEastAsia" w:hAnsiTheme="minorHAnsi"/>
              <w:b w:val="0"/>
              <w:caps w:val="0"/>
              <w:noProof/>
              <w:color w:val="auto"/>
              <w:sz w:val="22"/>
            </w:rPr>
          </w:rPrChange>
        </w:rPr>
      </w:pPr>
      <w:ins w:id="1669" w:author="Nagendra Dhakar" w:date="2016-01-26T17:31:00Z">
        <w:r w:rsidRPr="00E7115E">
          <w:rPr>
            <w:rStyle w:val="Hyperlink"/>
            <w:b w:val="0"/>
            <w:noProof/>
            <w:color w:val="auto"/>
            <w:rPrChange w:id="1670" w:author="Nagendra Dhakar" w:date="2016-01-26T17:32:00Z">
              <w:rPr>
                <w:rStyle w:val="Hyperlink"/>
                <w:noProof/>
              </w:rPr>
            </w:rPrChange>
          </w:rPr>
          <w:fldChar w:fldCharType="begin"/>
        </w:r>
        <w:r w:rsidRPr="00E7115E">
          <w:rPr>
            <w:rStyle w:val="Hyperlink"/>
            <w:b w:val="0"/>
            <w:noProof/>
            <w:color w:val="auto"/>
            <w:rPrChange w:id="1671" w:author="Nagendra Dhakar" w:date="2016-01-26T17:32:00Z">
              <w:rPr>
                <w:rStyle w:val="Hyperlink"/>
                <w:noProof/>
              </w:rPr>
            </w:rPrChange>
          </w:rPr>
          <w:instrText xml:space="preserve"> </w:instrText>
        </w:r>
        <w:r w:rsidRPr="00E7115E">
          <w:rPr>
            <w:b w:val="0"/>
            <w:noProof/>
            <w:color w:val="auto"/>
            <w:rPrChange w:id="1672" w:author="Nagendra Dhakar" w:date="2016-01-26T17:32:00Z">
              <w:rPr>
                <w:noProof/>
              </w:rPr>
            </w:rPrChange>
          </w:rPr>
          <w:instrText>HYPERLINK \l "_Toc441592947"</w:instrText>
        </w:r>
        <w:r w:rsidRPr="00E7115E">
          <w:rPr>
            <w:rStyle w:val="Hyperlink"/>
            <w:b w:val="0"/>
            <w:noProof/>
            <w:color w:val="auto"/>
            <w:rPrChange w:id="1673" w:author="Nagendra Dhakar" w:date="2016-01-26T17:32:00Z">
              <w:rPr>
                <w:rStyle w:val="Hyperlink"/>
                <w:noProof/>
              </w:rPr>
            </w:rPrChange>
          </w:rPr>
          <w:instrText xml:space="preserve"> </w:instrText>
        </w:r>
        <w:r w:rsidRPr="00E7115E">
          <w:rPr>
            <w:rStyle w:val="Hyperlink"/>
            <w:b w:val="0"/>
            <w:noProof/>
            <w:color w:val="auto"/>
            <w:rPrChange w:id="1674" w:author="Nagendra Dhakar" w:date="2016-01-26T17:32:00Z">
              <w:rPr>
                <w:rStyle w:val="Hyperlink"/>
                <w:noProof/>
              </w:rPr>
            </w:rPrChange>
          </w:rPr>
        </w:r>
        <w:r w:rsidRPr="00E7115E">
          <w:rPr>
            <w:rStyle w:val="Hyperlink"/>
            <w:b w:val="0"/>
            <w:noProof/>
            <w:color w:val="auto"/>
            <w:rPrChange w:id="1675" w:author="Nagendra Dhakar" w:date="2016-01-26T17:32:00Z">
              <w:rPr>
                <w:rStyle w:val="Hyperlink"/>
                <w:noProof/>
              </w:rPr>
            </w:rPrChange>
          </w:rPr>
          <w:fldChar w:fldCharType="separate"/>
        </w:r>
        <w:r w:rsidRPr="00E7115E">
          <w:rPr>
            <w:rStyle w:val="Hyperlink"/>
            <w:b w:val="0"/>
            <w:noProof/>
            <w:color w:val="auto"/>
            <w:rPrChange w:id="1676" w:author="Nagendra Dhakar" w:date="2016-01-26T17:32:00Z">
              <w:rPr>
                <w:rStyle w:val="Hyperlink"/>
                <w:noProof/>
              </w:rPr>
            </w:rPrChange>
          </w:rPr>
          <w:t>Figure 5.36 Run A Stage</w:t>
        </w:r>
        <w:r w:rsidRPr="00E7115E">
          <w:rPr>
            <w:b w:val="0"/>
            <w:noProof/>
            <w:webHidden/>
            <w:color w:val="auto"/>
            <w:rPrChange w:id="1677" w:author="Nagendra Dhakar" w:date="2016-01-26T17:32:00Z">
              <w:rPr>
                <w:noProof/>
                <w:webHidden/>
              </w:rPr>
            </w:rPrChange>
          </w:rPr>
          <w:tab/>
        </w:r>
        <w:r w:rsidRPr="00E7115E">
          <w:rPr>
            <w:b w:val="0"/>
            <w:noProof/>
            <w:webHidden/>
            <w:color w:val="auto"/>
            <w:rPrChange w:id="1678" w:author="Nagendra Dhakar" w:date="2016-01-26T17:32:00Z">
              <w:rPr>
                <w:noProof/>
                <w:webHidden/>
              </w:rPr>
            </w:rPrChange>
          </w:rPr>
          <w:fldChar w:fldCharType="begin"/>
        </w:r>
        <w:r w:rsidRPr="00E7115E">
          <w:rPr>
            <w:b w:val="0"/>
            <w:noProof/>
            <w:webHidden/>
            <w:color w:val="auto"/>
            <w:rPrChange w:id="1679" w:author="Nagendra Dhakar" w:date="2016-01-26T17:32:00Z">
              <w:rPr>
                <w:noProof/>
                <w:webHidden/>
              </w:rPr>
            </w:rPrChange>
          </w:rPr>
          <w:instrText xml:space="preserve"> PAGEREF _Toc441592947 \h </w:instrText>
        </w:r>
        <w:r w:rsidRPr="00E7115E">
          <w:rPr>
            <w:b w:val="0"/>
            <w:noProof/>
            <w:webHidden/>
            <w:color w:val="auto"/>
            <w:rPrChange w:id="1680" w:author="Nagendra Dhakar" w:date="2016-01-26T17:32:00Z">
              <w:rPr>
                <w:noProof/>
                <w:webHidden/>
              </w:rPr>
            </w:rPrChange>
          </w:rPr>
        </w:r>
      </w:ins>
      <w:r w:rsidRPr="00E7115E">
        <w:rPr>
          <w:b w:val="0"/>
          <w:noProof/>
          <w:webHidden/>
          <w:color w:val="auto"/>
          <w:rPrChange w:id="1681" w:author="Nagendra Dhakar" w:date="2016-01-26T17:32:00Z">
            <w:rPr>
              <w:noProof/>
              <w:webHidden/>
            </w:rPr>
          </w:rPrChange>
        </w:rPr>
        <w:fldChar w:fldCharType="separate"/>
      </w:r>
      <w:ins w:id="1682" w:author="Nagendra Dhakar" w:date="2016-01-26T17:31:00Z">
        <w:r w:rsidRPr="00E7115E">
          <w:rPr>
            <w:b w:val="0"/>
            <w:noProof/>
            <w:webHidden/>
            <w:color w:val="auto"/>
            <w:rPrChange w:id="1683" w:author="Nagendra Dhakar" w:date="2016-01-26T17:32:00Z">
              <w:rPr>
                <w:noProof/>
                <w:webHidden/>
              </w:rPr>
            </w:rPrChange>
          </w:rPr>
          <w:t>133</w:t>
        </w:r>
        <w:r w:rsidRPr="00E7115E">
          <w:rPr>
            <w:b w:val="0"/>
            <w:noProof/>
            <w:webHidden/>
            <w:color w:val="auto"/>
            <w:rPrChange w:id="1684" w:author="Nagendra Dhakar" w:date="2016-01-26T17:32:00Z">
              <w:rPr>
                <w:noProof/>
                <w:webHidden/>
              </w:rPr>
            </w:rPrChange>
          </w:rPr>
          <w:fldChar w:fldCharType="end"/>
        </w:r>
        <w:r w:rsidRPr="00E7115E">
          <w:rPr>
            <w:rStyle w:val="Hyperlink"/>
            <w:b w:val="0"/>
            <w:noProof/>
            <w:color w:val="auto"/>
            <w:rPrChange w:id="1685" w:author="Nagendra Dhakar" w:date="2016-01-26T17:32:00Z">
              <w:rPr>
                <w:rStyle w:val="Hyperlink"/>
                <w:noProof/>
              </w:rPr>
            </w:rPrChange>
          </w:rPr>
          <w:fldChar w:fldCharType="end"/>
        </w:r>
      </w:ins>
    </w:p>
    <w:p w14:paraId="3AC5E1CD" w14:textId="77777777" w:rsidR="00E7115E" w:rsidRPr="00E7115E" w:rsidRDefault="00E7115E">
      <w:pPr>
        <w:pStyle w:val="TableofFigures"/>
        <w:rPr>
          <w:ins w:id="1686" w:author="Nagendra Dhakar" w:date="2016-01-26T17:31:00Z"/>
          <w:rFonts w:asciiTheme="minorHAnsi" w:eastAsiaTheme="minorEastAsia" w:hAnsiTheme="minorHAnsi"/>
          <w:b w:val="0"/>
          <w:caps w:val="0"/>
          <w:noProof/>
          <w:color w:val="auto"/>
          <w:sz w:val="22"/>
          <w:rPrChange w:id="1687" w:author="Nagendra Dhakar" w:date="2016-01-26T17:32:00Z">
            <w:rPr>
              <w:ins w:id="1688" w:author="Nagendra Dhakar" w:date="2016-01-26T17:31:00Z"/>
              <w:rFonts w:asciiTheme="minorHAnsi" w:eastAsiaTheme="minorEastAsia" w:hAnsiTheme="minorHAnsi"/>
              <w:b w:val="0"/>
              <w:caps w:val="0"/>
              <w:noProof/>
              <w:color w:val="auto"/>
              <w:sz w:val="22"/>
            </w:rPr>
          </w:rPrChange>
        </w:rPr>
      </w:pPr>
      <w:ins w:id="1689" w:author="Nagendra Dhakar" w:date="2016-01-26T17:31:00Z">
        <w:r w:rsidRPr="00E7115E">
          <w:rPr>
            <w:rStyle w:val="Hyperlink"/>
            <w:b w:val="0"/>
            <w:noProof/>
            <w:color w:val="auto"/>
            <w:rPrChange w:id="1690" w:author="Nagendra Dhakar" w:date="2016-01-26T17:32:00Z">
              <w:rPr>
                <w:rStyle w:val="Hyperlink"/>
                <w:noProof/>
              </w:rPr>
            </w:rPrChange>
          </w:rPr>
          <w:fldChar w:fldCharType="begin"/>
        </w:r>
        <w:r w:rsidRPr="00E7115E">
          <w:rPr>
            <w:rStyle w:val="Hyperlink"/>
            <w:b w:val="0"/>
            <w:noProof/>
            <w:color w:val="auto"/>
            <w:rPrChange w:id="1691" w:author="Nagendra Dhakar" w:date="2016-01-26T17:32:00Z">
              <w:rPr>
                <w:rStyle w:val="Hyperlink"/>
                <w:noProof/>
              </w:rPr>
            </w:rPrChange>
          </w:rPr>
          <w:instrText xml:space="preserve"> </w:instrText>
        </w:r>
        <w:r w:rsidRPr="00E7115E">
          <w:rPr>
            <w:b w:val="0"/>
            <w:noProof/>
            <w:color w:val="auto"/>
            <w:rPrChange w:id="1692" w:author="Nagendra Dhakar" w:date="2016-01-26T17:32:00Z">
              <w:rPr>
                <w:noProof/>
              </w:rPr>
            </w:rPrChange>
          </w:rPr>
          <w:instrText>HYPERLINK \l "_Toc441592948"</w:instrText>
        </w:r>
        <w:r w:rsidRPr="00E7115E">
          <w:rPr>
            <w:rStyle w:val="Hyperlink"/>
            <w:b w:val="0"/>
            <w:noProof/>
            <w:color w:val="auto"/>
            <w:rPrChange w:id="1693" w:author="Nagendra Dhakar" w:date="2016-01-26T17:32:00Z">
              <w:rPr>
                <w:rStyle w:val="Hyperlink"/>
                <w:noProof/>
              </w:rPr>
            </w:rPrChange>
          </w:rPr>
          <w:instrText xml:space="preserve"> </w:instrText>
        </w:r>
        <w:r w:rsidRPr="00E7115E">
          <w:rPr>
            <w:rStyle w:val="Hyperlink"/>
            <w:b w:val="0"/>
            <w:noProof/>
            <w:color w:val="auto"/>
            <w:rPrChange w:id="1694" w:author="Nagendra Dhakar" w:date="2016-01-26T17:32:00Z">
              <w:rPr>
                <w:rStyle w:val="Hyperlink"/>
                <w:noProof/>
              </w:rPr>
            </w:rPrChange>
          </w:rPr>
        </w:r>
        <w:r w:rsidRPr="00E7115E">
          <w:rPr>
            <w:rStyle w:val="Hyperlink"/>
            <w:b w:val="0"/>
            <w:noProof/>
            <w:color w:val="auto"/>
            <w:rPrChange w:id="1695" w:author="Nagendra Dhakar" w:date="2016-01-26T17:32:00Z">
              <w:rPr>
                <w:rStyle w:val="Hyperlink"/>
                <w:noProof/>
              </w:rPr>
            </w:rPrChange>
          </w:rPr>
          <w:fldChar w:fldCharType="separate"/>
        </w:r>
        <w:r w:rsidRPr="00E7115E">
          <w:rPr>
            <w:rStyle w:val="Hyperlink"/>
            <w:b w:val="0"/>
            <w:noProof/>
            <w:color w:val="auto"/>
            <w:rPrChange w:id="1696" w:author="Nagendra Dhakar" w:date="2016-01-26T17:32:00Z">
              <w:rPr>
                <w:rStyle w:val="Hyperlink"/>
                <w:noProof/>
              </w:rPr>
            </w:rPrChange>
          </w:rPr>
          <w:t>Figure 7.1 Run a Feedback Loop</w:t>
        </w:r>
        <w:r w:rsidRPr="00E7115E">
          <w:rPr>
            <w:b w:val="0"/>
            <w:noProof/>
            <w:webHidden/>
            <w:color w:val="auto"/>
            <w:rPrChange w:id="1697" w:author="Nagendra Dhakar" w:date="2016-01-26T17:32:00Z">
              <w:rPr>
                <w:noProof/>
                <w:webHidden/>
              </w:rPr>
            </w:rPrChange>
          </w:rPr>
          <w:tab/>
        </w:r>
        <w:r w:rsidRPr="00E7115E">
          <w:rPr>
            <w:b w:val="0"/>
            <w:noProof/>
            <w:webHidden/>
            <w:color w:val="auto"/>
            <w:rPrChange w:id="1698" w:author="Nagendra Dhakar" w:date="2016-01-26T17:32:00Z">
              <w:rPr>
                <w:noProof/>
                <w:webHidden/>
              </w:rPr>
            </w:rPrChange>
          </w:rPr>
          <w:fldChar w:fldCharType="begin"/>
        </w:r>
        <w:r w:rsidRPr="00E7115E">
          <w:rPr>
            <w:b w:val="0"/>
            <w:noProof/>
            <w:webHidden/>
            <w:color w:val="auto"/>
            <w:rPrChange w:id="1699" w:author="Nagendra Dhakar" w:date="2016-01-26T17:32:00Z">
              <w:rPr>
                <w:noProof/>
                <w:webHidden/>
              </w:rPr>
            </w:rPrChange>
          </w:rPr>
          <w:instrText xml:space="preserve"> PAGEREF _Toc441592948 \h </w:instrText>
        </w:r>
        <w:r w:rsidRPr="00E7115E">
          <w:rPr>
            <w:b w:val="0"/>
            <w:noProof/>
            <w:webHidden/>
            <w:color w:val="auto"/>
            <w:rPrChange w:id="1700" w:author="Nagendra Dhakar" w:date="2016-01-26T17:32:00Z">
              <w:rPr>
                <w:noProof/>
                <w:webHidden/>
              </w:rPr>
            </w:rPrChange>
          </w:rPr>
        </w:r>
      </w:ins>
      <w:r w:rsidRPr="00E7115E">
        <w:rPr>
          <w:b w:val="0"/>
          <w:noProof/>
          <w:webHidden/>
          <w:color w:val="auto"/>
          <w:rPrChange w:id="1701" w:author="Nagendra Dhakar" w:date="2016-01-26T17:32:00Z">
            <w:rPr>
              <w:noProof/>
              <w:webHidden/>
            </w:rPr>
          </w:rPrChange>
        </w:rPr>
        <w:fldChar w:fldCharType="separate"/>
      </w:r>
      <w:ins w:id="1702" w:author="Nagendra Dhakar" w:date="2016-01-26T17:31:00Z">
        <w:r w:rsidRPr="00E7115E">
          <w:rPr>
            <w:b w:val="0"/>
            <w:noProof/>
            <w:webHidden/>
            <w:color w:val="auto"/>
            <w:rPrChange w:id="1703" w:author="Nagendra Dhakar" w:date="2016-01-26T17:32:00Z">
              <w:rPr>
                <w:noProof/>
                <w:webHidden/>
              </w:rPr>
            </w:rPrChange>
          </w:rPr>
          <w:t>149</w:t>
        </w:r>
        <w:r w:rsidRPr="00E7115E">
          <w:rPr>
            <w:b w:val="0"/>
            <w:noProof/>
            <w:webHidden/>
            <w:color w:val="auto"/>
            <w:rPrChange w:id="1704" w:author="Nagendra Dhakar" w:date="2016-01-26T17:32:00Z">
              <w:rPr>
                <w:noProof/>
                <w:webHidden/>
              </w:rPr>
            </w:rPrChange>
          </w:rPr>
          <w:fldChar w:fldCharType="end"/>
        </w:r>
        <w:r w:rsidRPr="00E7115E">
          <w:rPr>
            <w:rStyle w:val="Hyperlink"/>
            <w:b w:val="0"/>
            <w:noProof/>
            <w:color w:val="auto"/>
            <w:rPrChange w:id="1705" w:author="Nagendra Dhakar" w:date="2016-01-26T17:32:00Z">
              <w:rPr>
                <w:rStyle w:val="Hyperlink"/>
                <w:noProof/>
              </w:rPr>
            </w:rPrChange>
          </w:rPr>
          <w:fldChar w:fldCharType="end"/>
        </w:r>
      </w:ins>
    </w:p>
    <w:p w14:paraId="547438D5" w14:textId="77777777" w:rsidR="00E7115E" w:rsidRPr="00E7115E" w:rsidRDefault="00E7115E">
      <w:pPr>
        <w:pStyle w:val="TableofFigures"/>
        <w:rPr>
          <w:ins w:id="1706" w:author="Nagendra Dhakar" w:date="2016-01-26T17:31:00Z"/>
          <w:rFonts w:asciiTheme="minorHAnsi" w:eastAsiaTheme="minorEastAsia" w:hAnsiTheme="minorHAnsi"/>
          <w:b w:val="0"/>
          <w:caps w:val="0"/>
          <w:noProof/>
          <w:color w:val="auto"/>
          <w:sz w:val="22"/>
          <w:rPrChange w:id="1707" w:author="Nagendra Dhakar" w:date="2016-01-26T17:32:00Z">
            <w:rPr>
              <w:ins w:id="1708" w:author="Nagendra Dhakar" w:date="2016-01-26T17:31:00Z"/>
              <w:rFonts w:asciiTheme="minorHAnsi" w:eastAsiaTheme="minorEastAsia" w:hAnsiTheme="minorHAnsi"/>
              <w:b w:val="0"/>
              <w:caps w:val="0"/>
              <w:noProof/>
              <w:color w:val="auto"/>
              <w:sz w:val="22"/>
            </w:rPr>
          </w:rPrChange>
        </w:rPr>
      </w:pPr>
      <w:ins w:id="1709" w:author="Nagendra Dhakar" w:date="2016-01-26T17:31:00Z">
        <w:r w:rsidRPr="00E7115E">
          <w:rPr>
            <w:rStyle w:val="Hyperlink"/>
            <w:b w:val="0"/>
            <w:noProof/>
            <w:color w:val="auto"/>
            <w:rPrChange w:id="1710" w:author="Nagendra Dhakar" w:date="2016-01-26T17:32:00Z">
              <w:rPr>
                <w:rStyle w:val="Hyperlink"/>
                <w:noProof/>
              </w:rPr>
            </w:rPrChange>
          </w:rPr>
          <w:fldChar w:fldCharType="begin"/>
        </w:r>
        <w:r w:rsidRPr="00E7115E">
          <w:rPr>
            <w:rStyle w:val="Hyperlink"/>
            <w:b w:val="0"/>
            <w:noProof/>
            <w:color w:val="auto"/>
            <w:rPrChange w:id="1711" w:author="Nagendra Dhakar" w:date="2016-01-26T17:32:00Z">
              <w:rPr>
                <w:rStyle w:val="Hyperlink"/>
                <w:noProof/>
              </w:rPr>
            </w:rPrChange>
          </w:rPr>
          <w:instrText xml:space="preserve"> </w:instrText>
        </w:r>
        <w:r w:rsidRPr="00E7115E">
          <w:rPr>
            <w:b w:val="0"/>
            <w:noProof/>
            <w:color w:val="auto"/>
            <w:rPrChange w:id="1712" w:author="Nagendra Dhakar" w:date="2016-01-26T17:32:00Z">
              <w:rPr>
                <w:noProof/>
              </w:rPr>
            </w:rPrChange>
          </w:rPr>
          <w:instrText>HYPERLINK \l "_Toc441592949"</w:instrText>
        </w:r>
        <w:r w:rsidRPr="00E7115E">
          <w:rPr>
            <w:rStyle w:val="Hyperlink"/>
            <w:b w:val="0"/>
            <w:noProof/>
            <w:color w:val="auto"/>
            <w:rPrChange w:id="1713" w:author="Nagendra Dhakar" w:date="2016-01-26T17:32:00Z">
              <w:rPr>
                <w:rStyle w:val="Hyperlink"/>
                <w:noProof/>
              </w:rPr>
            </w:rPrChange>
          </w:rPr>
          <w:instrText xml:space="preserve"> </w:instrText>
        </w:r>
        <w:r w:rsidRPr="00E7115E">
          <w:rPr>
            <w:rStyle w:val="Hyperlink"/>
            <w:b w:val="0"/>
            <w:noProof/>
            <w:color w:val="auto"/>
            <w:rPrChange w:id="1714" w:author="Nagendra Dhakar" w:date="2016-01-26T17:32:00Z">
              <w:rPr>
                <w:rStyle w:val="Hyperlink"/>
                <w:noProof/>
              </w:rPr>
            </w:rPrChange>
          </w:rPr>
        </w:r>
        <w:r w:rsidRPr="00E7115E">
          <w:rPr>
            <w:rStyle w:val="Hyperlink"/>
            <w:b w:val="0"/>
            <w:noProof/>
            <w:color w:val="auto"/>
            <w:rPrChange w:id="1715" w:author="Nagendra Dhakar" w:date="2016-01-26T17:32:00Z">
              <w:rPr>
                <w:rStyle w:val="Hyperlink"/>
                <w:noProof/>
              </w:rPr>
            </w:rPrChange>
          </w:rPr>
          <w:fldChar w:fldCharType="separate"/>
        </w:r>
        <w:r w:rsidRPr="00E7115E">
          <w:rPr>
            <w:rStyle w:val="Hyperlink"/>
            <w:b w:val="0"/>
            <w:noProof/>
            <w:color w:val="auto"/>
            <w:rPrChange w:id="1716" w:author="Nagendra Dhakar" w:date="2016-01-26T17:32:00Z">
              <w:rPr>
                <w:rStyle w:val="Hyperlink"/>
                <w:noProof/>
              </w:rPr>
            </w:rPrChange>
          </w:rPr>
          <w:t>Figure 7.2 Run a Stage</w:t>
        </w:r>
        <w:r w:rsidRPr="00E7115E">
          <w:rPr>
            <w:b w:val="0"/>
            <w:noProof/>
            <w:webHidden/>
            <w:color w:val="auto"/>
            <w:rPrChange w:id="1717" w:author="Nagendra Dhakar" w:date="2016-01-26T17:32:00Z">
              <w:rPr>
                <w:noProof/>
                <w:webHidden/>
              </w:rPr>
            </w:rPrChange>
          </w:rPr>
          <w:tab/>
        </w:r>
        <w:r w:rsidRPr="00E7115E">
          <w:rPr>
            <w:b w:val="0"/>
            <w:noProof/>
            <w:webHidden/>
            <w:color w:val="auto"/>
            <w:rPrChange w:id="1718" w:author="Nagendra Dhakar" w:date="2016-01-26T17:32:00Z">
              <w:rPr>
                <w:noProof/>
                <w:webHidden/>
              </w:rPr>
            </w:rPrChange>
          </w:rPr>
          <w:fldChar w:fldCharType="begin"/>
        </w:r>
        <w:r w:rsidRPr="00E7115E">
          <w:rPr>
            <w:b w:val="0"/>
            <w:noProof/>
            <w:webHidden/>
            <w:color w:val="auto"/>
            <w:rPrChange w:id="1719" w:author="Nagendra Dhakar" w:date="2016-01-26T17:32:00Z">
              <w:rPr>
                <w:noProof/>
                <w:webHidden/>
              </w:rPr>
            </w:rPrChange>
          </w:rPr>
          <w:instrText xml:space="preserve"> PAGEREF _Toc441592949 \h </w:instrText>
        </w:r>
        <w:r w:rsidRPr="00E7115E">
          <w:rPr>
            <w:b w:val="0"/>
            <w:noProof/>
            <w:webHidden/>
            <w:color w:val="auto"/>
            <w:rPrChange w:id="1720" w:author="Nagendra Dhakar" w:date="2016-01-26T17:32:00Z">
              <w:rPr>
                <w:noProof/>
                <w:webHidden/>
              </w:rPr>
            </w:rPrChange>
          </w:rPr>
        </w:r>
      </w:ins>
      <w:r w:rsidRPr="00E7115E">
        <w:rPr>
          <w:b w:val="0"/>
          <w:noProof/>
          <w:webHidden/>
          <w:color w:val="auto"/>
          <w:rPrChange w:id="1721" w:author="Nagendra Dhakar" w:date="2016-01-26T17:32:00Z">
            <w:rPr>
              <w:noProof/>
              <w:webHidden/>
            </w:rPr>
          </w:rPrChange>
        </w:rPr>
        <w:fldChar w:fldCharType="separate"/>
      </w:r>
      <w:ins w:id="1722" w:author="Nagendra Dhakar" w:date="2016-01-26T17:31:00Z">
        <w:r w:rsidRPr="00E7115E">
          <w:rPr>
            <w:b w:val="0"/>
            <w:noProof/>
            <w:webHidden/>
            <w:color w:val="auto"/>
            <w:rPrChange w:id="1723" w:author="Nagendra Dhakar" w:date="2016-01-26T17:32:00Z">
              <w:rPr>
                <w:noProof/>
                <w:webHidden/>
              </w:rPr>
            </w:rPrChange>
          </w:rPr>
          <w:t>150</w:t>
        </w:r>
        <w:r w:rsidRPr="00E7115E">
          <w:rPr>
            <w:b w:val="0"/>
            <w:noProof/>
            <w:webHidden/>
            <w:color w:val="auto"/>
            <w:rPrChange w:id="1724" w:author="Nagendra Dhakar" w:date="2016-01-26T17:32:00Z">
              <w:rPr>
                <w:noProof/>
                <w:webHidden/>
              </w:rPr>
            </w:rPrChange>
          </w:rPr>
          <w:fldChar w:fldCharType="end"/>
        </w:r>
        <w:r w:rsidRPr="00E7115E">
          <w:rPr>
            <w:rStyle w:val="Hyperlink"/>
            <w:b w:val="0"/>
            <w:noProof/>
            <w:color w:val="auto"/>
            <w:rPrChange w:id="1725" w:author="Nagendra Dhakar" w:date="2016-01-26T17:32:00Z">
              <w:rPr>
                <w:rStyle w:val="Hyperlink"/>
                <w:noProof/>
              </w:rPr>
            </w:rPrChange>
          </w:rPr>
          <w:fldChar w:fldCharType="end"/>
        </w:r>
      </w:ins>
    </w:p>
    <w:p w14:paraId="09B52889" w14:textId="77777777" w:rsidR="00E7115E" w:rsidRPr="00E7115E" w:rsidRDefault="00E7115E">
      <w:pPr>
        <w:pStyle w:val="TableofFigures"/>
        <w:rPr>
          <w:ins w:id="1726" w:author="Nagendra Dhakar" w:date="2016-01-26T17:31:00Z"/>
          <w:rFonts w:asciiTheme="minorHAnsi" w:eastAsiaTheme="minorEastAsia" w:hAnsiTheme="minorHAnsi"/>
          <w:b w:val="0"/>
          <w:caps w:val="0"/>
          <w:noProof/>
          <w:color w:val="auto"/>
          <w:sz w:val="22"/>
          <w:rPrChange w:id="1727" w:author="Nagendra Dhakar" w:date="2016-01-26T17:32:00Z">
            <w:rPr>
              <w:ins w:id="1728" w:author="Nagendra Dhakar" w:date="2016-01-26T17:31:00Z"/>
              <w:rFonts w:asciiTheme="minorHAnsi" w:eastAsiaTheme="minorEastAsia" w:hAnsiTheme="minorHAnsi"/>
              <w:b w:val="0"/>
              <w:caps w:val="0"/>
              <w:noProof/>
              <w:color w:val="auto"/>
              <w:sz w:val="22"/>
            </w:rPr>
          </w:rPrChange>
        </w:rPr>
      </w:pPr>
      <w:ins w:id="1729" w:author="Nagendra Dhakar" w:date="2016-01-26T17:31:00Z">
        <w:r w:rsidRPr="00E7115E">
          <w:rPr>
            <w:rStyle w:val="Hyperlink"/>
            <w:b w:val="0"/>
            <w:noProof/>
            <w:color w:val="auto"/>
            <w:rPrChange w:id="1730" w:author="Nagendra Dhakar" w:date="2016-01-26T17:32:00Z">
              <w:rPr>
                <w:rStyle w:val="Hyperlink"/>
                <w:noProof/>
              </w:rPr>
            </w:rPrChange>
          </w:rPr>
          <w:fldChar w:fldCharType="begin"/>
        </w:r>
        <w:r w:rsidRPr="00E7115E">
          <w:rPr>
            <w:rStyle w:val="Hyperlink"/>
            <w:b w:val="0"/>
            <w:noProof/>
            <w:color w:val="auto"/>
            <w:rPrChange w:id="1731" w:author="Nagendra Dhakar" w:date="2016-01-26T17:32:00Z">
              <w:rPr>
                <w:rStyle w:val="Hyperlink"/>
                <w:noProof/>
              </w:rPr>
            </w:rPrChange>
          </w:rPr>
          <w:instrText xml:space="preserve"> </w:instrText>
        </w:r>
        <w:r w:rsidRPr="00E7115E">
          <w:rPr>
            <w:b w:val="0"/>
            <w:noProof/>
            <w:color w:val="auto"/>
            <w:rPrChange w:id="1732" w:author="Nagendra Dhakar" w:date="2016-01-26T17:32:00Z">
              <w:rPr>
                <w:noProof/>
              </w:rPr>
            </w:rPrChange>
          </w:rPr>
          <w:instrText>HYPERLINK \l "_Toc441592950"</w:instrText>
        </w:r>
        <w:r w:rsidRPr="00E7115E">
          <w:rPr>
            <w:rStyle w:val="Hyperlink"/>
            <w:b w:val="0"/>
            <w:noProof/>
            <w:color w:val="auto"/>
            <w:rPrChange w:id="1733" w:author="Nagendra Dhakar" w:date="2016-01-26T17:32:00Z">
              <w:rPr>
                <w:rStyle w:val="Hyperlink"/>
                <w:noProof/>
              </w:rPr>
            </w:rPrChange>
          </w:rPr>
          <w:instrText xml:space="preserve"> </w:instrText>
        </w:r>
        <w:r w:rsidRPr="00E7115E">
          <w:rPr>
            <w:rStyle w:val="Hyperlink"/>
            <w:b w:val="0"/>
            <w:noProof/>
            <w:color w:val="auto"/>
            <w:rPrChange w:id="1734" w:author="Nagendra Dhakar" w:date="2016-01-26T17:32:00Z">
              <w:rPr>
                <w:rStyle w:val="Hyperlink"/>
                <w:noProof/>
              </w:rPr>
            </w:rPrChange>
          </w:rPr>
        </w:r>
        <w:r w:rsidRPr="00E7115E">
          <w:rPr>
            <w:rStyle w:val="Hyperlink"/>
            <w:b w:val="0"/>
            <w:noProof/>
            <w:color w:val="auto"/>
            <w:rPrChange w:id="1735" w:author="Nagendra Dhakar" w:date="2016-01-26T17:32:00Z">
              <w:rPr>
                <w:rStyle w:val="Hyperlink"/>
                <w:noProof/>
              </w:rPr>
            </w:rPrChange>
          </w:rPr>
          <w:fldChar w:fldCharType="separate"/>
        </w:r>
        <w:r w:rsidRPr="00E7115E">
          <w:rPr>
            <w:rStyle w:val="Hyperlink"/>
            <w:b w:val="0"/>
            <w:noProof/>
            <w:color w:val="auto"/>
            <w:rPrChange w:id="1736" w:author="Nagendra Dhakar" w:date="2016-01-26T17:32:00Z">
              <w:rPr>
                <w:rStyle w:val="Hyperlink"/>
                <w:noProof/>
              </w:rPr>
            </w:rPrChange>
          </w:rPr>
          <w:t>Figure 7.3 Model Run Stages</w:t>
        </w:r>
        <w:r w:rsidRPr="00E7115E">
          <w:rPr>
            <w:b w:val="0"/>
            <w:noProof/>
            <w:webHidden/>
            <w:color w:val="auto"/>
            <w:rPrChange w:id="1737" w:author="Nagendra Dhakar" w:date="2016-01-26T17:32:00Z">
              <w:rPr>
                <w:noProof/>
                <w:webHidden/>
              </w:rPr>
            </w:rPrChange>
          </w:rPr>
          <w:tab/>
        </w:r>
        <w:r w:rsidRPr="00E7115E">
          <w:rPr>
            <w:b w:val="0"/>
            <w:noProof/>
            <w:webHidden/>
            <w:color w:val="auto"/>
            <w:rPrChange w:id="1738" w:author="Nagendra Dhakar" w:date="2016-01-26T17:32:00Z">
              <w:rPr>
                <w:noProof/>
                <w:webHidden/>
              </w:rPr>
            </w:rPrChange>
          </w:rPr>
          <w:fldChar w:fldCharType="begin"/>
        </w:r>
        <w:r w:rsidRPr="00E7115E">
          <w:rPr>
            <w:b w:val="0"/>
            <w:noProof/>
            <w:webHidden/>
            <w:color w:val="auto"/>
            <w:rPrChange w:id="1739" w:author="Nagendra Dhakar" w:date="2016-01-26T17:32:00Z">
              <w:rPr>
                <w:noProof/>
                <w:webHidden/>
              </w:rPr>
            </w:rPrChange>
          </w:rPr>
          <w:instrText xml:space="preserve"> PAGEREF _Toc441592950 \h </w:instrText>
        </w:r>
        <w:r w:rsidRPr="00E7115E">
          <w:rPr>
            <w:b w:val="0"/>
            <w:noProof/>
            <w:webHidden/>
            <w:color w:val="auto"/>
            <w:rPrChange w:id="1740" w:author="Nagendra Dhakar" w:date="2016-01-26T17:32:00Z">
              <w:rPr>
                <w:noProof/>
                <w:webHidden/>
              </w:rPr>
            </w:rPrChange>
          </w:rPr>
        </w:r>
      </w:ins>
      <w:r w:rsidRPr="00E7115E">
        <w:rPr>
          <w:b w:val="0"/>
          <w:noProof/>
          <w:webHidden/>
          <w:color w:val="auto"/>
          <w:rPrChange w:id="1741" w:author="Nagendra Dhakar" w:date="2016-01-26T17:32:00Z">
            <w:rPr>
              <w:noProof/>
              <w:webHidden/>
            </w:rPr>
          </w:rPrChange>
        </w:rPr>
        <w:fldChar w:fldCharType="separate"/>
      </w:r>
      <w:ins w:id="1742" w:author="Nagendra Dhakar" w:date="2016-01-26T17:31:00Z">
        <w:r w:rsidRPr="00E7115E">
          <w:rPr>
            <w:b w:val="0"/>
            <w:noProof/>
            <w:webHidden/>
            <w:color w:val="auto"/>
            <w:rPrChange w:id="1743" w:author="Nagendra Dhakar" w:date="2016-01-26T17:32:00Z">
              <w:rPr>
                <w:noProof/>
                <w:webHidden/>
              </w:rPr>
            </w:rPrChange>
          </w:rPr>
          <w:t>151</w:t>
        </w:r>
        <w:r w:rsidRPr="00E7115E">
          <w:rPr>
            <w:b w:val="0"/>
            <w:noProof/>
            <w:webHidden/>
            <w:color w:val="auto"/>
            <w:rPrChange w:id="1744" w:author="Nagendra Dhakar" w:date="2016-01-26T17:32:00Z">
              <w:rPr>
                <w:noProof/>
                <w:webHidden/>
              </w:rPr>
            </w:rPrChange>
          </w:rPr>
          <w:fldChar w:fldCharType="end"/>
        </w:r>
        <w:r w:rsidRPr="00E7115E">
          <w:rPr>
            <w:rStyle w:val="Hyperlink"/>
            <w:b w:val="0"/>
            <w:noProof/>
            <w:color w:val="auto"/>
            <w:rPrChange w:id="1745" w:author="Nagendra Dhakar" w:date="2016-01-26T17:32:00Z">
              <w:rPr>
                <w:rStyle w:val="Hyperlink"/>
                <w:noProof/>
              </w:rPr>
            </w:rPrChange>
          </w:rPr>
          <w:fldChar w:fldCharType="end"/>
        </w:r>
      </w:ins>
    </w:p>
    <w:p w14:paraId="05E0CB7E" w14:textId="77777777" w:rsidR="00E7115E" w:rsidRPr="00E7115E" w:rsidRDefault="00E7115E">
      <w:pPr>
        <w:pStyle w:val="TableofFigures"/>
        <w:rPr>
          <w:ins w:id="1746" w:author="Nagendra Dhakar" w:date="2016-01-26T17:31:00Z"/>
          <w:rFonts w:asciiTheme="minorHAnsi" w:eastAsiaTheme="minorEastAsia" w:hAnsiTheme="minorHAnsi"/>
          <w:b w:val="0"/>
          <w:caps w:val="0"/>
          <w:noProof/>
          <w:color w:val="auto"/>
          <w:sz w:val="22"/>
          <w:rPrChange w:id="1747" w:author="Nagendra Dhakar" w:date="2016-01-26T17:32:00Z">
            <w:rPr>
              <w:ins w:id="1748" w:author="Nagendra Dhakar" w:date="2016-01-26T17:31:00Z"/>
              <w:rFonts w:asciiTheme="minorHAnsi" w:eastAsiaTheme="minorEastAsia" w:hAnsiTheme="minorHAnsi"/>
              <w:b w:val="0"/>
              <w:caps w:val="0"/>
              <w:noProof/>
              <w:color w:val="auto"/>
              <w:sz w:val="22"/>
            </w:rPr>
          </w:rPrChange>
        </w:rPr>
      </w:pPr>
      <w:ins w:id="1749" w:author="Nagendra Dhakar" w:date="2016-01-26T17:31:00Z">
        <w:r w:rsidRPr="00E7115E">
          <w:rPr>
            <w:rStyle w:val="Hyperlink"/>
            <w:b w:val="0"/>
            <w:noProof/>
            <w:color w:val="auto"/>
            <w:rPrChange w:id="1750" w:author="Nagendra Dhakar" w:date="2016-01-26T17:32:00Z">
              <w:rPr>
                <w:rStyle w:val="Hyperlink"/>
                <w:noProof/>
              </w:rPr>
            </w:rPrChange>
          </w:rPr>
          <w:fldChar w:fldCharType="begin"/>
        </w:r>
        <w:r w:rsidRPr="00E7115E">
          <w:rPr>
            <w:rStyle w:val="Hyperlink"/>
            <w:b w:val="0"/>
            <w:noProof/>
            <w:color w:val="auto"/>
            <w:rPrChange w:id="1751" w:author="Nagendra Dhakar" w:date="2016-01-26T17:32:00Z">
              <w:rPr>
                <w:rStyle w:val="Hyperlink"/>
                <w:noProof/>
              </w:rPr>
            </w:rPrChange>
          </w:rPr>
          <w:instrText xml:space="preserve"> </w:instrText>
        </w:r>
        <w:r w:rsidRPr="00E7115E">
          <w:rPr>
            <w:b w:val="0"/>
            <w:noProof/>
            <w:color w:val="auto"/>
            <w:rPrChange w:id="1752" w:author="Nagendra Dhakar" w:date="2016-01-26T17:32:00Z">
              <w:rPr>
                <w:noProof/>
              </w:rPr>
            </w:rPrChange>
          </w:rPr>
          <w:instrText>HYPERLINK \l "_Toc441592951"</w:instrText>
        </w:r>
        <w:r w:rsidRPr="00E7115E">
          <w:rPr>
            <w:rStyle w:val="Hyperlink"/>
            <w:b w:val="0"/>
            <w:noProof/>
            <w:color w:val="auto"/>
            <w:rPrChange w:id="1753" w:author="Nagendra Dhakar" w:date="2016-01-26T17:32:00Z">
              <w:rPr>
                <w:rStyle w:val="Hyperlink"/>
                <w:noProof/>
              </w:rPr>
            </w:rPrChange>
          </w:rPr>
          <w:instrText xml:space="preserve"> </w:instrText>
        </w:r>
        <w:r w:rsidRPr="00E7115E">
          <w:rPr>
            <w:rStyle w:val="Hyperlink"/>
            <w:b w:val="0"/>
            <w:noProof/>
            <w:color w:val="auto"/>
            <w:rPrChange w:id="1754" w:author="Nagendra Dhakar" w:date="2016-01-26T17:32:00Z">
              <w:rPr>
                <w:rStyle w:val="Hyperlink"/>
                <w:noProof/>
              </w:rPr>
            </w:rPrChange>
          </w:rPr>
        </w:r>
        <w:r w:rsidRPr="00E7115E">
          <w:rPr>
            <w:rStyle w:val="Hyperlink"/>
            <w:b w:val="0"/>
            <w:noProof/>
            <w:color w:val="auto"/>
            <w:rPrChange w:id="1755" w:author="Nagendra Dhakar" w:date="2016-01-26T17:32:00Z">
              <w:rPr>
                <w:rStyle w:val="Hyperlink"/>
                <w:noProof/>
              </w:rPr>
            </w:rPrChange>
          </w:rPr>
          <w:fldChar w:fldCharType="separate"/>
        </w:r>
        <w:r w:rsidRPr="00E7115E">
          <w:rPr>
            <w:rStyle w:val="Hyperlink"/>
            <w:b w:val="0"/>
            <w:noProof/>
            <w:color w:val="auto"/>
            <w:rPrChange w:id="1756" w:author="Nagendra Dhakar" w:date="2016-01-26T17:32:00Z">
              <w:rPr>
                <w:rStyle w:val="Hyperlink"/>
                <w:noProof/>
              </w:rPr>
            </w:rPrChange>
          </w:rPr>
          <w:t>Figure 7.4 Model Stage Step Settings</w:t>
        </w:r>
        <w:r w:rsidRPr="00E7115E">
          <w:rPr>
            <w:b w:val="0"/>
            <w:noProof/>
            <w:webHidden/>
            <w:color w:val="auto"/>
            <w:rPrChange w:id="1757" w:author="Nagendra Dhakar" w:date="2016-01-26T17:32:00Z">
              <w:rPr>
                <w:noProof/>
                <w:webHidden/>
              </w:rPr>
            </w:rPrChange>
          </w:rPr>
          <w:tab/>
        </w:r>
        <w:r w:rsidRPr="00E7115E">
          <w:rPr>
            <w:b w:val="0"/>
            <w:noProof/>
            <w:webHidden/>
            <w:color w:val="auto"/>
            <w:rPrChange w:id="1758" w:author="Nagendra Dhakar" w:date="2016-01-26T17:32:00Z">
              <w:rPr>
                <w:noProof/>
                <w:webHidden/>
              </w:rPr>
            </w:rPrChange>
          </w:rPr>
          <w:fldChar w:fldCharType="begin"/>
        </w:r>
        <w:r w:rsidRPr="00E7115E">
          <w:rPr>
            <w:b w:val="0"/>
            <w:noProof/>
            <w:webHidden/>
            <w:color w:val="auto"/>
            <w:rPrChange w:id="1759" w:author="Nagendra Dhakar" w:date="2016-01-26T17:32:00Z">
              <w:rPr>
                <w:noProof/>
                <w:webHidden/>
              </w:rPr>
            </w:rPrChange>
          </w:rPr>
          <w:instrText xml:space="preserve"> PAGEREF _Toc441592951 \h </w:instrText>
        </w:r>
        <w:r w:rsidRPr="00E7115E">
          <w:rPr>
            <w:b w:val="0"/>
            <w:noProof/>
            <w:webHidden/>
            <w:color w:val="auto"/>
            <w:rPrChange w:id="1760" w:author="Nagendra Dhakar" w:date="2016-01-26T17:32:00Z">
              <w:rPr>
                <w:noProof/>
                <w:webHidden/>
              </w:rPr>
            </w:rPrChange>
          </w:rPr>
        </w:r>
      </w:ins>
      <w:r w:rsidRPr="00E7115E">
        <w:rPr>
          <w:b w:val="0"/>
          <w:noProof/>
          <w:webHidden/>
          <w:color w:val="auto"/>
          <w:rPrChange w:id="1761" w:author="Nagendra Dhakar" w:date="2016-01-26T17:32:00Z">
            <w:rPr>
              <w:noProof/>
              <w:webHidden/>
            </w:rPr>
          </w:rPrChange>
        </w:rPr>
        <w:fldChar w:fldCharType="separate"/>
      </w:r>
      <w:ins w:id="1762" w:author="Nagendra Dhakar" w:date="2016-01-26T17:31:00Z">
        <w:r w:rsidRPr="00E7115E">
          <w:rPr>
            <w:b w:val="0"/>
            <w:noProof/>
            <w:webHidden/>
            <w:color w:val="auto"/>
            <w:rPrChange w:id="1763" w:author="Nagendra Dhakar" w:date="2016-01-26T17:32:00Z">
              <w:rPr>
                <w:noProof/>
                <w:webHidden/>
              </w:rPr>
            </w:rPrChange>
          </w:rPr>
          <w:t>151</w:t>
        </w:r>
        <w:r w:rsidRPr="00E7115E">
          <w:rPr>
            <w:b w:val="0"/>
            <w:noProof/>
            <w:webHidden/>
            <w:color w:val="auto"/>
            <w:rPrChange w:id="1764" w:author="Nagendra Dhakar" w:date="2016-01-26T17:32:00Z">
              <w:rPr>
                <w:noProof/>
                <w:webHidden/>
              </w:rPr>
            </w:rPrChange>
          </w:rPr>
          <w:fldChar w:fldCharType="end"/>
        </w:r>
        <w:r w:rsidRPr="00E7115E">
          <w:rPr>
            <w:rStyle w:val="Hyperlink"/>
            <w:b w:val="0"/>
            <w:noProof/>
            <w:color w:val="auto"/>
            <w:rPrChange w:id="1765" w:author="Nagendra Dhakar" w:date="2016-01-26T17:32:00Z">
              <w:rPr>
                <w:rStyle w:val="Hyperlink"/>
                <w:noProof/>
              </w:rPr>
            </w:rPrChange>
          </w:rPr>
          <w:fldChar w:fldCharType="end"/>
        </w:r>
      </w:ins>
    </w:p>
    <w:p w14:paraId="1BEB4B56" w14:textId="77777777" w:rsidR="00E7115E" w:rsidRPr="00E7115E" w:rsidRDefault="00E7115E">
      <w:pPr>
        <w:pStyle w:val="TableofFigures"/>
        <w:rPr>
          <w:ins w:id="1766" w:author="Nagendra Dhakar" w:date="2016-01-26T17:31:00Z"/>
          <w:rFonts w:asciiTheme="minorHAnsi" w:eastAsiaTheme="minorEastAsia" w:hAnsiTheme="minorHAnsi"/>
          <w:b w:val="0"/>
          <w:caps w:val="0"/>
          <w:noProof/>
          <w:color w:val="auto"/>
          <w:sz w:val="22"/>
          <w:rPrChange w:id="1767" w:author="Nagendra Dhakar" w:date="2016-01-26T17:32:00Z">
            <w:rPr>
              <w:ins w:id="1768" w:author="Nagendra Dhakar" w:date="2016-01-26T17:31:00Z"/>
              <w:rFonts w:asciiTheme="minorHAnsi" w:eastAsiaTheme="minorEastAsia" w:hAnsiTheme="minorHAnsi"/>
              <w:b w:val="0"/>
              <w:caps w:val="0"/>
              <w:noProof/>
              <w:color w:val="auto"/>
              <w:sz w:val="22"/>
            </w:rPr>
          </w:rPrChange>
        </w:rPr>
      </w:pPr>
      <w:ins w:id="1769" w:author="Nagendra Dhakar" w:date="2016-01-26T17:31:00Z">
        <w:r w:rsidRPr="00E7115E">
          <w:rPr>
            <w:rStyle w:val="Hyperlink"/>
            <w:b w:val="0"/>
            <w:noProof/>
            <w:color w:val="auto"/>
            <w:rPrChange w:id="1770" w:author="Nagendra Dhakar" w:date="2016-01-26T17:32:00Z">
              <w:rPr>
                <w:rStyle w:val="Hyperlink"/>
                <w:noProof/>
              </w:rPr>
            </w:rPrChange>
          </w:rPr>
          <w:fldChar w:fldCharType="begin"/>
        </w:r>
        <w:r w:rsidRPr="00E7115E">
          <w:rPr>
            <w:rStyle w:val="Hyperlink"/>
            <w:b w:val="0"/>
            <w:noProof/>
            <w:color w:val="auto"/>
            <w:rPrChange w:id="1771" w:author="Nagendra Dhakar" w:date="2016-01-26T17:32:00Z">
              <w:rPr>
                <w:rStyle w:val="Hyperlink"/>
                <w:noProof/>
              </w:rPr>
            </w:rPrChange>
          </w:rPr>
          <w:instrText xml:space="preserve"> </w:instrText>
        </w:r>
        <w:r w:rsidRPr="00E7115E">
          <w:rPr>
            <w:b w:val="0"/>
            <w:noProof/>
            <w:color w:val="auto"/>
            <w:rPrChange w:id="1772" w:author="Nagendra Dhakar" w:date="2016-01-26T17:32:00Z">
              <w:rPr>
                <w:noProof/>
              </w:rPr>
            </w:rPrChange>
          </w:rPr>
          <w:instrText>HYPERLINK \l "_Toc441592952"</w:instrText>
        </w:r>
        <w:r w:rsidRPr="00E7115E">
          <w:rPr>
            <w:rStyle w:val="Hyperlink"/>
            <w:b w:val="0"/>
            <w:noProof/>
            <w:color w:val="auto"/>
            <w:rPrChange w:id="1773" w:author="Nagendra Dhakar" w:date="2016-01-26T17:32:00Z">
              <w:rPr>
                <w:rStyle w:val="Hyperlink"/>
                <w:noProof/>
              </w:rPr>
            </w:rPrChange>
          </w:rPr>
          <w:instrText xml:space="preserve"> </w:instrText>
        </w:r>
        <w:r w:rsidRPr="00E7115E">
          <w:rPr>
            <w:rStyle w:val="Hyperlink"/>
            <w:b w:val="0"/>
            <w:noProof/>
            <w:color w:val="auto"/>
            <w:rPrChange w:id="1774" w:author="Nagendra Dhakar" w:date="2016-01-26T17:32:00Z">
              <w:rPr>
                <w:rStyle w:val="Hyperlink"/>
                <w:noProof/>
              </w:rPr>
            </w:rPrChange>
          </w:rPr>
        </w:r>
        <w:r w:rsidRPr="00E7115E">
          <w:rPr>
            <w:rStyle w:val="Hyperlink"/>
            <w:b w:val="0"/>
            <w:noProof/>
            <w:color w:val="auto"/>
            <w:rPrChange w:id="1775" w:author="Nagendra Dhakar" w:date="2016-01-26T17:32:00Z">
              <w:rPr>
                <w:rStyle w:val="Hyperlink"/>
                <w:noProof/>
              </w:rPr>
            </w:rPrChange>
          </w:rPr>
          <w:fldChar w:fldCharType="separate"/>
        </w:r>
        <w:r w:rsidRPr="00E7115E">
          <w:rPr>
            <w:rStyle w:val="Hyperlink"/>
            <w:b w:val="0"/>
            <w:noProof/>
            <w:color w:val="auto"/>
            <w:rPrChange w:id="1776" w:author="Nagendra Dhakar" w:date="2016-01-26T17:32:00Z">
              <w:rPr>
                <w:rStyle w:val="Hyperlink"/>
                <w:noProof/>
              </w:rPr>
            </w:rPrChange>
          </w:rPr>
          <w:t>Figure 7.5 Model Stage Step Settings – How to Update</w:t>
        </w:r>
        <w:r w:rsidRPr="00E7115E">
          <w:rPr>
            <w:b w:val="0"/>
            <w:noProof/>
            <w:webHidden/>
            <w:color w:val="auto"/>
            <w:rPrChange w:id="1777" w:author="Nagendra Dhakar" w:date="2016-01-26T17:32:00Z">
              <w:rPr>
                <w:noProof/>
                <w:webHidden/>
              </w:rPr>
            </w:rPrChange>
          </w:rPr>
          <w:tab/>
        </w:r>
        <w:r w:rsidRPr="00E7115E">
          <w:rPr>
            <w:b w:val="0"/>
            <w:noProof/>
            <w:webHidden/>
            <w:color w:val="auto"/>
            <w:rPrChange w:id="1778" w:author="Nagendra Dhakar" w:date="2016-01-26T17:32:00Z">
              <w:rPr>
                <w:noProof/>
                <w:webHidden/>
              </w:rPr>
            </w:rPrChange>
          </w:rPr>
          <w:fldChar w:fldCharType="begin"/>
        </w:r>
        <w:r w:rsidRPr="00E7115E">
          <w:rPr>
            <w:b w:val="0"/>
            <w:noProof/>
            <w:webHidden/>
            <w:color w:val="auto"/>
            <w:rPrChange w:id="1779" w:author="Nagendra Dhakar" w:date="2016-01-26T17:32:00Z">
              <w:rPr>
                <w:noProof/>
                <w:webHidden/>
              </w:rPr>
            </w:rPrChange>
          </w:rPr>
          <w:instrText xml:space="preserve"> PAGEREF _Toc441592952 \h </w:instrText>
        </w:r>
        <w:r w:rsidRPr="00E7115E">
          <w:rPr>
            <w:b w:val="0"/>
            <w:noProof/>
            <w:webHidden/>
            <w:color w:val="auto"/>
            <w:rPrChange w:id="1780" w:author="Nagendra Dhakar" w:date="2016-01-26T17:32:00Z">
              <w:rPr>
                <w:noProof/>
                <w:webHidden/>
              </w:rPr>
            </w:rPrChange>
          </w:rPr>
        </w:r>
      </w:ins>
      <w:r w:rsidRPr="00E7115E">
        <w:rPr>
          <w:b w:val="0"/>
          <w:noProof/>
          <w:webHidden/>
          <w:color w:val="auto"/>
          <w:rPrChange w:id="1781" w:author="Nagendra Dhakar" w:date="2016-01-26T17:32:00Z">
            <w:rPr>
              <w:noProof/>
              <w:webHidden/>
            </w:rPr>
          </w:rPrChange>
        </w:rPr>
        <w:fldChar w:fldCharType="separate"/>
      </w:r>
      <w:ins w:id="1782" w:author="Nagendra Dhakar" w:date="2016-01-26T17:31:00Z">
        <w:r w:rsidRPr="00E7115E">
          <w:rPr>
            <w:b w:val="0"/>
            <w:noProof/>
            <w:webHidden/>
            <w:color w:val="auto"/>
            <w:rPrChange w:id="1783" w:author="Nagendra Dhakar" w:date="2016-01-26T17:32:00Z">
              <w:rPr>
                <w:noProof/>
                <w:webHidden/>
              </w:rPr>
            </w:rPrChange>
          </w:rPr>
          <w:t>151</w:t>
        </w:r>
        <w:r w:rsidRPr="00E7115E">
          <w:rPr>
            <w:b w:val="0"/>
            <w:noProof/>
            <w:webHidden/>
            <w:color w:val="auto"/>
            <w:rPrChange w:id="1784" w:author="Nagendra Dhakar" w:date="2016-01-26T17:32:00Z">
              <w:rPr>
                <w:noProof/>
                <w:webHidden/>
              </w:rPr>
            </w:rPrChange>
          </w:rPr>
          <w:fldChar w:fldCharType="end"/>
        </w:r>
        <w:r w:rsidRPr="00E7115E">
          <w:rPr>
            <w:rStyle w:val="Hyperlink"/>
            <w:b w:val="0"/>
            <w:noProof/>
            <w:color w:val="auto"/>
            <w:rPrChange w:id="1785" w:author="Nagendra Dhakar" w:date="2016-01-26T17:32:00Z">
              <w:rPr>
                <w:rStyle w:val="Hyperlink"/>
                <w:noProof/>
              </w:rPr>
            </w:rPrChange>
          </w:rPr>
          <w:fldChar w:fldCharType="end"/>
        </w:r>
      </w:ins>
    </w:p>
    <w:p w14:paraId="2CB5DC50" w14:textId="77777777" w:rsidR="00E7115E" w:rsidRPr="00E7115E" w:rsidRDefault="00E7115E">
      <w:pPr>
        <w:pStyle w:val="TableofFigures"/>
        <w:rPr>
          <w:ins w:id="1786" w:author="Nagendra Dhakar" w:date="2016-01-26T17:31:00Z"/>
          <w:rFonts w:asciiTheme="minorHAnsi" w:eastAsiaTheme="minorEastAsia" w:hAnsiTheme="minorHAnsi"/>
          <w:b w:val="0"/>
          <w:caps w:val="0"/>
          <w:noProof/>
          <w:color w:val="auto"/>
          <w:sz w:val="22"/>
          <w:rPrChange w:id="1787" w:author="Nagendra Dhakar" w:date="2016-01-26T17:32:00Z">
            <w:rPr>
              <w:ins w:id="1788" w:author="Nagendra Dhakar" w:date="2016-01-26T17:31:00Z"/>
              <w:rFonts w:asciiTheme="minorHAnsi" w:eastAsiaTheme="minorEastAsia" w:hAnsiTheme="minorHAnsi"/>
              <w:b w:val="0"/>
              <w:caps w:val="0"/>
              <w:noProof/>
              <w:color w:val="auto"/>
              <w:sz w:val="22"/>
            </w:rPr>
          </w:rPrChange>
        </w:rPr>
      </w:pPr>
      <w:ins w:id="1789" w:author="Nagendra Dhakar" w:date="2016-01-26T17:31:00Z">
        <w:r w:rsidRPr="00E7115E">
          <w:rPr>
            <w:rStyle w:val="Hyperlink"/>
            <w:b w:val="0"/>
            <w:noProof/>
            <w:color w:val="auto"/>
            <w:rPrChange w:id="1790" w:author="Nagendra Dhakar" w:date="2016-01-26T17:32:00Z">
              <w:rPr>
                <w:rStyle w:val="Hyperlink"/>
                <w:noProof/>
              </w:rPr>
            </w:rPrChange>
          </w:rPr>
          <w:fldChar w:fldCharType="begin"/>
        </w:r>
        <w:r w:rsidRPr="00E7115E">
          <w:rPr>
            <w:rStyle w:val="Hyperlink"/>
            <w:b w:val="0"/>
            <w:noProof/>
            <w:color w:val="auto"/>
            <w:rPrChange w:id="1791" w:author="Nagendra Dhakar" w:date="2016-01-26T17:32:00Z">
              <w:rPr>
                <w:rStyle w:val="Hyperlink"/>
                <w:noProof/>
              </w:rPr>
            </w:rPrChange>
          </w:rPr>
          <w:instrText xml:space="preserve"> </w:instrText>
        </w:r>
        <w:r w:rsidRPr="00E7115E">
          <w:rPr>
            <w:b w:val="0"/>
            <w:noProof/>
            <w:color w:val="auto"/>
            <w:rPrChange w:id="1792" w:author="Nagendra Dhakar" w:date="2016-01-26T17:32:00Z">
              <w:rPr>
                <w:noProof/>
              </w:rPr>
            </w:rPrChange>
          </w:rPr>
          <w:instrText>HYPERLINK \l "_Toc441592953"</w:instrText>
        </w:r>
        <w:r w:rsidRPr="00E7115E">
          <w:rPr>
            <w:rStyle w:val="Hyperlink"/>
            <w:b w:val="0"/>
            <w:noProof/>
            <w:color w:val="auto"/>
            <w:rPrChange w:id="1793" w:author="Nagendra Dhakar" w:date="2016-01-26T17:32:00Z">
              <w:rPr>
                <w:rStyle w:val="Hyperlink"/>
                <w:noProof/>
              </w:rPr>
            </w:rPrChange>
          </w:rPr>
          <w:instrText xml:space="preserve"> </w:instrText>
        </w:r>
        <w:r w:rsidRPr="00E7115E">
          <w:rPr>
            <w:rStyle w:val="Hyperlink"/>
            <w:b w:val="0"/>
            <w:noProof/>
            <w:color w:val="auto"/>
            <w:rPrChange w:id="1794" w:author="Nagendra Dhakar" w:date="2016-01-26T17:32:00Z">
              <w:rPr>
                <w:rStyle w:val="Hyperlink"/>
                <w:noProof/>
              </w:rPr>
            </w:rPrChange>
          </w:rPr>
        </w:r>
        <w:r w:rsidRPr="00E7115E">
          <w:rPr>
            <w:rStyle w:val="Hyperlink"/>
            <w:b w:val="0"/>
            <w:noProof/>
            <w:color w:val="auto"/>
            <w:rPrChange w:id="1795" w:author="Nagendra Dhakar" w:date="2016-01-26T17:32:00Z">
              <w:rPr>
                <w:rStyle w:val="Hyperlink"/>
                <w:noProof/>
              </w:rPr>
            </w:rPrChange>
          </w:rPr>
          <w:fldChar w:fldCharType="separate"/>
        </w:r>
        <w:r w:rsidRPr="00E7115E">
          <w:rPr>
            <w:rStyle w:val="Hyperlink"/>
            <w:b w:val="0"/>
            <w:noProof/>
            <w:color w:val="auto"/>
            <w:rPrChange w:id="1796" w:author="Nagendra Dhakar" w:date="2016-01-26T17:32:00Z">
              <w:rPr>
                <w:rStyle w:val="Hyperlink"/>
                <w:noProof/>
              </w:rPr>
            </w:rPrChange>
          </w:rPr>
          <w:t>Figure 7.6 Assignment Parameters</w:t>
        </w:r>
        <w:r w:rsidRPr="00E7115E">
          <w:rPr>
            <w:b w:val="0"/>
            <w:noProof/>
            <w:webHidden/>
            <w:color w:val="auto"/>
            <w:rPrChange w:id="1797" w:author="Nagendra Dhakar" w:date="2016-01-26T17:32:00Z">
              <w:rPr>
                <w:noProof/>
                <w:webHidden/>
              </w:rPr>
            </w:rPrChange>
          </w:rPr>
          <w:tab/>
        </w:r>
        <w:r w:rsidRPr="00E7115E">
          <w:rPr>
            <w:b w:val="0"/>
            <w:noProof/>
            <w:webHidden/>
            <w:color w:val="auto"/>
            <w:rPrChange w:id="1798" w:author="Nagendra Dhakar" w:date="2016-01-26T17:32:00Z">
              <w:rPr>
                <w:noProof/>
                <w:webHidden/>
              </w:rPr>
            </w:rPrChange>
          </w:rPr>
          <w:fldChar w:fldCharType="begin"/>
        </w:r>
        <w:r w:rsidRPr="00E7115E">
          <w:rPr>
            <w:b w:val="0"/>
            <w:noProof/>
            <w:webHidden/>
            <w:color w:val="auto"/>
            <w:rPrChange w:id="1799" w:author="Nagendra Dhakar" w:date="2016-01-26T17:32:00Z">
              <w:rPr>
                <w:noProof/>
                <w:webHidden/>
              </w:rPr>
            </w:rPrChange>
          </w:rPr>
          <w:instrText xml:space="preserve"> PAGEREF _Toc441592953 \h </w:instrText>
        </w:r>
        <w:r w:rsidRPr="00E7115E">
          <w:rPr>
            <w:b w:val="0"/>
            <w:noProof/>
            <w:webHidden/>
            <w:color w:val="auto"/>
            <w:rPrChange w:id="1800" w:author="Nagendra Dhakar" w:date="2016-01-26T17:32:00Z">
              <w:rPr>
                <w:noProof/>
                <w:webHidden/>
              </w:rPr>
            </w:rPrChange>
          </w:rPr>
        </w:r>
      </w:ins>
      <w:r w:rsidRPr="00E7115E">
        <w:rPr>
          <w:b w:val="0"/>
          <w:noProof/>
          <w:webHidden/>
          <w:color w:val="auto"/>
          <w:rPrChange w:id="1801" w:author="Nagendra Dhakar" w:date="2016-01-26T17:32:00Z">
            <w:rPr>
              <w:noProof/>
              <w:webHidden/>
            </w:rPr>
          </w:rPrChange>
        </w:rPr>
        <w:fldChar w:fldCharType="separate"/>
      </w:r>
      <w:ins w:id="1802" w:author="Nagendra Dhakar" w:date="2016-01-26T17:31:00Z">
        <w:r w:rsidRPr="00E7115E">
          <w:rPr>
            <w:b w:val="0"/>
            <w:noProof/>
            <w:webHidden/>
            <w:color w:val="auto"/>
            <w:rPrChange w:id="1803" w:author="Nagendra Dhakar" w:date="2016-01-26T17:32:00Z">
              <w:rPr>
                <w:noProof/>
                <w:webHidden/>
              </w:rPr>
            </w:rPrChange>
          </w:rPr>
          <w:t>153</w:t>
        </w:r>
        <w:r w:rsidRPr="00E7115E">
          <w:rPr>
            <w:b w:val="0"/>
            <w:noProof/>
            <w:webHidden/>
            <w:color w:val="auto"/>
            <w:rPrChange w:id="1804" w:author="Nagendra Dhakar" w:date="2016-01-26T17:32:00Z">
              <w:rPr>
                <w:noProof/>
                <w:webHidden/>
              </w:rPr>
            </w:rPrChange>
          </w:rPr>
          <w:fldChar w:fldCharType="end"/>
        </w:r>
        <w:r w:rsidRPr="00E7115E">
          <w:rPr>
            <w:rStyle w:val="Hyperlink"/>
            <w:b w:val="0"/>
            <w:noProof/>
            <w:color w:val="auto"/>
            <w:rPrChange w:id="1805" w:author="Nagendra Dhakar" w:date="2016-01-26T17:32:00Z">
              <w:rPr>
                <w:rStyle w:val="Hyperlink"/>
                <w:noProof/>
              </w:rPr>
            </w:rPrChange>
          </w:rPr>
          <w:fldChar w:fldCharType="end"/>
        </w:r>
      </w:ins>
    </w:p>
    <w:p w14:paraId="57D1BA22" w14:textId="77777777" w:rsidR="00E7115E" w:rsidRPr="00E7115E" w:rsidRDefault="00E7115E">
      <w:pPr>
        <w:pStyle w:val="TableofFigures"/>
        <w:rPr>
          <w:ins w:id="1806" w:author="Nagendra Dhakar" w:date="2016-01-26T17:31:00Z"/>
          <w:rFonts w:asciiTheme="minorHAnsi" w:eastAsiaTheme="minorEastAsia" w:hAnsiTheme="minorHAnsi"/>
          <w:b w:val="0"/>
          <w:caps w:val="0"/>
          <w:noProof/>
          <w:color w:val="auto"/>
          <w:sz w:val="22"/>
          <w:rPrChange w:id="1807" w:author="Nagendra Dhakar" w:date="2016-01-26T17:32:00Z">
            <w:rPr>
              <w:ins w:id="1808" w:author="Nagendra Dhakar" w:date="2016-01-26T17:31:00Z"/>
              <w:rFonts w:asciiTheme="minorHAnsi" w:eastAsiaTheme="minorEastAsia" w:hAnsiTheme="minorHAnsi"/>
              <w:b w:val="0"/>
              <w:caps w:val="0"/>
              <w:noProof/>
              <w:color w:val="auto"/>
              <w:sz w:val="22"/>
            </w:rPr>
          </w:rPrChange>
        </w:rPr>
      </w:pPr>
      <w:ins w:id="1809" w:author="Nagendra Dhakar" w:date="2016-01-26T17:31:00Z">
        <w:r w:rsidRPr="00E7115E">
          <w:rPr>
            <w:rStyle w:val="Hyperlink"/>
            <w:b w:val="0"/>
            <w:noProof/>
            <w:color w:val="auto"/>
            <w:rPrChange w:id="1810" w:author="Nagendra Dhakar" w:date="2016-01-26T17:32:00Z">
              <w:rPr>
                <w:rStyle w:val="Hyperlink"/>
                <w:noProof/>
              </w:rPr>
            </w:rPrChange>
          </w:rPr>
          <w:fldChar w:fldCharType="begin"/>
        </w:r>
        <w:r w:rsidRPr="00E7115E">
          <w:rPr>
            <w:rStyle w:val="Hyperlink"/>
            <w:b w:val="0"/>
            <w:noProof/>
            <w:color w:val="auto"/>
            <w:rPrChange w:id="1811" w:author="Nagendra Dhakar" w:date="2016-01-26T17:32:00Z">
              <w:rPr>
                <w:rStyle w:val="Hyperlink"/>
                <w:noProof/>
              </w:rPr>
            </w:rPrChange>
          </w:rPr>
          <w:instrText xml:space="preserve"> </w:instrText>
        </w:r>
        <w:r w:rsidRPr="00E7115E">
          <w:rPr>
            <w:b w:val="0"/>
            <w:noProof/>
            <w:color w:val="auto"/>
            <w:rPrChange w:id="1812" w:author="Nagendra Dhakar" w:date="2016-01-26T17:32:00Z">
              <w:rPr>
                <w:noProof/>
              </w:rPr>
            </w:rPrChange>
          </w:rPr>
          <w:instrText>HYPERLINK \l "_Toc441592954"</w:instrText>
        </w:r>
        <w:r w:rsidRPr="00E7115E">
          <w:rPr>
            <w:rStyle w:val="Hyperlink"/>
            <w:b w:val="0"/>
            <w:noProof/>
            <w:color w:val="auto"/>
            <w:rPrChange w:id="1813" w:author="Nagendra Dhakar" w:date="2016-01-26T17:32:00Z">
              <w:rPr>
                <w:rStyle w:val="Hyperlink"/>
                <w:noProof/>
              </w:rPr>
            </w:rPrChange>
          </w:rPr>
          <w:instrText xml:space="preserve"> </w:instrText>
        </w:r>
        <w:r w:rsidRPr="00E7115E">
          <w:rPr>
            <w:rStyle w:val="Hyperlink"/>
            <w:b w:val="0"/>
            <w:noProof/>
            <w:color w:val="auto"/>
            <w:rPrChange w:id="1814" w:author="Nagendra Dhakar" w:date="2016-01-26T17:32:00Z">
              <w:rPr>
                <w:rStyle w:val="Hyperlink"/>
                <w:noProof/>
              </w:rPr>
            </w:rPrChange>
          </w:rPr>
        </w:r>
        <w:r w:rsidRPr="00E7115E">
          <w:rPr>
            <w:rStyle w:val="Hyperlink"/>
            <w:b w:val="0"/>
            <w:noProof/>
            <w:color w:val="auto"/>
            <w:rPrChange w:id="1815" w:author="Nagendra Dhakar" w:date="2016-01-26T17:32:00Z">
              <w:rPr>
                <w:rStyle w:val="Hyperlink"/>
                <w:noProof/>
              </w:rPr>
            </w:rPrChange>
          </w:rPr>
          <w:fldChar w:fldCharType="separate"/>
        </w:r>
        <w:r w:rsidRPr="00E7115E">
          <w:rPr>
            <w:rStyle w:val="Hyperlink"/>
            <w:b w:val="0"/>
            <w:noProof/>
            <w:color w:val="auto"/>
            <w:rPrChange w:id="1816" w:author="Nagendra Dhakar" w:date="2016-01-26T17:32:00Z">
              <w:rPr>
                <w:rStyle w:val="Hyperlink"/>
                <w:noProof/>
              </w:rPr>
            </w:rPrChange>
          </w:rPr>
          <w:t>Figure 7.6 Fill</w:t>
        </w:r>
        <w:r w:rsidRPr="00E7115E">
          <w:rPr>
            <w:b w:val="0"/>
            <w:noProof/>
            <w:webHidden/>
            <w:color w:val="auto"/>
            <w:rPrChange w:id="1817" w:author="Nagendra Dhakar" w:date="2016-01-26T17:32:00Z">
              <w:rPr>
                <w:noProof/>
                <w:webHidden/>
              </w:rPr>
            </w:rPrChange>
          </w:rPr>
          <w:tab/>
        </w:r>
        <w:r w:rsidRPr="00E7115E">
          <w:rPr>
            <w:b w:val="0"/>
            <w:noProof/>
            <w:webHidden/>
            <w:color w:val="auto"/>
            <w:rPrChange w:id="1818" w:author="Nagendra Dhakar" w:date="2016-01-26T17:32:00Z">
              <w:rPr>
                <w:noProof/>
                <w:webHidden/>
              </w:rPr>
            </w:rPrChange>
          </w:rPr>
          <w:fldChar w:fldCharType="begin"/>
        </w:r>
        <w:r w:rsidRPr="00E7115E">
          <w:rPr>
            <w:b w:val="0"/>
            <w:noProof/>
            <w:webHidden/>
            <w:color w:val="auto"/>
            <w:rPrChange w:id="1819" w:author="Nagendra Dhakar" w:date="2016-01-26T17:32:00Z">
              <w:rPr>
                <w:noProof/>
                <w:webHidden/>
              </w:rPr>
            </w:rPrChange>
          </w:rPr>
          <w:instrText xml:space="preserve"> PAGEREF _Toc441592954 \h </w:instrText>
        </w:r>
        <w:r w:rsidRPr="00E7115E">
          <w:rPr>
            <w:b w:val="0"/>
            <w:noProof/>
            <w:webHidden/>
            <w:color w:val="auto"/>
            <w:rPrChange w:id="1820" w:author="Nagendra Dhakar" w:date="2016-01-26T17:32:00Z">
              <w:rPr>
                <w:noProof/>
                <w:webHidden/>
              </w:rPr>
            </w:rPrChange>
          </w:rPr>
        </w:r>
      </w:ins>
      <w:r w:rsidRPr="00E7115E">
        <w:rPr>
          <w:b w:val="0"/>
          <w:noProof/>
          <w:webHidden/>
          <w:color w:val="auto"/>
          <w:rPrChange w:id="1821" w:author="Nagendra Dhakar" w:date="2016-01-26T17:32:00Z">
            <w:rPr>
              <w:noProof/>
              <w:webHidden/>
            </w:rPr>
          </w:rPrChange>
        </w:rPr>
        <w:fldChar w:fldCharType="separate"/>
      </w:r>
      <w:ins w:id="1822" w:author="Nagendra Dhakar" w:date="2016-01-26T17:31:00Z">
        <w:r w:rsidRPr="00E7115E">
          <w:rPr>
            <w:b w:val="0"/>
            <w:noProof/>
            <w:webHidden/>
            <w:color w:val="auto"/>
            <w:rPrChange w:id="1823" w:author="Nagendra Dhakar" w:date="2016-01-26T17:32:00Z">
              <w:rPr>
                <w:noProof/>
                <w:webHidden/>
              </w:rPr>
            </w:rPrChange>
          </w:rPr>
          <w:t>154</w:t>
        </w:r>
        <w:r w:rsidRPr="00E7115E">
          <w:rPr>
            <w:b w:val="0"/>
            <w:noProof/>
            <w:webHidden/>
            <w:color w:val="auto"/>
            <w:rPrChange w:id="1824" w:author="Nagendra Dhakar" w:date="2016-01-26T17:32:00Z">
              <w:rPr>
                <w:noProof/>
                <w:webHidden/>
              </w:rPr>
            </w:rPrChange>
          </w:rPr>
          <w:fldChar w:fldCharType="end"/>
        </w:r>
        <w:r w:rsidRPr="00E7115E">
          <w:rPr>
            <w:rStyle w:val="Hyperlink"/>
            <w:b w:val="0"/>
            <w:noProof/>
            <w:color w:val="auto"/>
            <w:rPrChange w:id="1825" w:author="Nagendra Dhakar" w:date="2016-01-26T17:32:00Z">
              <w:rPr>
                <w:rStyle w:val="Hyperlink"/>
                <w:noProof/>
              </w:rPr>
            </w:rPrChange>
          </w:rPr>
          <w:fldChar w:fldCharType="end"/>
        </w:r>
      </w:ins>
    </w:p>
    <w:p w14:paraId="23DE98B9" w14:textId="77777777" w:rsidR="00E7115E" w:rsidRPr="00E7115E" w:rsidRDefault="00E7115E">
      <w:pPr>
        <w:pStyle w:val="TableofFigures"/>
        <w:rPr>
          <w:ins w:id="1826" w:author="Nagendra Dhakar" w:date="2016-01-26T17:31:00Z"/>
          <w:rFonts w:asciiTheme="minorHAnsi" w:eastAsiaTheme="minorEastAsia" w:hAnsiTheme="minorHAnsi"/>
          <w:b w:val="0"/>
          <w:caps w:val="0"/>
          <w:noProof/>
          <w:color w:val="auto"/>
          <w:sz w:val="22"/>
          <w:rPrChange w:id="1827" w:author="Nagendra Dhakar" w:date="2016-01-26T17:32:00Z">
            <w:rPr>
              <w:ins w:id="1828" w:author="Nagendra Dhakar" w:date="2016-01-26T17:31:00Z"/>
              <w:rFonts w:asciiTheme="minorHAnsi" w:eastAsiaTheme="minorEastAsia" w:hAnsiTheme="minorHAnsi"/>
              <w:b w:val="0"/>
              <w:caps w:val="0"/>
              <w:noProof/>
              <w:color w:val="auto"/>
              <w:sz w:val="22"/>
            </w:rPr>
          </w:rPrChange>
        </w:rPr>
      </w:pPr>
      <w:ins w:id="1829" w:author="Nagendra Dhakar" w:date="2016-01-26T17:31:00Z">
        <w:r w:rsidRPr="00E7115E">
          <w:rPr>
            <w:rStyle w:val="Hyperlink"/>
            <w:b w:val="0"/>
            <w:noProof/>
            <w:color w:val="auto"/>
            <w:rPrChange w:id="1830" w:author="Nagendra Dhakar" w:date="2016-01-26T17:32:00Z">
              <w:rPr>
                <w:rStyle w:val="Hyperlink"/>
                <w:noProof/>
              </w:rPr>
            </w:rPrChange>
          </w:rPr>
          <w:fldChar w:fldCharType="begin"/>
        </w:r>
        <w:r w:rsidRPr="00E7115E">
          <w:rPr>
            <w:rStyle w:val="Hyperlink"/>
            <w:b w:val="0"/>
            <w:noProof/>
            <w:color w:val="auto"/>
            <w:rPrChange w:id="1831" w:author="Nagendra Dhakar" w:date="2016-01-26T17:32:00Z">
              <w:rPr>
                <w:rStyle w:val="Hyperlink"/>
                <w:noProof/>
              </w:rPr>
            </w:rPrChange>
          </w:rPr>
          <w:instrText xml:space="preserve"> </w:instrText>
        </w:r>
        <w:r w:rsidRPr="00E7115E">
          <w:rPr>
            <w:b w:val="0"/>
            <w:noProof/>
            <w:color w:val="auto"/>
            <w:rPrChange w:id="1832" w:author="Nagendra Dhakar" w:date="2016-01-26T17:32:00Z">
              <w:rPr>
                <w:noProof/>
              </w:rPr>
            </w:rPrChange>
          </w:rPr>
          <w:instrText>HYPERLINK \l "_Toc441592955"</w:instrText>
        </w:r>
        <w:r w:rsidRPr="00E7115E">
          <w:rPr>
            <w:rStyle w:val="Hyperlink"/>
            <w:b w:val="0"/>
            <w:noProof/>
            <w:color w:val="auto"/>
            <w:rPrChange w:id="1833" w:author="Nagendra Dhakar" w:date="2016-01-26T17:32:00Z">
              <w:rPr>
                <w:rStyle w:val="Hyperlink"/>
                <w:noProof/>
              </w:rPr>
            </w:rPrChange>
          </w:rPr>
          <w:instrText xml:space="preserve"> </w:instrText>
        </w:r>
        <w:r w:rsidRPr="00E7115E">
          <w:rPr>
            <w:rStyle w:val="Hyperlink"/>
            <w:b w:val="0"/>
            <w:noProof/>
            <w:color w:val="auto"/>
            <w:rPrChange w:id="1834" w:author="Nagendra Dhakar" w:date="2016-01-26T17:32:00Z">
              <w:rPr>
                <w:rStyle w:val="Hyperlink"/>
                <w:noProof/>
              </w:rPr>
            </w:rPrChange>
          </w:rPr>
        </w:r>
        <w:r w:rsidRPr="00E7115E">
          <w:rPr>
            <w:rStyle w:val="Hyperlink"/>
            <w:b w:val="0"/>
            <w:noProof/>
            <w:color w:val="auto"/>
            <w:rPrChange w:id="1835" w:author="Nagendra Dhakar" w:date="2016-01-26T17:32:00Z">
              <w:rPr>
                <w:rStyle w:val="Hyperlink"/>
                <w:noProof/>
              </w:rPr>
            </w:rPrChange>
          </w:rPr>
          <w:fldChar w:fldCharType="separate"/>
        </w:r>
        <w:r w:rsidRPr="00E7115E">
          <w:rPr>
            <w:rStyle w:val="Hyperlink"/>
            <w:b w:val="0"/>
            <w:noProof/>
            <w:color w:val="auto"/>
            <w:rPrChange w:id="1836" w:author="Nagendra Dhakar" w:date="2016-01-26T17:32:00Z">
              <w:rPr>
                <w:rStyle w:val="Hyperlink"/>
                <w:noProof/>
              </w:rPr>
            </w:rPrChange>
          </w:rPr>
          <w:t>Figure 7.7 Formula</w:t>
        </w:r>
        <w:r w:rsidRPr="00E7115E">
          <w:rPr>
            <w:b w:val="0"/>
            <w:noProof/>
            <w:webHidden/>
            <w:color w:val="auto"/>
            <w:rPrChange w:id="1837" w:author="Nagendra Dhakar" w:date="2016-01-26T17:32:00Z">
              <w:rPr>
                <w:noProof/>
                <w:webHidden/>
              </w:rPr>
            </w:rPrChange>
          </w:rPr>
          <w:tab/>
        </w:r>
        <w:r w:rsidRPr="00E7115E">
          <w:rPr>
            <w:b w:val="0"/>
            <w:noProof/>
            <w:webHidden/>
            <w:color w:val="auto"/>
            <w:rPrChange w:id="1838" w:author="Nagendra Dhakar" w:date="2016-01-26T17:32:00Z">
              <w:rPr>
                <w:noProof/>
                <w:webHidden/>
              </w:rPr>
            </w:rPrChange>
          </w:rPr>
          <w:fldChar w:fldCharType="begin"/>
        </w:r>
        <w:r w:rsidRPr="00E7115E">
          <w:rPr>
            <w:b w:val="0"/>
            <w:noProof/>
            <w:webHidden/>
            <w:color w:val="auto"/>
            <w:rPrChange w:id="1839" w:author="Nagendra Dhakar" w:date="2016-01-26T17:32:00Z">
              <w:rPr>
                <w:noProof/>
                <w:webHidden/>
              </w:rPr>
            </w:rPrChange>
          </w:rPr>
          <w:instrText xml:space="preserve"> PAGEREF _Toc441592955 \h </w:instrText>
        </w:r>
        <w:r w:rsidRPr="00E7115E">
          <w:rPr>
            <w:b w:val="0"/>
            <w:noProof/>
            <w:webHidden/>
            <w:color w:val="auto"/>
            <w:rPrChange w:id="1840" w:author="Nagendra Dhakar" w:date="2016-01-26T17:32:00Z">
              <w:rPr>
                <w:noProof/>
                <w:webHidden/>
              </w:rPr>
            </w:rPrChange>
          </w:rPr>
        </w:r>
      </w:ins>
      <w:r w:rsidRPr="00E7115E">
        <w:rPr>
          <w:b w:val="0"/>
          <w:noProof/>
          <w:webHidden/>
          <w:color w:val="auto"/>
          <w:rPrChange w:id="1841" w:author="Nagendra Dhakar" w:date="2016-01-26T17:32:00Z">
            <w:rPr>
              <w:noProof/>
              <w:webHidden/>
            </w:rPr>
          </w:rPrChange>
        </w:rPr>
        <w:fldChar w:fldCharType="separate"/>
      </w:r>
      <w:ins w:id="1842" w:author="Nagendra Dhakar" w:date="2016-01-26T17:31:00Z">
        <w:r w:rsidRPr="00E7115E">
          <w:rPr>
            <w:b w:val="0"/>
            <w:noProof/>
            <w:webHidden/>
            <w:color w:val="auto"/>
            <w:rPrChange w:id="1843" w:author="Nagendra Dhakar" w:date="2016-01-26T17:32:00Z">
              <w:rPr>
                <w:noProof/>
                <w:webHidden/>
              </w:rPr>
            </w:rPrChange>
          </w:rPr>
          <w:t>154</w:t>
        </w:r>
        <w:r w:rsidRPr="00E7115E">
          <w:rPr>
            <w:b w:val="0"/>
            <w:noProof/>
            <w:webHidden/>
            <w:color w:val="auto"/>
            <w:rPrChange w:id="1844" w:author="Nagendra Dhakar" w:date="2016-01-26T17:32:00Z">
              <w:rPr>
                <w:noProof/>
                <w:webHidden/>
              </w:rPr>
            </w:rPrChange>
          </w:rPr>
          <w:fldChar w:fldCharType="end"/>
        </w:r>
        <w:r w:rsidRPr="00E7115E">
          <w:rPr>
            <w:rStyle w:val="Hyperlink"/>
            <w:b w:val="0"/>
            <w:noProof/>
            <w:color w:val="auto"/>
            <w:rPrChange w:id="1845" w:author="Nagendra Dhakar" w:date="2016-01-26T17:32:00Z">
              <w:rPr>
                <w:rStyle w:val="Hyperlink"/>
                <w:noProof/>
              </w:rPr>
            </w:rPrChange>
          </w:rPr>
          <w:fldChar w:fldCharType="end"/>
        </w:r>
      </w:ins>
    </w:p>
    <w:p w14:paraId="2D95BA0A" w14:textId="77777777" w:rsidR="00E7115E" w:rsidRPr="00E7115E" w:rsidRDefault="00E7115E">
      <w:pPr>
        <w:pStyle w:val="TableofFigures"/>
        <w:rPr>
          <w:ins w:id="1846" w:author="Nagendra Dhakar" w:date="2016-01-26T17:31:00Z"/>
          <w:rFonts w:asciiTheme="minorHAnsi" w:eastAsiaTheme="minorEastAsia" w:hAnsiTheme="minorHAnsi"/>
          <w:b w:val="0"/>
          <w:caps w:val="0"/>
          <w:noProof/>
          <w:color w:val="auto"/>
          <w:sz w:val="22"/>
          <w:rPrChange w:id="1847" w:author="Nagendra Dhakar" w:date="2016-01-26T17:32:00Z">
            <w:rPr>
              <w:ins w:id="1848" w:author="Nagendra Dhakar" w:date="2016-01-26T17:31:00Z"/>
              <w:rFonts w:asciiTheme="minorHAnsi" w:eastAsiaTheme="minorEastAsia" w:hAnsiTheme="minorHAnsi"/>
              <w:b w:val="0"/>
              <w:caps w:val="0"/>
              <w:noProof/>
              <w:color w:val="auto"/>
              <w:sz w:val="22"/>
            </w:rPr>
          </w:rPrChange>
        </w:rPr>
      </w:pPr>
      <w:ins w:id="1849" w:author="Nagendra Dhakar" w:date="2016-01-26T17:31:00Z">
        <w:r w:rsidRPr="00E7115E">
          <w:rPr>
            <w:rStyle w:val="Hyperlink"/>
            <w:b w:val="0"/>
            <w:noProof/>
            <w:color w:val="auto"/>
            <w:rPrChange w:id="1850" w:author="Nagendra Dhakar" w:date="2016-01-26T17:32:00Z">
              <w:rPr>
                <w:rStyle w:val="Hyperlink"/>
                <w:noProof/>
              </w:rPr>
            </w:rPrChange>
          </w:rPr>
          <w:fldChar w:fldCharType="begin"/>
        </w:r>
        <w:r w:rsidRPr="00E7115E">
          <w:rPr>
            <w:rStyle w:val="Hyperlink"/>
            <w:b w:val="0"/>
            <w:noProof/>
            <w:color w:val="auto"/>
            <w:rPrChange w:id="1851" w:author="Nagendra Dhakar" w:date="2016-01-26T17:32:00Z">
              <w:rPr>
                <w:rStyle w:val="Hyperlink"/>
                <w:noProof/>
              </w:rPr>
            </w:rPrChange>
          </w:rPr>
          <w:instrText xml:space="preserve"> </w:instrText>
        </w:r>
        <w:r w:rsidRPr="00E7115E">
          <w:rPr>
            <w:b w:val="0"/>
            <w:noProof/>
            <w:color w:val="auto"/>
            <w:rPrChange w:id="1852" w:author="Nagendra Dhakar" w:date="2016-01-26T17:32:00Z">
              <w:rPr>
                <w:noProof/>
              </w:rPr>
            </w:rPrChange>
          </w:rPr>
          <w:instrText>HYPERLINK \l "_Toc441592956"</w:instrText>
        </w:r>
        <w:r w:rsidRPr="00E7115E">
          <w:rPr>
            <w:rStyle w:val="Hyperlink"/>
            <w:b w:val="0"/>
            <w:noProof/>
            <w:color w:val="auto"/>
            <w:rPrChange w:id="1853" w:author="Nagendra Dhakar" w:date="2016-01-26T17:32:00Z">
              <w:rPr>
                <w:rStyle w:val="Hyperlink"/>
                <w:noProof/>
              </w:rPr>
            </w:rPrChange>
          </w:rPr>
          <w:instrText xml:space="preserve"> </w:instrText>
        </w:r>
        <w:r w:rsidRPr="00E7115E">
          <w:rPr>
            <w:rStyle w:val="Hyperlink"/>
            <w:b w:val="0"/>
            <w:noProof/>
            <w:color w:val="auto"/>
            <w:rPrChange w:id="1854" w:author="Nagendra Dhakar" w:date="2016-01-26T17:32:00Z">
              <w:rPr>
                <w:rStyle w:val="Hyperlink"/>
                <w:noProof/>
              </w:rPr>
            </w:rPrChange>
          </w:rPr>
        </w:r>
        <w:r w:rsidRPr="00E7115E">
          <w:rPr>
            <w:rStyle w:val="Hyperlink"/>
            <w:b w:val="0"/>
            <w:noProof/>
            <w:color w:val="auto"/>
            <w:rPrChange w:id="1855" w:author="Nagendra Dhakar" w:date="2016-01-26T17:32:00Z">
              <w:rPr>
                <w:rStyle w:val="Hyperlink"/>
                <w:noProof/>
              </w:rPr>
            </w:rPrChange>
          </w:rPr>
          <w:fldChar w:fldCharType="separate"/>
        </w:r>
        <w:r w:rsidRPr="00E7115E">
          <w:rPr>
            <w:rStyle w:val="Hyperlink"/>
            <w:b w:val="0"/>
            <w:noProof/>
            <w:color w:val="auto"/>
            <w:rPrChange w:id="1856" w:author="Nagendra Dhakar" w:date="2016-01-26T17:32:00Z">
              <w:rPr>
                <w:rStyle w:val="Hyperlink"/>
                <w:noProof/>
              </w:rPr>
            </w:rPrChange>
          </w:rPr>
          <w:t>Figure 7.8 Node Formula Fields</w:t>
        </w:r>
        <w:r w:rsidRPr="00E7115E">
          <w:rPr>
            <w:b w:val="0"/>
            <w:noProof/>
            <w:webHidden/>
            <w:color w:val="auto"/>
            <w:rPrChange w:id="1857" w:author="Nagendra Dhakar" w:date="2016-01-26T17:32:00Z">
              <w:rPr>
                <w:noProof/>
                <w:webHidden/>
              </w:rPr>
            </w:rPrChange>
          </w:rPr>
          <w:tab/>
        </w:r>
        <w:r w:rsidRPr="00E7115E">
          <w:rPr>
            <w:b w:val="0"/>
            <w:noProof/>
            <w:webHidden/>
            <w:color w:val="auto"/>
            <w:rPrChange w:id="1858" w:author="Nagendra Dhakar" w:date="2016-01-26T17:32:00Z">
              <w:rPr>
                <w:noProof/>
                <w:webHidden/>
              </w:rPr>
            </w:rPrChange>
          </w:rPr>
          <w:fldChar w:fldCharType="begin"/>
        </w:r>
        <w:r w:rsidRPr="00E7115E">
          <w:rPr>
            <w:b w:val="0"/>
            <w:noProof/>
            <w:webHidden/>
            <w:color w:val="auto"/>
            <w:rPrChange w:id="1859" w:author="Nagendra Dhakar" w:date="2016-01-26T17:32:00Z">
              <w:rPr>
                <w:noProof/>
                <w:webHidden/>
              </w:rPr>
            </w:rPrChange>
          </w:rPr>
          <w:instrText xml:space="preserve"> PAGEREF _Toc441592956 \h </w:instrText>
        </w:r>
        <w:r w:rsidRPr="00E7115E">
          <w:rPr>
            <w:b w:val="0"/>
            <w:noProof/>
            <w:webHidden/>
            <w:color w:val="auto"/>
            <w:rPrChange w:id="1860" w:author="Nagendra Dhakar" w:date="2016-01-26T17:32:00Z">
              <w:rPr>
                <w:noProof/>
                <w:webHidden/>
              </w:rPr>
            </w:rPrChange>
          </w:rPr>
        </w:r>
      </w:ins>
      <w:r w:rsidRPr="00E7115E">
        <w:rPr>
          <w:b w:val="0"/>
          <w:noProof/>
          <w:webHidden/>
          <w:color w:val="auto"/>
          <w:rPrChange w:id="1861" w:author="Nagendra Dhakar" w:date="2016-01-26T17:32:00Z">
            <w:rPr>
              <w:noProof/>
              <w:webHidden/>
            </w:rPr>
          </w:rPrChange>
        </w:rPr>
        <w:fldChar w:fldCharType="separate"/>
      </w:r>
      <w:ins w:id="1862" w:author="Nagendra Dhakar" w:date="2016-01-26T17:31:00Z">
        <w:r w:rsidRPr="00E7115E">
          <w:rPr>
            <w:b w:val="0"/>
            <w:noProof/>
            <w:webHidden/>
            <w:color w:val="auto"/>
            <w:rPrChange w:id="1863" w:author="Nagendra Dhakar" w:date="2016-01-26T17:32:00Z">
              <w:rPr>
                <w:noProof/>
                <w:webHidden/>
              </w:rPr>
            </w:rPrChange>
          </w:rPr>
          <w:t>155</w:t>
        </w:r>
        <w:r w:rsidRPr="00E7115E">
          <w:rPr>
            <w:b w:val="0"/>
            <w:noProof/>
            <w:webHidden/>
            <w:color w:val="auto"/>
            <w:rPrChange w:id="1864" w:author="Nagendra Dhakar" w:date="2016-01-26T17:32:00Z">
              <w:rPr>
                <w:noProof/>
                <w:webHidden/>
              </w:rPr>
            </w:rPrChange>
          </w:rPr>
          <w:fldChar w:fldCharType="end"/>
        </w:r>
        <w:r w:rsidRPr="00E7115E">
          <w:rPr>
            <w:rStyle w:val="Hyperlink"/>
            <w:b w:val="0"/>
            <w:noProof/>
            <w:color w:val="auto"/>
            <w:rPrChange w:id="1865" w:author="Nagendra Dhakar" w:date="2016-01-26T17:32:00Z">
              <w:rPr>
                <w:rStyle w:val="Hyperlink"/>
                <w:noProof/>
              </w:rPr>
            </w:rPrChange>
          </w:rPr>
          <w:fldChar w:fldCharType="end"/>
        </w:r>
      </w:ins>
    </w:p>
    <w:p w14:paraId="640EDA63" w14:textId="77777777" w:rsidR="00E7115E" w:rsidRPr="00E7115E" w:rsidRDefault="00E7115E">
      <w:pPr>
        <w:pStyle w:val="TableofFigures"/>
        <w:rPr>
          <w:ins w:id="1866" w:author="Nagendra Dhakar" w:date="2016-01-26T17:31:00Z"/>
          <w:rFonts w:asciiTheme="minorHAnsi" w:eastAsiaTheme="minorEastAsia" w:hAnsiTheme="minorHAnsi"/>
          <w:b w:val="0"/>
          <w:caps w:val="0"/>
          <w:noProof/>
          <w:color w:val="auto"/>
          <w:sz w:val="22"/>
          <w:rPrChange w:id="1867" w:author="Nagendra Dhakar" w:date="2016-01-26T17:32:00Z">
            <w:rPr>
              <w:ins w:id="1868" w:author="Nagendra Dhakar" w:date="2016-01-26T17:31:00Z"/>
              <w:rFonts w:asciiTheme="minorHAnsi" w:eastAsiaTheme="minorEastAsia" w:hAnsiTheme="minorHAnsi"/>
              <w:b w:val="0"/>
              <w:caps w:val="0"/>
              <w:noProof/>
              <w:color w:val="auto"/>
              <w:sz w:val="22"/>
            </w:rPr>
          </w:rPrChange>
        </w:rPr>
      </w:pPr>
      <w:ins w:id="1869" w:author="Nagendra Dhakar" w:date="2016-01-26T17:31:00Z">
        <w:r w:rsidRPr="00E7115E">
          <w:rPr>
            <w:rStyle w:val="Hyperlink"/>
            <w:b w:val="0"/>
            <w:noProof/>
            <w:color w:val="auto"/>
            <w:rPrChange w:id="1870" w:author="Nagendra Dhakar" w:date="2016-01-26T17:32:00Z">
              <w:rPr>
                <w:rStyle w:val="Hyperlink"/>
                <w:noProof/>
              </w:rPr>
            </w:rPrChange>
          </w:rPr>
          <w:fldChar w:fldCharType="begin"/>
        </w:r>
        <w:r w:rsidRPr="00E7115E">
          <w:rPr>
            <w:rStyle w:val="Hyperlink"/>
            <w:b w:val="0"/>
            <w:noProof/>
            <w:color w:val="auto"/>
            <w:rPrChange w:id="1871" w:author="Nagendra Dhakar" w:date="2016-01-26T17:32:00Z">
              <w:rPr>
                <w:rStyle w:val="Hyperlink"/>
                <w:noProof/>
              </w:rPr>
            </w:rPrChange>
          </w:rPr>
          <w:instrText xml:space="preserve"> </w:instrText>
        </w:r>
        <w:r w:rsidRPr="00E7115E">
          <w:rPr>
            <w:b w:val="0"/>
            <w:noProof/>
            <w:color w:val="auto"/>
            <w:rPrChange w:id="1872" w:author="Nagendra Dhakar" w:date="2016-01-26T17:32:00Z">
              <w:rPr>
                <w:noProof/>
              </w:rPr>
            </w:rPrChange>
          </w:rPr>
          <w:instrText>HYPERLINK \l "_Toc441592957"</w:instrText>
        </w:r>
        <w:r w:rsidRPr="00E7115E">
          <w:rPr>
            <w:rStyle w:val="Hyperlink"/>
            <w:b w:val="0"/>
            <w:noProof/>
            <w:color w:val="auto"/>
            <w:rPrChange w:id="1873" w:author="Nagendra Dhakar" w:date="2016-01-26T17:32:00Z">
              <w:rPr>
                <w:rStyle w:val="Hyperlink"/>
                <w:noProof/>
              </w:rPr>
            </w:rPrChange>
          </w:rPr>
          <w:instrText xml:space="preserve"> </w:instrText>
        </w:r>
        <w:r w:rsidRPr="00E7115E">
          <w:rPr>
            <w:rStyle w:val="Hyperlink"/>
            <w:b w:val="0"/>
            <w:noProof/>
            <w:color w:val="auto"/>
            <w:rPrChange w:id="1874" w:author="Nagendra Dhakar" w:date="2016-01-26T17:32:00Z">
              <w:rPr>
                <w:rStyle w:val="Hyperlink"/>
                <w:noProof/>
              </w:rPr>
            </w:rPrChange>
          </w:rPr>
        </w:r>
        <w:r w:rsidRPr="00E7115E">
          <w:rPr>
            <w:rStyle w:val="Hyperlink"/>
            <w:b w:val="0"/>
            <w:noProof/>
            <w:color w:val="auto"/>
            <w:rPrChange w:id="1875" w:author="Nagendra Dhakar" w:date="2016-01-26T17:32:00Z">
              <w:rPr>
                <w:rStyle w:val="Hyperlink"/>
                <w:noProof/>
              </w:rPr>
            </w:rPrChange>
          </w:rPr>
          <w:fldChar w:fldCharType="separate"/>
        </w:r>
        <w:r w:rsidRPr="00E7115E">
          <w:rPr>
            <w:rStyle w:val="Hyperlink"/>
            <w:b w:val="0"/>
            <w:noProof/>
            <w:color w:val="auto"/>
            <w:rPrChange w:id="1876" w:author="Nagendra Dhakar" w:date="2016-01-26T17:32:00Z">
              <w:rPr>
                <w:rStyle w:val="Hyperlink"/>
                <w:noProof/>
              </w:rPr>
            </w:rPrChange>
          </w:rPr>
          <w:t>Figure 7.9 Shortest path Toolbox</w:t>
        </w:r>
        <w:r w:rsidRPr="00E7115E">
          <w:rPr>
            <w:b w:val="0"/>
            <w:noProof/>
            <w:webHidden/>
            <w:color w:val="auto"/>
            <w:rPrChange w:id="1877" w:author="Nagendra Dhakar" w:date="2016-01-26T17:32:00Z">
              <w:rPr>
                <w:noProof/>
                <w:webHidden/>
              </w:rPr>
            </w:rPrChange>
          </w:rPr>
          <w:tab/>
        </w:r>
        <w:r w:rsidRPr="00E7115E">
          <w:rPr>
            <w:b w:val="0"/>
            <w:noProof/>
            <w:webHidden/>
            <w:color w:val="auto"/>
            <w:rPrChange w:id="1878" w:author="Nagendra Dhakar" w:date="2016-01-26T17:32:00Z">
              <w:rPr>
                <w:noProof/>
                <w:webHidden/>
              </w:rPr>
            </w:rPrChange>
          </w:rPr>
          <w:fldChar w:fldCharType="begin"/>
        </w:r>
        <w:r w:rsidRPr="00E7115E">
          <w:rPr>
            <w:b w:val="0"/>
            <w:noProof/>
            <w:webHidden/>
            <w:color w:val="auto"/>
            <w:rPrChange w:id="1879" w:author="Nagendra Dhakar" w:date="2016-01-26T17:32:00Z">
              <w:rPr>
                <w:noProof/>
                <w:webHidden/>
              </w:rPr>
            </w:rPrChange>
          </w:rPr>
          <w:instrText xml:space="preserve"> PAGEREF _Toc441592957 \h </w:instrText>
        </w:r>
        <w:r w:rsidRPr="00E7115E">
          <w:rPr>
            <w:b w:val="0"/>
            <w:noProof/>
            <w:webHidden/>
            <w:color w:val="auto"/>
            <w:rPrChange w:id="1880" w:author="Nagendra Dhakar" w:date="2016-01-26T17:32:00Z">
              <w:rPr>
                <w:noProof/>
                <w:webHidden/>
              </w:rPr>
            </w:rPrChange>
          </w:rPr>
        </w:r>
      </w:ins>
      <w:r w:rsidRPr="00E7115E">
        <w:rPr>
          <w:b w:val="0"/>
          <w:noProof/>
          <w:webHidden/>
          <w:color w:val="auto"/>
          <w:rPrChange w:id="1881" w:author="Nagendra Dhakar" w:date="2016-01-26T17:32:00Z">
            <w:rPr>
              <w:noProof/>
              <w:webHidden/>
            </w:rPr>
          </w:rPrChange>
        </w:rPr>
        <w:fldChar w:fldCharType="separate"/>
      </w:r>
      <w:ins w:id="1882" w:author="Nagendra Dhakar" w:date="2016-01-26T17:31:00Z">
        <w:r w:rsidRPr="00E7115E">
          <w:rPr>
            <w:b w:val="0"/>
            <w:noProof/>
            <w:webHidden/>
            <w:color w:val="auto"/>
            <w:rPrChange w:id="1883" w:author="Nagendra Dhakar" w:date="2016-01-26T17:32:00Z">
              <w:rPr>
                <w:noProof/>
                <w:webHidden/>
              </w:rPr>
            </w:rPrChange>
          </w:rPr>
          <w:t>155</w:t>
        </w:r>
        <w:r w:rsidRPr="00E7115E">
          <w:rPr>
            <w:b w:val="0"/>
            <w:noProof/>
            <w:webHidden/>
            <w:color w:val="auto"/>
            <w:rPrChange w:id="1884" w:author="Nagendra Dhakar" w:date="2016-01-26T17:32:00Z">
              <w:rPr>
                <w:noProof/>
                <w:webHidden/>
              </w:rPr>
            </w:rPrChange>
          </w:rPr>
          <w:fldChar w:fldCharType="end"/>
        </w:r>
        <w:r w:rsidRPr="00E7115E">
          <w:rPr>
            <w:rStyle w:val="Hyperlink"/>
            <w:b w:val="0"/>
            <w:noProof/>
            <w:color w:val="auto"/>
            <w:rPrChange w:id="1885" w:author="Nagendra Dhakar" w:date="2016-01-26T17:32:00Z">
              <w:rPr>
                <w:rStyle w:val="Hyperlink"/>
                <w:noProof/>
              </w:rPr>
            </w:rPrChange>
          </w:rPr>
          <w:fldChar w:fldCharType="end"/>
        </w:r>
      </w:ins>
    </w:p>
    <w:p w14:paraId="28DCF01E" w14:textId="77777777" w:rsidR="00E7115E" w:rsidRPr="00E7115E" w:rsidRDefault="00E7115E">
      <w:pPr>
        <w:pStyle w:val="TableofFigures"/>
        <w:rPr>
          <w:ins w:id="1886" w:author="Nagendra Dhakar" w:date="2016-01-26T17:31:00Z"/>
          <w:rFonts w:asciiTheme="minorHAnsi" w:eastAsiaTheme="minorEastAsia" w:hAnsiTheme="minorHAnsi"/>
          <w:b w:val="0"/>
          <w:caps w:val="0"/>
          <w:noProof/>
          <w:color w:val="auto"/>
          <w:sz w:val="22"/>
          <w:rPrChange w:id="1887" w:author="Nagendra Dhakar" w:date="2016-01-26T17:32:00Z">
            <w:rPr>
              <w:ins w:id="1888" w:author="Nagendra Dhakar" w:date="2016-01-26T17:31:00Z"/>
              <w:rFonts w:asciiTheme="minorHAnsi" w:eastAsiaTheme="minorEastAsia" w:hAnsiTheme="minorHAnsi"/>
              <w:b w:val="0"/>
              <w:caps w:val="0"/>
              <w:noProof/>
              <w:color w:val="auto"/>
              <w:sz w:val="22"/>
            </w:rPr>
          </w:rPrChange>
        </w:rPr>
      </w:pPr>
      <w:ins w:id="1889" w:author="Nagendra Dhakar" w:date="2016-01-26T17:31:00Z">
        <w:r w:rsidRPr="00E7115E">
          <w:rPr>
            <w:rStyle w:val="Hyperlink"/>
            <w:b w:val="0"/>
            <w:noProof/>
            <w:color w:val="auto"/>
            <w:rPrChange w:id="1890" w:author="Nagendra Dhakar" w:date="2016-01-26T17:32:00Z">
              <w:rPr>
                <w:rStyle w:val="Hyperlink"/>
                <w:noProof/>
              </w:rPr>
            </w:rPrChange>
          </w:rPr>
          <w:fldChar w:fldCharType="begin"/>
        </w:r>
        <w:r w:rsidRPr="00E7115E">
          <w:rPr>
            <w:rStyle w:val="Hyperlink"/>
            <w:b w:val="0"/>
            <w:noProof/>
            <w:color w:val="auto"/>
            <w:rPrChange w:id="1891" w:author="Nagendra Dhakar" w:date="2016-01-26T17:32:00Z">
              <w:rPr>
                <w:rStyle w:val="Hyperlink"/>
                <w:noProof/>
              </w:rPr>
            </w:rPrChange>
          </w:rPr>
          <w:instrText xml:space="preserve"> </w:instrText>
        </w:r>
        <w:r w:rsidRPr="00E7115E">
          <w:rPr>
            <w:b w:val="0"/>
            <w:noProof/>
            <w:color w:val="auto"/>
            <w:rPrChange w:id="1892" w:author="Nagendra Dhakar" w:date="2016-01-26T17:32:00Z">
              <w:rPr>
                <w:noProof/>
              </w:rPr>
            </w:rPrChange>
          </w:rPr>
          <w:instrText>HYPERLINK \l "_Toc441592958"</w:instrText>
        </w:r>
        <w:r w:rsidRPr="00E7115E">
          <w:rPr>
            <w:rStyle w:val="Hyperlink"/>
            <w:b w:val="0"/>
            <w:noProof/>
            <w:color w:val="auto"/>
            <w:rPrChange w:id="1893" w:author="Nagendra Dhakar" w:date="2016-01-26T17:32:00Z">
              <w:rPr>
                <w:rStyle w:val="Hyperlink"/>
                <w:noProof/>
              </w:rPr>
            </w:rPrChange>
          </w:rPr>
          <w:instrText xml:space="preserve"> </w:instrText>
        </w:r>
        <w:r w:rsidRPr="00E7115E">
          <w:rPr>
            <w:rStyle w:val="Hyperlink"/>
            <w:b w:val="0"/>
            <w:noProof/>
            <w:color w:val="auto"/>
            <w:rPrChange w:id="1894" w:author="Nagendra Dhakar" w:date="2016-01-26T17:32:00Z">
              <w:rPr>
                <w:rStyle w:val="Hyperlink"/>
                <w:noProof/>
              </w:rPr>
            </w:rPrChange>
          </w:rPr>
        </w:r>
        <w:r w:rsidRPr="00E7115E">
          <w:rPr>
            <w:rStyle w:val="Hyperlink"/>
            <w:b w:val="0"/>
            <w:noProof/>
            <w:color w:val="auto"/>
            <w:rPrChange w:id="1895" w:author="Nagendra Dhakar" w:date="2016-01-26T17:32:00Z">
              <w:rPr>
                <w:rStyle w:val="Hyperlink"/>
                <w:noProof/>
              </w:rPr>
            </w:rPrChange>
          </w:rPr>
          <w:fldChar w:fldCharType="separate"/>
        </w:r>
        <w:r w:rsidRPr="00E7115E">
          <w:rPr>
            <w:rStyle w:val="Hyperlink"/>
            <w:b w:val="0"/>
            <w:noProof/>
            <w:color w:val="auto"/>
            <w:rPrChange w:id="1896" w:author="Nagendra Dhakar" w:date="2016-01-26T17:32:00Z">
              <w:rPr>
                <w:rStyle w:val="Hyperlink"/>
                <w:noProof/>
              </w:rPr>
            </w:rPrChange>
          </w:rPr>
          <w:t>Figure 7.10 Shortest Path in TransCAD</w:t>
        </w:r>
        <w:r w:rsidRPr="00E7115E">
          <w:rPr>
            <w:b w:val="0"/>
            <w:noProof/>
            <w:webHidden/>
            <w:color w:val="auto"/>
            <w:rPrChange w:id="1897" w:author="Nagendra Dhakar" w:date="2016-01-26T17:32:00Z">
              <w:rPr>
                <w:noProof/>
                <w:webHidden/>
              </w:rPr>
            </w:rPrChange>
          </w:rPr>
          <w:tab/>
        </w:r>
        <w:r w:rsidRPr="00E7115E">
          <w:rPr>
            <w:b w:val="0"/>
            <w:noProof/>
            <w:webHidden/>
            <w:color w:val="auto"/>
            <w:rPrChange w:id="1898" w:author="Nagendra Dhakar" w:date="2016-01-26T17:32:00Z">
              <w:rPr>
                <w:noProof/>
                <w:webHidden/>
              </w:rPr>
            </w:rPrChange>
          </w:rPr>
          <w:fldChar w:fldCharType="begin"/>
        </w:r>
        <w:r w:rsidRPr="00E7115E">
          <w:rPr>
            <w:b w:val="0"/>
            <w:noProof/>
            <w:webHidden/>
            <w:color w:val="auto"/>
            <w:rPrChange w:id="1899" w:author="Nagendra Dhakar" w:date="2016-01-26T17:32:00Z">
              <w:rPr>
                <w:noProof/>
                <w:webHidden/>
              </w:rPr>
            </w:rPrChange>
          </w:rPr>
          <w:instrText xml:space="preserve"> PAGEREF _Toc441592958 \h </w:instrText>
        </w:r>
        <w:r w:rsidRPr="00E7115E">
          <w:rPr>
            <w:b w:val="0"/>
            <w:noProof/>
            <w:webHidden/>
            <w:color w:val="auto"/>
            <w:rPrChange w:id="1900" w:author="Nagendra Dhakar" w:date="2016-01-26T17:32:00Z">
              <w:rPr>
                <w:noProof/>
                <w:webHidden/>
              </w:rPr>
            </w:rPrChange>
          </w:rPr>
        </w:r>
      </w:ins>
      <w:r w:rsidRPr="00E7115E">
        <w:rPr>
          <w:b w:val="0"/>
          <w:noProof/>
          <w:webHidden/>
          <w:color w:val="auto"/>
          <w:rPrChange w:id="1901" w:author="Nagendra Dhakar" w:date="2016-01-26T17:32:00Z">
            <w:rPr>
              <w:noProof/>
              <w:webHidden/>
            </w:rPr>
          </w:rPrChange>
        </w:rPr>
        <w:fldChar w:fldCharType="separate"/>
      </w:r>
      <w:ins w:id="1902" w:author="Nagendra Dhakar" w:date="2016-01-26T17:31:00Z">
        <w:r w:rsidRPr="00E7115E">
          <w:rPr>
            <w:b w:val="0"/>
            <w:noProof/>
            <w:webHidden/>
            <w:color w:val="auto"/>
            <w:rPrChange w:id="1903" w:author="Nagendra Dhakar" w:date="2016-01-26T17:32:00Z">
              <w:rPr>
                <w:noProof/>
                <w:webHidden/>
              </w:rPr>
            </w:rPrChange>
          </w:rPr>
          <w:t>156</w:t>
        </w:r>
        <w:r w:rsidRPr="00E7115E">
          <w:rPr>
            <w:b w:val="0"/>
            <w:noProof/>
            <w:webHidden/>
            <w:color w:val="auto"/>
            <w:rPrChange w:id="1904" w:author="Nagendra Dhakar" w:date="2016-01-26T17:32:00Z">
              <w:rPr>
                <w:noProof/>
                <w:webHidden/>
              </w:rPr>
            </w:rPrChange>
          </w:rPr>
          <w:fldChar w:fldCharType="end"/>
        </w:r>
        <w:r w:rsidRPr="00E7115E">
          <w:rPr>
            <w:rStyle w:val="Hyperlink"/>
            <w:b w:val="0"/>
            <w:noProof/>
            <w:color w:val="auto"/>
            <w:rPrChange w:id="1905" w:author="Nagendra Dhakar" w:date="2016-01-26T17:32:00Z">
              <w:rPr>
                <w:rStyle w:val="Hyperlink"/>
                <w:noProof/>
              </w:rPr>
            </w:rPrChange>
          </w:rPr>
          <w:fldChar w:fldCharType="end"/>
        </w:r>
      </w:ins>
    </w:p>
    <w:p w14:paraId="3EF474CF" w14:textId="77777777" w:rsidR="00E7115E" w:rsidRDefault="00E7115E">
      <w:pPr>
        <w:pStyle w:val="TableofFigures"/>
        <w:rPr>
          <w:ins w:id="1906" w:author="Nagendra Dhakar" w:date="2016-01-26T17:31:00Z"/>
          <w:rFonts w:asciiTheme="minorHAnsi" w:eastAsiaTheme="minorEastAsia" w:hAnsiTheme="minorHAnsi"/>
          <w:b w:val="0"/>
          <w:caps w:val="0"/>
          <w:noProof/>
          <w:color w:val="auto"/>
          <w:sz w:val="22"/>
        </w:rPr>
      </w:pPr>
      <w:ins w:id="1907" w:author="Nagendra Dhakar" w:date="2016-01-26T17:31:00Z">
        <w:r w:rsidRPr="00E7115E">
          <w:rPr>
            <w:rStyle w:val="Hyperlink"/>
            <w:b w:val="0"/>
            <w:noProof/>
            <w:color w:val="auto"/>
            <w:rPrChange w:id="1908" w:author="Nagendra Dhakar" w:date="2016-01-26T17:32:00Z">
              <w:rPr>
                <w:rStyle w:val="Hyperlink"/>
                <w:noProof/>
              </w:rPr>
            </w:rPrChange>
          </w:rPr>
          <w:fldChar w:fldCharType="begin"/>
        </w:r>
        <w:r w:rsidRPr="00E7115E">
          <w:rPr>
            <w:rStyle w:val="Hyperlink"/>
            <w:b w:val="0"/>
            <w:noProof/>
            <w:color w:val="auto"/>
            <w:rPrChange w:id="1909" w:author="Nagendra Dhakar" w:date="2016-01-26T17:32:00Z">
              <w:rPr>
                <w:rStyle w:val="Hyperlink"/>
                <w:noProof/>
              </w:rPr>
            </w:rPrChange>
          </w:rPr>
          <w:instrText xml:space="preserve"> </w:instrText>
        </w:r>
        <w:r w:rsidRPr="00E7115E">
          <w:rPr>
            <w:b w:val="0"/>
            <w:noProof/>
            <w:color w:val="auto"/>
            <w:rPrChange w:id="1910" w:author="Nagendra Dhakar" w:date="2016-01-26T17:32:00Z">
              <w:rPr>
                <w:noProof/>
              </w:rPr>
            </w:rPrChange>
          </w:rPr>
          <w:instrText>HYPERLINK \l "_Toc441592959"</w:instrText>
        </w:r>
        <w:r w:rsidRPr="00E7115E">
          <w:rPr>
            <w:rStyle w:val="Hyperlink"/>
            <w:b w:val="0"/>
            <w:noProof/>
            <w:color w:val="auto"/>
            <w:rPrChange w:id="1911" w:author="Nagendra Dhakar" w:date="2016-01-26T17:32:00Z">
              <w:rPr>
                <w:rStyle w:val="Hyperlink"/>
                <w:noProof/>
              </w:rPr>
            </w:rPrChange>
          </w:rPr>
          <w:instrText xml:space="preserve"> </w:instrText>
        </w:r>
        <w:r w:rsidRPr="00E7115E">
          <w:rPr>
            <w:rStyle w:val="Hyperlink"/>
            <w:b w:val="0"/>
            <w:noProof/>
            <w:color w:val="auto"/>
            <w:rPrChange w:id="1912" w:author="Nagendra Dhakar" w:date="2016-01-26T17:32:00Z">
              <w:rPr>
                <w:rStyle w:val="Hyperlink"/>
                <w:noProof/>
              </w:rPr>
            </w:rPrChange>
          </w:rPr>
        </w:r>
        <w:r w:rsidRPr="00E7115E">
          <w:rPr>
            <w:rStyle w:val="Hyperlink"/>
            <w:b w:val="0"/>
            <w:noProof/>
            <w:color w:val="auto"/>
            <w:rPrChange w:id="1913" w:author="Nagendra Dhakar" w:date="2016-01-26T17:32:00Z">
              <w:rPr>
                <w:rStyle w:val="Hyperlink"/>
                <w:noProof/>
              </w:rPr>
            </w:rPrChange>
          </w:rPr>
          <w:fldChar w:fldCharType="separate"/>
        </w:r>
        <w:r w:rsidRPr="00E7115E">
          <w:rPr>
            <w:rStyle w:val="Hyperlink"/>
            <w:b w:val="0"/>
            <w:noProof/>
            <w:color w:val="auto"/>
            <w:rPrChange w:id="1914" w:author="Nagendra Dhakar" w:date="2016-01-26T17:32:00Z">
              <w:rPr>
                <w:rStyle w:val="Hyperlink"/>
                <w:noProof/>
              </w:rPr>
            </w:rPrChange>
          </w:rPr>
          <w:t>Figure 7.11 Distance to Commuter Rail in Nashville</w:t>
        </w:r>
        <w:r w:rsidRPr="00E7115E">
          <w:rPr>
            <w:b w:val="0"/>
            <w:noProof/>
            <w:webHidden/>
            <w:color w:val="auto"/>
            <w:rPrChange w:id="1915" w:author="Nagendra Dhakar" w:date="2016-01-26T17:32:00Z">
              <w:rPr>
                <w:noProof/>
                <w:webHidden/>
              </w:rPr>
            </w:rPrChange>
          </w:rPr>
          <w:tab/>
        </w:r>
        <w:r w:rsidRPr="00E7115E">
          <w:rPr>
            <w:b w:val="0"/>
            <w:noProof/>
            <w:webHidden/>
            <w:color w:val="auto"/>
            <w:rPrChange w:id="1916" w:author="Nagendra Dhakar" w:date="2016-01-26T17:32:00Z">
              <w:rPr>
                <w:noProof/>
                <w:webHidden/>
              </w:rPr>
            </w:rPrChange>
          </w:rPr>
          <w:fldChar w:fldCharType="begin"/>
        </w:r>
        <w:r w:rsidRPr="00E7115E">
          <w:rPr>
            <w:b w:val="0"/>
            <w:noProof/>
            <w:webHidden/>
            <w:color w:val="auto"/>
            <w:rPrChange w:id="1917" w:author="Nagendra Dhakar" w:date="2016-01-26T17:32:00Z">
              <w:rPr>
                <w:noProof/>
                <w:webHidden/>
              </w:rPr>
            </w:rPrChange>
          </w:rPr>
          <w:instrText xml:space="preserve"> PAGEREF _Toc441592959 \h </w:instrText>
        </w:r>
        <w:r w:rsidRPr="00E7115E">
          <w:rPr>
            <w:b w:val="0"/>
            <w:noProof/>
            <w:webHidden/>
            <w:color w:val="auto"/>
            <w:rPrChange w:id="1918" w:author="Nagendra Dhakar" w:date="2016-01-26T17:32:00Z">
              <w:rPr>
                <w:noProof/>
                <w:webHidden/>
              </w:rPr>
            </w:rPrChange>
          </w:rPr>
        </w:r>
      </w:ins>
      <w:r w:rsidRPr="00E7115E">
        <w:rPr>
          <w:b w:val="0"/>
          <w:noProof/>
          <w:webHidden/>
          <w:color w:val="auto"/>
          <w:rPrChange w:id="1919" w:author="Nagendra Dhakar" w:date="2016-01-26T17:32:00Z">
            <w:rPr>
              <w:noProof/>
              <w:webHidden/>
            </w:rPr>
          </w:rPrChange>
        </w:rPr>
        <w:fldChar w:fldCharType="separate"/>
      </w:r>
      <w:ins w:id="1920" w:author="Nagendra Dhakar" w:date="2016-01-26T17:31:00Z">
        <w:r w:rsidRPr="00E7115E">
          <w:rPr>
            <w:b w:val="0"/>
            <w:noProof/>
            <w:webHidden/>
            <w:color w:val="auto"/>
            <w:rPrChange w:id="1921" w:author="Nagendra Dhakar" w:date="2016-01-26T17:32:00Z">
              <w:rPr>
                <w:noProof/>
                <w:webHidden/>
              </w:rPr>
            </w:rPrChange>
          </w:rPr>
          <w:t>158</w:t>
        </w:r>
        <w:r w:rsidRPr="00E7115E">
          <w:rPr>
            <w:b w:val="0"/>
            <w:noProof/>
            <w:webHidden/>
            <w:color w:val="auto"/>
            <w:rPrChange w:id="1922" w:author="Nagendra Dhakar" w:date="2016-01-26T17:32:00Z">
              <w:rPr>
                <w:noProof/>
                <w:webHidden/>
              </w:rPr>
            </w:rPrChange>
          </w:rPr>
          <w:fldChar w:fldCharType="end"/>
        </w:r>
        <w:r w:rsidRPr="00E7115E">
          <w:rPr>
            <w:rStyle w:val="Hyperlink"/>
            <w:b w:val="0"/>
            <w:noProof/>
            <w:color w:val="auto"/>
            <w:rPrChange w:id="1923" w:author="Nagendra Dhakar" w:date="2016-01-26T17:32:00Z">
              <w:rPr>
                <w:rStyle w:val="Hyperlink"/>
                <w:noProof/>
              </w:rPr>
            </w:rPrChange>
          </w:rPr>
          <w:fldChar w:fldCharType="end"/>
        </w:r>
      </w:ins>
    </w:p>
    <w:p w14:paraId="3D52ACA3" w14:textId="77777777" w:rsidR="00910AEE" w:rsidRPr="00910AEE" w:rsidDel="00E7115E" w:rsidRDefault="00910AEE">
      <w:pPr>
        <w:pStyle w:val="TableofFigures"/>
        <w:rPr>
          <w:del w:id="1924" w:author="Nagendra Dhakar" w:date="2016-01-26T17:31:00Z"/>
          <w:rFonts w:asciiTheme="minorHAnsi" w:eastAsiaTheme="minorEastAsia" w:hAnsiTheme="minorHAnsi"/>
          <w:b w:val="0"/>
          <w:caps w:val="0"/>
          <w:noProof/>
          <w:color w:val="auto"/>
          <w:sz w:val="22"/>
        </w:rPr>
      </w:pPr>
      <w:del w:id="1925" w:author="Nagendra Dhakar" w:date="2016-01-26T17:31:00Z">
        <w:r w:rsidRPr="00E7115E" w:rsidDel="00E7115E">
          <w:rPr>
            <w:b w:val="0"/>
            <w:noProof/>
            <w:rPrChange w:id="1926" w:author="Nagendra Dhakar" w:date="2016-01-26T17:31:00Z">
              <w:rPr>
                <w:rStyle w:val="Hyperlink"/>
                <w:b w:val="0"/>
                <w:noProof/>
                <w:color w:val="auto"/>
              </w:rPr>
            </w:rPrChange>
          </w:rPr>
          <w:delText>Figure 2.1. R Install Screeenshot #1</w:delText>
        </w:r>
        <w:r w:rsidRPr="00910AEE" w:rsidDel="00E7115E">
          <w:rPr>
            <w:b w:val="0"/>
            <w:noProof/>
            <w:webHidden/>
            <w:color w:val="auto"/>
          </w:rPr>
          <w:tab/>
          <w:delText>5</w:delText>
        </w:r>
      </w:del>
    </w:p>
    <w:p w14:paraId="27B5B80B" w14:textId="77777777" w:rsidR="00910AEE" w:rsidRPr="00910AEE" w:rsidDel="00E7115E" w:rsidRDefault="00910AEE">
      <w:pPr>
        <w:pStyle w:val="TableofFigures"/>
        <w:rPr>
          <w:del w:id="1927" w:author="Nagendra Dhakar" w:date="2016-01-26T17:31:00Z"/>
          <w:rFonts w:asciiTheme="minorHAnsi" w:eastAsiaTheme="minorEastAsia" w:hAnsiTheme="minorHAnsi"/>
          <w:b w:val="0"/>
          <w:caps w:val="0"/>
          <w:noProof/>
          <w:color w:val="auto"/>
          <w:sz w:val="22"/>
        </w:rPr>
      </w:pPr>
      <w:del w:id="1928" w:author="Nagendra Dhakar" w:date="2016-01-26T17:31:00Z">
        <w:r w:rsidRPr="00E7115E" w:rsidDel="00E7115E">
          <w:rPr>
            <w:b w:val="0"/>
            <w:noProof/>
            <w:rPrChange w:id="1929" w:author="Nagendra Dhakar" w:date="2016-01-26T17:31:00Z">
              <w:rPr>
                <w:rStyle w:val="Hyperlink"/>
                <w:b w:val="0"/>
                <w:noProof/>
                <w:color w:val="auto"/>
              </w:rPr>
            </w:rPrChange>
          </w:rPr>
          <w:delText>Figure 2.2. R Install Screenshot #2</w:delText>
        </w:r>
        <w:r w:rsidRPr="00910AEE" w:rsidDel="00E7115E">
          <w:rPr>
            <w:b w:val="0"/>
            <w:noProof/>
            <w:webHidden/>
            <w:color w:val="auto"/>
          </w:rPr>
          <w:tab/>
          <w:delText>6</w:delText>
        </w:r>
      </w:del>
    </w:p>
    <w:p w14:paraId="016234C6" w14:textId="77777777" w:rsidR="00910AEE" w:rsidRPr="00910AEE" w:rsidDel="00E7115E" w:rsidRDefault="00910AEE">
      <w:pPr>
        <w:pStyle w:val="TableofFigures"/>
        <w:rPr>
          <w:del w:id="1930" w:author="Nagendra Dhakar" w:date="2016-01-26T17:31:00Z"/>
          <w:rFonts w:asciiTheme="minorHAnsi" w:eastAsiaTheme="minorEastAsia" w:hAnsiTheme="minorHAnsi"/>
          <w:b w:val="0"/>
          <w:caps w:val="0"/>
          <w:noProof/>
          <w:color w:val="auto"/>
          <w:sz w:val="22"/>
        </w:rPr>
      </w:pPr>
      <w:del w:id="1931" w:author="Nagendra Dhakar" w:date="2016-01-26T17:31:00Z">
        <w:r w:rsidRPr="00E7115E" w:rsidDel="00E7115E">
          <w:rPr>
            <w:b w:val="0"/>
            <w:noProof/>
            <w:rPrChange w:id="1932" w:author="Nagendra Dhakar" w:date="2016-01-26T17:31:00Z">
              <w:rPr>
                <w:rStyle w:val="Hyperlink"/>
                <w:b w:val="0"/>
                <w:noProof/>
                <w:color w:val="auto"/>
              </w:rPr>
            </w:rPrChange>
          </w:rPr>
          <w:delText>Figure 2.3. R Install Screenshot #3</w:delText>
        </w:r>
        <w:r w:rsidRPr="00910AEE" w:rsidDel="00E7115E">
          <w:rPr>
            <w:b w:val="0"/>
            <w:noProof/>
            <w:webHidden/>
            <w:color w:val="auto"/>
          </w:rPr>
          <w:tab/>
          <w:delText>6</w:delText>
        </w:r>
      </w:del>
    </w:p>
    <w:p w14:paraId="2F8F3AF1" w14:textId="77777777" w:rsidR="00910AEE" w:rsidRPr="00910AEE" w:rsidDel="00E7115E" w:rsidRDefault="00910AEE">
      <w:pPr>
        <w:pStyle w:val="TableofFigures"/>
        <w:rPr>
          <w:del w:id="1933" w:author="Nagendra Dhakar" w:date="2016-01-26T17:31:00Z"/>
          <w:rFonts w:asciiTheme="minorHAnsi" w:eastAsiaTheme="minorEastAsia" w:hAnsiTheme="minorHAnsi"/>
          <w:b w:val="0"/>
          <w:caps w:val="0"/>
          <w:noProof/>
          <w:color w:val="auto"/>
          <w:sz w:val="22"/>
        </w:rPr>
      </w:pPr>
      <w:del w:id="1934" w:author="Nagendra Dhakar" w:date="2016-01-26T17:31:00Z">
        <w:r w:rsidRPr="00E7115E" w:rsidDel="00E7115E">
          <w:rPr>
            <w:b w:val="0"/>
            <w:noProof/>
            <w:rPrChange w:id="1935" w:author="Nagendra Dhakar" w:date="2016-01-26T17:31:00Z">
              <w:rPr>
                <w:rStyle w:val="Hyperlink"/>
                <w:b w:val="0"/>
                <w:noProof/>
                <w:color w:val="auto"/>
              </w:rPr>
            </w:rPrChange>
          </w:rPr>
          <w:delText>Figure 2.4. R Install Screenshot #4</w:delText>
        </w:r>
        <w:r w:rsidRPr="00910AEE" w:rsidDel="00E7115E">
          <w:rPr>
            <w:b w:val="0"/>
            <w:noProof/>
            <w:webHidden/>
            <w:color w:val="auto"/>
          </w:rPr>
          <w:tab/>
          <w:delText>7</w:delText>
        </w:r>
      </w:del>
    </w:p>
    <w:p w14:paraId="24D4ED12" w14:textId="77777777" w:rsidR="00910AEE" w:rsidRPr="00910AEE" w:rsidDel="00E7115E" w:rsidRDefault="00910AEE">
      <w:pPr>
        <w:pStyle w:val="TableofFigures"/>
        <w:rPr>
          <w:del w:id="1936" w:author="Nagendra Dhakar" w:date="2016-01-26T17:31:00Z"/>
          <w:rFonts w:asciiTheme="minorHAnsi" w:eastAsiaTheme="minorEastAsia" w:hAnsiTheme="minorHAnsi"/>
          <w:b w:val="0"/>
          <w:caps w:val="0"/>
          <w:noProof/>
          <w:color w:val="auto"/>
          <w:sz w:val="22"/>
        </w:rPr>
      </w:pPr>
      <w:del w:id="1937" w:author="Nagendra Dhakar" w:date="2016-01-26T17:31:00Z">
        <w:r w:rsidRPr="00E7115E" w:rsidDel="00E7115E">
          <w:rPr>
            <w:b w:val="0"/>
            <w:noProof/>
            <w:rPrChange w:id="1938" w:author="Nagendra Dhakar" w:date="2016-01-26T17:31:00Z">
              <w:rPr>
                <w:rStyle w:val="Hyperlink"/>
                <w:b w:val="0"/>
                <w:noProof/>
                <w:color w:val="auto"/>
              </w:rPr>
            </w:rPrChange>
          </w:rPr>
          <w:delText>Figure 2.5. R Install Screenshot #5</w:delText>
        </w:r>
        <w:r w:rsidRPr="00910AEE" w:rsidDel="00E7115E">
          <w:rPr>
            <w:b w:val="0"/>
            <w:noProof/>
            <w:webHidden/>
            <w:color w:val="auto"/>
          </w:rPr>
          <w:tab/>
          <w:delText>7</w:delText>
        </w:r>
      </w:del>
    </w:p>
    <w:p w14:paraId="17978F64" w14:textId="77777777" w:rsidR="00910AEE" w:rsidRPr="00910AEE" w:rsidDel="00E7115E" w:rsidRDefault="00910AEE">
      <w:pPr>
        <w:pStyle w:val="TableofFigures"/>
        <w:rPr>
          <w:del w:id="1939" w:author="Nagendra Dhakar" w:date="2016-01-26T17:31:00Z"/>
          <w:rFonts w:asciiTheme="minorHAnsi" w:eastAsiaTheme="minorEastAsia" w:hAnsiTheme="minorHAnsi"/>
          <w:b w:val="0"/>
          <w:caps w:val="0"/>
          <w:noProof/>
          <w:color w:val="auto"/>
          <w:sz w:val="22"/>
        </w:rPr>
      </w:pPr>
      <w:del w:id="1940" w:author="Nagendra Dhakar" w:date="2016-01-26T17:31:00Z">
        <w:r w:rsidRPr="00E7115E" w:rsidDel="00E7115E">
          <w:rPr>
            <w:b w:val="0"/>
            <w:noProof/>
            <w:rPrChange w:id="1941" w:author="Nagendra Dhakar" w:date="2016-01-26T17:31:00Z">
              <w:rPr>
                <w:rStyle w:val="Hyperlink"/>
                <w:b w:val="0"/>
                <w:noProof/>
                <w:color w:val="auto"/>
              </w:rPr>
            </w:rPrChange>
          </w:rPr>
          <w:delText>Figure 2.6. R Install Screenshot #6</w:delText>
        </w:r>
        <w:r w:rsidRPr="00910AEE" w:rsidDel="00E7115E">
          <w:rPr>
            <w:b w:val="0"/>
            <w:noProof/>
            <w:webHidden/>
            <w:color w:val="auto"/>
          </w:rPr>
          <w:tab/>
          <w:delText>8</w:delText>
        </w:r>
      </w:del>
    </w:p>
    <w:p w14:paraId="2C64A1DE" w14:textId="77777777" w:rsidR="00910AEE" w:rsidRPr="00910AEE" w:rsidDel="00E7115E" w:rsidRDefault="00910AEE">
      <w:pPr>
        <w:pStyle w:val="TableofFigures"/>
        <w:rPr>
          <w:del w:id="1942" w:author="Nagendra Dhakar" w:date="2016-01-26T17:31:00Z"/>
          <w:rFonts w:asciiTheme="minorHAnsi" w:eastAsiaTheme="minorEastAsia" w:hAnsiTheme="minorHAnsi"/>
          <w:b w:val="0"/>
          <w:caps w:val="0"/>
          <w:noProof/>
          <w:color w:val="auto"/>
          <w:sz w:val="22"/>
        </w:rPr>
      </w:pPr>
      <w:del w:id="1943" w:author="Nagendra Dhakar" w:date="2016-01-26T17:31:00Z">
        <w:r w:rsidRPr="00E7115E" w:rsidDel="00E7115E">
          <w:rPr>
            <w:b w:val="0"/>
            <w:noProof/>
            <w:rPrChange w:id="1944" w:author="Nagendra Dhakar" w:date="2016-01-26T17:31:00Z">
              <w:rPr>
                <w:rStyle w:val="Hyperlink"/>
                <w:b w:val="0"/>
                <w:noProof/>
                <w:color w:val="auto"/>
              </w:rPr>
            </w:rPrChange>
          </w:rPr>
          <w:delText>Figure 2.7. R Install Screenshot #7</w:delText>
        </w:r>
        <w:r w:rsidRPr="00910AEE" w:rsidDel="00E7115E">
          <w:rPr>
            <w:b w:val="0"/>
            <w:noProof/>
            <w:webHidden/>
            <w:color w:val="auto"/>
          </w:rPr>
          <w:tab/>
          <w:delText>8</w:delText>
        </w:r>
      </w:del>
    </w:p>
    <w:p w14:paraId="2BA29C20" w14:textId="77777777" w:rsidR="00910AEE" w:rsidRPr="00910AEE" w:rsidDel="00E7115E" w:rsidRDefault="00910AEE">
      <w:pPr>
        <w:pStyle w:val="TableofFigures"/>
        <w:rPr>
          <w:del w:id="1945" w:author="Nagendra Dhakar" w:date="2016-01-26T17:31:00Z"/>
          <w:rFonts w:asciiTheme="minorHAnsi" w:eastAsiaTheme="minorEastAsia" w:hAnsiTheme="minorHAnsi"/>
          <w:b w:val="0"/>
          <w:caps w:val="0"/>
          <w:noProof/>
          <w:color w:val="auto"/>
          <w:sz w:val="22"/>
        </w:rPr>
      </w:pPr>
      <w:del w:id="1946" w:author="Nagendra Dhakar" w:date="2016-01-26T17:31:00Z">
        <w:r w:rsidRPr="00E7115E" w:rsidDel="00E7115E">
          <w:rPr>
            <w:b w:val="0"/>
            <w:noProof/>
            <w:rPrChange w:id="1947" w:author="Nagendra Dhakar" w:date="2016-01-26T17:31:00Z">
              <w:rPr>
                <w:rStyle w:val="Hyperlink"/>
                <w:b w:val="0"/>
                <w:noProof/>
                <w:color w:val="auto"/>
              </w:rPr>
            </w:rPrChange>
          </w:rPr>
          <w:delText>Figure 2.8. R Install Screenshot #8</w:delText>
        </w:r>
        <w:r w:rsidRPr="00910AEE" w:rsidDel="00E7115E">
          <w:rPr>
            <w:b w:val="0"/>
            <w:noProof/>
            <w:webHidden/>
            <w:color w:val="auto"/>
          </w:rPr>
          <w:tab/>
          <w:delText>9</w:delText>
        </w:r>
      </w:del>
    </w:p>
    <w:p w14:paraId="184C4AFC" w14:textId="77777777" w:rsidR="00910AEE" w:rsidRPr="00910AEE" w:rsidDel="00E7115E" w:rsidRDefault="00910AEE">
      <w:pPr>
        <w:pStyle w:val="TableofFigures"/>
        <w:rPr>
          <w:del w:id="1948" w:author="Nagendra Dhakar" w:date="2016-01-26T17:31:00Z"/>
          <w:rFonts w:asciiTheme="minorHAnsi" w:eastAsiaTheme="minorEastAsia" w:hAnsiTheme="minorHAnsi"/>
          <w:b w:val="0"/>
          <w:caps w:val="0"/>
          <w:noProof/>
          <w:color w:val="auto"/>
          <w:sz w:val="22"/>
        </w:rPr>
      </w:pPr>
      <w:del w:id="1949" w:author="Nagendra Dhakar" w:date="2016-01-26T17:31:00Z">
        <w:r w:rsidRPr="00E7115E" w:rsidDel="00E7115E">
          <w:rPr>
            <w:b w:val="0"/>
            <w:noProof/>
            <w:rPrChange w:id="1950" w:author="Nagendra Dhakar" w:date="2016-01-26T17:31:00Z">
              <w:rPr>
                <w:rStyle w:val="Hyperlink"/>
                <w:b w:val="0"/>
                <w:noProof/>
                <w:color w:val="auto"/>
              </w:rPr>
            </w:rPrChange>
          </w:rPr>
          <w:delText>Figure 2.9. R Install Screenshot #9</w:delText>
        </w:r>
        <w:r w:rsidRPr="00910AEE" w:rsidDel="00E7115E">
          <w:rPr>
            <w:b w:val="0"/>
            <w:noProof/>
            <w:webHidden/>
            <w:color w:val="auto"/>
          </w:rPr>
          <w:tab/>
          <w:delText>9</w:delText>
        </w:r>
      </w:del>
    </w:p>
    <w:p w14:paraId="41E56F17" w14:textId="77777777" w:rsidR="00910AEE" w:rsidRPr="00910AEE" w:rsidDel="00E7115E" w:rsidRDefault="00910AEE">
      <w:pPr>
        <w:pStyle w:val="TableofFigures"/>
        <w:rPr>
          <w:del w:id="1951" w:author="Nagendra Dhakar" w:date="2016-01-26T17:31:00Z"/>
          <w:rFonts w:asciiTheme="minorHAnsi" w:eastAsiaTheme="minorEastAsia" w:hAnsiTheme="minorHAnsi"/>
          <w:b w:val="0"/>
          <w:caps w:val="0"/>
          <w:noProof/>
          <w:color w:val="auto"/>
          <w:sz w:val="22"/>
        </w:rPr>
      </w:pPr>
      <w:del w:id="1952" w:author="Nagendra Dhakar" w:date="2016-01-26T17:31:00Z">
        <w:r w:rsidRPr="00E7115E" w:rsidDel="00E7115E">
          <w:rPr>
            <w:b w:val="0"/>
            <w:noProof/>
            <w:rPrChange w:id="1953" w:author="Nagendra Dhakar" w:date="2016-01-26T17:31:00Z">
              <w:rPr>
                <w:rStyle w:val="Hyperlink"/>
                <w:b w:val="0"/>
                <w:noProof/>
                <w:color w:val="auto"/>
              </w:rPr>
            </w:rPrChange>
          </w:rPr>
          <w:delText>Figure 2.10. Install Screenshot #10</w:delText>
        </w:r>
        <w:r w:rsidRPr="00910AEE" w:rsidDel="00E7115E">
          <w:rPr>
            <w:b w:val="0"/>
            <w:noProof/>
            <w:webHidden/>
            <w:color w:val="auto"/>
          </w:rPr>
          <w:tab/>
          <w:delText>10</w:delText>
        </w:r>
      </w:del>
    </w:p>
    <w:p w14:paraId="19E396C5" w14:textId="77777777" w:rsidR="00910AEE" w:rsidRPr="00910AEE" w:rsidDel="00E7115E" w:rsidRDefault="00910AEE">
      <w:pPr>
        <w:pStyle w:val="TableofFigures"/>
        <w:rPr>
          <w:del w:id="1954" w:author="Nagendra Dhakar" w:date="2016-01-26T17:31:00Z"/>
          <w:rFonts w:asciiTheme="minorHAnsi" w:eastAsiaTheme="minorEastAsia" w:hAnsiTheme="minorHAnsi"/>
          <w:b w:val="0"/>
          <w:caps w:val="0"/>
          <w:noProof/>
          <w:color w:val="auto"/>
          <w:sz w:val="22"/>
        </w:rPr>
      </w:pPr>
      <w:del w:id="1955" w:author="Nagendra Dhakar" w:date="2016-01-26T17:31:00Z">
        <w:r w:rsidRPr="00E7115E" w:rsidDel="00E7115E">
          <w:rPr>
            <w:b w:val="0"/>
            <w:noProof/>
            <w:rPrChange w:id="1956" w:author="Nagendra Dhakar" w:date="2016-01-26T17:31:00Z">
              <w:rPr>
                <w:rStyle w:val="Hyperlink"/>
                <w:b w:val="0"/>
                <w:noProof/>
                <w:color w:val="auto"/>
              </w:rPr>
            </w:rPrChange>
          </w:rPr>
          <w:delText>Figure 2.11. R GUI Screenshot</w:delText>
        </w:r>
        <w:r w:rsidRPr="00910AEE" w:rsidDel="00E7115E">
          <w:rPr>
            <w:b w:val="0"/>
            <w:noProof/>
            <w:webHidden/>
            <w:color w:val="auto"/>
          </w:rPr>
          <w:tab/>
          <w:delText>10</w:delText>
        </w:r>
      </w:del>
    </w:p>
    <w:p w14:paraId="4B1BB16C" w14:textId="77777777" w:rsidR="00910AEE" w:rsidRPr="00910AEE" w:rsidDel="00E7115E" w:rsidRDefault="00910AEE">
      <w:pPr>
        <w:pStyle w:val="TableofFigures"/>
        <w:rPr>
          <w:del w:id="1957" w:author="Nagendra Dhakar" w:date="2016-01-26T17:31:00Z"/>
          <w:rFonts w:asciiTheme="minorHAnsi" w:eastAsiaTheme="minorEastAsia" w:hAnsiTheme="minorHAnsi"/>
          <w:b w:val="0"/>
          <w:caps w:val="0"/>
          <w:noProof/>
          <w:color w:val="auto"/>
          <w:sz w:val="22"/>
        </w:rPr>
      </w:pPr>
      <w:del w:id="1958" w:author="Nagendra Dhakar" w:date="2016-01-26T17:31:00Z">
        <w:r w:rsidRPr="00E7115E" w:rsidDel="00E7115E">
          <w:rPr>
            <w:b w:val="0"/>
            <w:noProof/>
            <w:rPrChange w:id="1959" w:author="Nagendra Dhakar" w:date="2016-01-26T17:31:00Z">
              <w:rPr>
                <w:rStyle w:val="Hyperlink"/>
                <w:b w:val="0"/>
                <w:noProof/>
                <w:color w:val="auto"/>
              </w:rPr>
            </w:rPrChange>
          </w:rPr>
          <w:delText>Figure 3.1 Model process flow</w:delText>
        </w:r>
        <w:r w:rsidRPr="00910AEE" w:rsidDel="00E7115E">
          <w:rPr>
            <w:b w:val="0"/>
            <w:noProof/>
            <w:webHidden/>
            <w:color w:val="auto"/>
          </w:rPr>
          <w:tab/>
          <w:delText>13</w:delText>
        </w:r>
      </w:del>
    </w:p>
    <w:p w14:paraId="00725C5F" w14:textId="77777777" w:rsidR="00910AEE" w:rsidRPr="00910AEE" w:rsidDel="00E7115E" w:rsidRDefault="00910AEE">
      <w:pPr>
        <w:pStyle w:val="TableofFigures"/>
        <w:rPr>
          <w:del w:id="1960" w:author="Nagendra Dhakar" w:date="2016-01-26T17:31:00Z"/>
          <w:rFonts w:asciiTheme="minorHAnsi" w:eastAsiaTheme="minorEastAsia" w:hAnsiTheme="minorHAnsi"/>
          <w:b w:val="0"/>
          <w:caps w:val="0"/>
          <w:noProof/>
          <w:color w:val="auto"/>
          <w:sz w:val="22"/>
        </w:rPr>
      </w:pPr>
      <w:del w:id="1961" w:author="Nagendra Dhakar" w:date="2016-01-26T17:31:00Z">
        <w:r w:rsidRPr="00E7115E" w:rsidDel="00E7115E">
          <w:rPr>
            <w:b w:val="0"/>
            <w:noProof/>
            <w:rPrChange w:id="1962" w:author="Nagendra Dhakar" w:date="2016-01-26T17:31:00Z">
              <w:rPr>
                <w:rStyle w:val="Hyperlink"/>
                <w:b w:val="0"/>
                <w:noProof/>
                <w:color w:val="auto"/>
              </w:rPr>
            </w:rPrChange>
          </w:rPr>
          <w:delText>Figure 3.2 Microzone allocation tool flow</w:delText>
        </w:r>
        <w:r w:rsidRPr="00910AEE" w:rsidDel="00E7115E">
          <w:rPr>
            <w:b w:val="0"/>
            <w:noProof/>
            <w:webHidden/>
            <w:color w:val="auto"/>
          </w:rPr>
          <w:tab/>
          <w:delText>17</w:delText>
        </w:r>
      </w:del>
    </w:p>
    <w:p w14:paraId="3E4E5DB6" w14:textId="77777777" w:rsidR="00910AEE" w:rsidRPr="00910AEE" w:rsidDel="00E7115E" w:rsidRDefault="00910AEE">
      <w:pPr>
        <w:pStyle w:val="TableofFigures"/>
        <w:rPr>
          <w:del w:id="1963" w:author="Nagendra Dhakar" w:date="2016-01-26T17:31:00Z"/>
          <w:rFonts w:asciiTheme="minorHAnsi" w:eastAsiaTheme="minorEastAsia" w:hAnsiTheme="minorHAnsi"/>
          <w:b w:val="0"/>
          <w:caps w:val="0"/>
          <w:noProof/>
          <w:color w:val="auto"/>
          <w:sz w:val="22"/>
        </w:rPr>
      </w:pPr>
      <w:del w:id="1964" w:author="Nagendra Dhakar" w:date="2016-01-26T17:31:00Z">
        <w:r w:rsidRPr="00E7115E" w:rsidDel="00E7115E">
          <w:rPr>
            <w:b w:val="0"/>
            <w:noProof/>
            <w:rPrChange w:id="1965" w:author="Nagendra Dhakar" w:date="2016-01-26T17:31:00Z">
              <w:rPr>
                <w:rStyle w:val="Hyperlink"/>
                <w:b w:val="0"/>
                <w:noProof/>
                <w:color w:val="auto"/>
              </w:rPr>
            </w:rPrChange>
          </w:rPr>
          <w:delText>Figure 3.3. Buffer1 and buffer2 distance decay weights</w:delText>
        </w:r>
        <w:r w:rsidRPr="00910AEE" w:rsidDel="00E7115E">
          <w:rPr>
            <w:b w:val="0"/>
            <w:noProof/>
            <w:webHidden/>
            <w:color w:val="auto"/>
          </w:rPr>
          <w:tab/>
          <w:delText>20</w:delText>
        </w:r>
      </w:del>
    </w:p>
    <w:p w14:paraId="5F6DE79B" w14:textId="77777777" w:rsidR="00910AEE" w:rsidRPr="00910AEE" w:rsidDel="00E7115E" w:rsidRDefault="00910AEE">
      <w:pPr>
        <w:pStyle w:val="TableofFigures"/>
        <w:rPr>
          <w:del w:id="1966" w:author="Nagendra Dhakar" w:date="2016-01-26T17:31:00Z"/>
          <w:rFonts w:asciiTheme="minorHAnsi" w:eastAsiaTheme="minorEastAsia" w:hAnsiTheme="minorHAnsi"/>
          <w:b w:val="0"/>
          <w:caps w:val="0"/>
          <w:noProof/>
          <w:color w:val="auto"/>
          <w:sz w:val="22"/>
        </w:rPr>
      </w:pPr>
      <w:del w:id="1967" w:author="Nagendra Dhakar" w:date="2016-01-26T17:31:00Z">
        <w:r w:rsidRPr="00E7115E" w:rsidDel="00E7115E">
          <w:rPr>
            <w:b w:val="0"/>
            <w:noProof/>
            <w:rPrChange w:id="1968" w:author="Nagendra Dhakar" w:date="2016-01-26T17:31:00Z">
              <w:rPr>
                <w:rStyle w:val="Hyperlink"/>
                <w:b w:val="0"/>
                <w:noProof/>
                <w:color w:val="auto"/>
              </w:rPr>
            </w:rPrChange>
          </w:rPr>
          <w:delText>Figure 3.4 Daysim Modeling Components and Linkages</w:delText>
        </w:r>
        <w:r w:rsidRPr="00910AEE" w:rsidDel="00E7115E">
          <w:rPr>
            <w:b w:val="0"/>
            <w:noProof/>
            <w:webHidden/>
            <w:color w:val="auto"/>
          </w:rPr>
          <w:tab/>
          <w:delText>34</w:delText>
        </w:r>
      </w:del>
    </w:p>
    <w:p w14:paraId="165B1E78" w14:textId="77777777" w:rsidR="00910AEE" w:rsidRPr="00910AEE" w:rsidDel="00E7115E" w:rsidRDefault="00910AEE">
      <w:pPr>
        <w:pStyle w:val="TableofFigures"/>
        <w:rPr>
          <w:del w:id="1969" w:author="Nagendra Dhakar" w:date="2016-01-26T17:31:00Z"/>
          <w:rFonts w:asciiTheme="minorHAnsi" w:eastAsiaTheme="minorEastAsia" w:hAnsiTheme="minorHAnsi"/>
          <w:b w:val="0"/>
          <w:caps w:val="0"/>
          <w:noProof/>
          <w:color w:val="auto"/>
          <w:sz w:val="22"/>
        </w:rPr>
      </w:pPr>
      <w:del w:id="1970" w:author="Nagendra Dhakar" w:date="2016-01-26T17:31:00Z">
        <w:r w:rsidRPr="00E7115E" w:rsidDel="00E7115E">
          <w:rPr>
            <w:b w:val="0"/>
            <w:noProof/>
            <w:rPrChange w:id="1971" w:author="Nagendra Dhakar" w:date="2016-01-26T17:31:00Z">
              <w:rPr>
                <w:rStyle w:val="Hyperlink"/>
                <w:b w:val="0"/>
                <w:noProof/>
                <w:color w:val="auto"/>
              </w:rPr>
            </w:rPrChange>
          </w:rPr>
          <w:delText>Figure 4.1 Coefficient File Example</w:delText>
        </w:r>
        <w:r w:rsidRPr="00910AEE" w:rsidDel="00E7115E">
          <w:rPr>
            <w:b w:val="0"/>
            <w:noProof/>
            <w:webHidden/>
            <w:color w:val="auto"/>
          </w:rPr>
          <w:tab/>
          <w:delText>58</w:delText>
        </w:r>
      </w:del>
    </w:p>
    <w:p w14:paraId="40ACB06B" w14:textId="77777777" w:rsidR="00910AEE" w:rsidRPr="00910AEE" w:rsidDel="00E7115E" w:rsidRDefault="00910AEE">
      <w:pPr>
        <w:pStyle w:val="TableofFigures"/>
        <w:rPr>
          <w:del w:id="1972" w:author="Nagendra Dhakar" w:date="2016-01-26T17:31:00Z"/>
          <w:rFonts w:asciiTheme="minorHAnsi" w:eastAsiaTheme="minorEastAsia" w:hAnsiTheme="minorHAnsi"/>
          <w:b w:val="0"/>
          <w:caps w:val="0"/>
          <w:noProof/>
          <w:color w:val="auto"/>
          <w:sz w:val="22"/>
        </w:rPr>
      </w:pPr>
      <w:del w:id="1973" w:author="Nagendra Dhakar" w:date="2016-01-26T17:31:00Z">
        <w:r w:rsidRPr="00E7115E" w:rsidDel="00E7115E">
          <w:rPr>
            <w:b w:val="0"/>
            <w:noProof/>
            <w:rPrChange w:id="1974" w:author="Nagendra Dhakar" w:date="2016-01-26T17:31:00Z">
              <w:rPr>
                <w:rStyle w:val="Hyperlink"/>
                <w:b w:val="0"/>
                <w:noProof/>
                <w:color w:val="auto"/>
              </w:rPr>
            </w:rPrChange>
          </w:rPr>
          <w:delText>Figure 5.1 DaySim Allocation Tool GUI</w:delText>
        </w:r>
        <w:r w:rsidRPr="00910AEE" w:rsidDel="00E7115E">
          <w:rPr>
            <w:b w:val="0"/>
            <w:noProof/>
            <w:webHidden/>
            <w:color w:val="auto"/>
          </w:rPr>
          <w:tab/>
          <w:delText>112</w:delText>
        </w:r>
      </w:del>
    </w:p>
    <w:p w14:paraId="3BF8D602" w14:textId="77777777" w:rsidR="00910AEE" w:rsidRPr="00910AEE" w:rsidDel="00E7115E" w:rsidRDefault="00910AEE">
      <w:pPr>
        <w:pStyle w:val="TableofFigures"/>
        <w:rPr>
          <w:del w:id="1975" w:author="Nagendra Dhakar" w:date="2016-01-26T17:31:00Z"/>
          <w:rFonts w:asciiTheme="minorHAnsi" w:eastAsiaTheme="minorEastAsia" w:hAnsiTheme="minorHAnsi"/>
          <w:b w:val="0"/>
          <w:caps w:val="0"/>
          <w:noProof/>
          <w:color w:val="auto"/>
          <w:sz w:val="22"/>
        </w:rPr>
      </w:pPr>
      <w:del w:id="1976" w:author="Nagendra Dhakar" w:date="2016-01-26T17:31:00Z">
        <w:r w:rsidRPr="00E7115E" w:rsidDel="00E7115E">
          <w:rPr>
            <w:b w:val="0"/>
            <w:noProof/>
            <w:rPrChange w:id="1977" w:author="Nagendra Dhakar" w:date="2016-01-26T17:31:00Z">
              <w:rPr>
                <w:rStyle w:val="Hyperlink"/>
                <w:b w:val="0"/>
                <w:noProof/>
                <w:color w:val="auto"/>
              </w:rPr>
            </w:rPrChange>
          </w:rPr>
          <w:delText>Figure 5.2 Read XML Input File</w:delText>
        </w:r>
        <w:r w:rsidRPr="00910AEE" w:rsidDel="00E7115E">
          <w:rPr>
            <w:b w:val="0"/>
            <w:noProof/>
            <w:webHidden/>
            <w:color w:val="auto"/>
          </w:rPr>
          <w:tab/>
          <w:delText>113</w:delText>
        </w:r>
      </w:del>
    </w:p>
    <w:p w14:paraId="5436DC19" w14:textId="77777777" w:rsidR="00910AEE" w:rsidRPr="00910AEE" w:rsidDel="00E7115E" w:rsidRDefault="00910AEE">
      <w:pPr>
        <w:pStyle w:val="TableofFigures"/>
        <w:rPr>
          <w:del w:id="1978" w:author="Nagendra Dhakar" w:date="2016-01-26T17:31:00Z"/>
          <w:rFonts w:asciiTheme="minorHAnsi" w:eastAsiaTheme="minorEastAsia" w:hAnsiTheme="minorHAnsi"/>
          <w:b w:val="0"/>
          <w:caps w:val="0"/>
          <w:noProof/>
          <w:color w:val="auto"/>
          <w:sz w:val="22"/>
        </w:rPr>
      </w:pPr>
      <w:del w:id="1979" w:author="Nagendra Dhakar" w:date="2016-01-26T17:31:00Z">
        <w:r w:rsidRPr="00E7115E" w:rsidDel="00E7115E">
          <w:rPr>
            <w:b w:val="0"/>
            <w:noProof/>
            <w:rPrChange w:id="1980" w:author="Nagendra Dhakar" w:date="2016-01-26T17:31:00Z">
              <w:rPr>
                <w:rStyle w:val="Hyperlink"/>
                <w:b w:val="0"/>
                <w:noProof/>
                <w:color w:val="auto"/>
              </w:rPr>
            </w:rPrChange>
          </w:rPr>
          <w:delText>Figure 5.3 Open Input XML File</w:delText>
        </w:r>
        <w:r w:rsidRPr="00910AEE" w:rsidDel="00E7115E">
          <w:rPr>
            <w:b w:val="0"/>
            <w:noProof/>
            <w:webHidden/>
            <w:color w:val="auto"/>
          </w:rPr>
          <w:tab/>
          <w:delText>113</w:delText>
        </w:r>
      </w:del>
    </w:p>
    <w:p w14:paraId="57A68EF6" w14:textId="77777777" w:rsidR="00910AEE" w:rsidRPr="00910AEE" w:rsidDel="00E7115E" w:rsidRDefault="00910AEE">
      <w:pPr>
        <w:pStyle w:val="TableofFigures"/>
        <w:rPr>
          <w:del w:id="1981" w:author="Nagendra Dhakar" w:date="2016-01-26T17:31:00Z"/>
          <w:rFonts w:asciiTheme="minorHAnsi" w:eastAsiaTheme="minorEastAsia" w:hAnsiTheme="minorHAnsi"/>
          <w:b w:val="0"/>
          <w:caps w:val="0"/>
          <w:noProof/>
          <w:color w:val="auto"/>
          <w:sz w:val="22"/>
        </w:rPr>
      </w:pPr>
      <w:del w:id="1982" w:author="Nagendra Dhakar" w:date="2016-01-26T17:31:00Z">
        <w:r w:rsidRPr="00E7115E" w:rsidDel="00E7115E">
          <w:rPr>
            <w:b w:val="0"/>
            <w:noProof/>
            <w:rPrChange w:id="1983" w:author="Nagendra Dhakar" w:date="2016-01-26T17:31:00Z">
              <w:rPr>
                <w:rStyle w:val="Hyperlink"/>
                <w:b w:val="0"/>
                <w:noProof/>
                <w:color w:val="auto"/>
              </w:rPr>
            </w:rPrChange>
          </w:rPr>
          <w:delText>Figure 5.4 DaySim Allocation Tool GUI with Inputs Populated</w:delText>
        </w:r>
        <w:r w:rsidRPr="00910AEE" w:rsidDel="00E7115E">
          <w:rPr>
            <w:b w:val="0"/>
            <w:noProof/>
            <w:webHidden/>
            <w:color w:val="auto"/>
          </w:rPr>
          <w:tab/>
          <w:delText>114</w:delText>
        </w:r>
      </w:del>
    </w:p>
    <w:p w14:paraId="2BC75214" w14:textId="77777777" w:rsidR="00910AEE" w:rsidRPr="00910AEE" w:rsidDel="00E7115E" w:rsidRDefault="00910AEE">
      <w:pPr>
        <w:pStyle w:val="TableofFigures"/>
        <w:rPr>
          <w:del w:id="1984" w:author="Nagendra Dhakar" w:date="2016-01-26T17:31:00Z"/>
          <w:rFonts w:asciiTheme="minorHAnsi" w:eastAsiaTheme="minorEastAsia" w:hAnsiTheme="minorHAnsi"/>
          <w:b w:val="0"/>
          <w:caps w:val="0"/>
          <w:noProof/>
          <w:color w:val="auto"/>
          <w:sz w:val="22"/>
        </w:rPr>
      </w:pPr>
      <w:del w:id="1985" w:author="Nagendra Dhakar" w:date="2016-01-26T17:31:00Z">
        <w:r w:rsidRPr="00E7115E" w:rsidDel="00E7115E">
          <w:rPr>
            <w:b w:val="0"/>
            <w:noProof/>
            <w:rPrChange w:id="1986" w:author="Nagendra Dhakar" w:date="2016-01-26T17:31:00Z">
              <w:rPr>
                <w:rStyle w:val="Hyperlink"/>
                <w:b w:val="0"/>
                <w:noProof/>
                <w:color w:val="auto"/>
              </w:rPr>
            </w:rPrChange>
          </w:rPr>
          <w:delText>Figure 5.5 Open tAZ file</w:delText>
        </w:r>
        <w:r w:rsidRPr="00910AEE" w:rsidDel="00E7115E">
          <w:rPr>
            <w:b w:val="0"/>
            <w:noProof/>
            <w:webHidden/>
            <w:color w:val="auto"/>
          </w:rPr>
          <w:tab/>
          <w:delText>115</w:delText>
        </w:r>
      </w:del>
    </w:p>
    <w:p w14:paraId="18A49386" w14:textId="77777777" w:rsidR="00910AEE" w:rsidRPr="00910AEE" w:rsidDel="00E7115E" w:rsidRDefault="00910AEE">
      <w:pPr>
        <w:pStyle w:val="TableofFigures"/>
        <w:rPr>
          <w:del w:id="1987" w:author="Nagendra Dhakar" w:date="2016-01-26T17:31:00Z"/>
          <w:rFonts w:asciiTheme="minorHAnsi" w:eastAsiaTheme="minorEastAsia" w:hAnsiTheme="minorHAnsi"/>
          <w:b w:val="0"/>
          <w:caps w:val="0"/>
          <w:noProof/>
          <w:color w:val="auto"/>
          <w:sz w:val="22"/>
        </w:rPr>
      </w:pPr>
      <w:del w:id="1988" w:author="Nagendra Dhakar" w:date="2016-01-26T17:31:00Z">
        <w:r w:rsidRPr="00E7115E" w:rsidDel="00E7115E">
          <w:rPr>
            <w:b w:val="0"/>
            <w:noProof/>
            <w:rPrChange w:id="1989" w:author="Nagendra Dhakar" w:date="2016-01-26T17:31:00Z">
              <w:rPr>
                <w:rStyle w:val="Hyperlink"/>
                <w:b w:val="0"/>
                <w:noProof/>
                <w:color w:val="auto"/>
              </w:rPr>
            </w:rPrChange>
          </w:rPr>
          <w:delText>Figure 5.6 Display Employment Categories</w:delText>
        </w:r>
        <w:r w:rsidRPr="00910AEE" w:rsidDel="00E7115E">
          <w:rPr>
            <w:b w:val="0"/>
            <w:noProof/>
            <w:webHidden/>
            <w:color w:val="auto"/>
          </w:rPr>
          <w:tab/>
          <w:delText>115</w:delText>
        </w:r>
      </w:del>
    </w:p>
    <w:p w14:paraId="7CBC2F60" w14:textId="77777777" w:rsidR="00910AEE" w:rsidRPr="00910AEE" w:rsidDel="00E7115E" w:rsidRDefault="00910AEE">
      <w:pPr>
        <w:pStyle w:val="TableofFigures"/>
        <w:rPr>
          <w:del w:id="1990" w:author="Nagendra Dhakar" w:date="2016-01-26T17:31:00Z"/>
          <w:rFonts w:asciiTheme="minorHAnsi" w:eastAsiaTheme="minorEastAsia" w:hAnsiTheme="minorHAnsi"/>
          <w:b w:val="0"/>
          <w:caps w:val="0"/>
          <w:noProof/>
          <w:color w:val="auto"/>
          <w:sz w:val="22"/>
        </w:rPr>
      </w:pPr>
      <w:del w:id="1991" w:author="Nagendra Dhakar" w:date="2016-01-26T17:31:00Z">
        <w:r w:rsidRPr="00E7115E" w:rsidDel="00E7115E">
          <w:rPr>
            <w:b w:val="0"/>
            <w:noProof/>
            <w:rPrChange w:id="1992" w:author="Nagendra Dhakar" w:date="2016-01-26T17:31:00Z">
              <w:rPr>
                <w:rStyle w:val="Hyperlink"/>
                <w:b w:val="0"/>
                <w:noProof/>
                <w:color w:val="auto"/>
              </w:rPr>
            </w:rPrChange>
          </w:rPr>
          <w:delText>Figure 5.7 Select Employment Categories</w:delText>
        </w:r>
        <w:r w:rsidRPr="00910AEE" w:rsidDel="00E7115E">
          <w:rPr>
            <w:b w:val="0"/>
            <w:noProof/>
            <w:webHidden/>
            <w:color w:val="auto"/>
          </w:rPr>
          <w:tab/>
          <w:delText>116</w:delText>
        </w:r>
      </w:del>
    </w:p>
    <w:p w14:paraId="5A7282D0" w14:textId="77777777" w:rsidR="00910AEE" w:rsidRPr="00910AEE" w:rsidDel="00E7115E" w:rsidRDefault="00910AEE">
      <w:pPr>
        <w:pStyle w:val="TableofFigures"/>
        <w:rPr>
          <w:del w:id="1993" w:author="Nagendra Dhakar" w:date="2016-01-26T17:31:00Z"/>
          <w:rFonts w:asciiTheme="minorHAnsi" w:eastAsiaTheme="minorEastAsia" w:hAnsiTheme="minorHAnsi"/>
          <w:b w:val="0"/>
          <w:caps w:val="0"/>
          <w:noProof/>
          <w:color w:val="auto"/>
          <w:sz w:val="22"/>
        </w:rPr>
      </w:pPr>
      <w:del w:id="1994" w:author="Nagendra Dhakar" w:date="2016-01-26T17:31:00Z">
        <w:r w:rsidRPr="00E7115E" w:rsidDel="00E7115E">
          <w:rPr>
            <w:b w:val="0"/>
            <w:noProof/>
            <w:rPrChange w:id="1995" w:author="Nagendra Dhakar" w:date="2016-01-26T17:31:00Z">
              <w:rPr>
                <w:rStyle w:val="Hyperlink"/>
                <w:b w:val="0"/>
                <w:noProof/>
                <w:color w:val="auto"/>
              </w:rPr>
            </w:rPrChange>
          </w:rPr>
          <w:delText>Figure 5.8 Select NAICS Codes</w:delText>
        </w:r>
        <w:r w:rsidRPr="00910AEE" w:rsidDel="00E7115E">
          <w:rPr>
            <w:b w:val="0"/>
            <w:noProof/>
            <w:webHidden/>
            <w:color w:val="auto"/>
          </w:rPr>
          <w:tab/>
          <w:delText>117</w:delText>
        </w:r>
      </w:del>
    </w:p>
    <w:p w14:paraId="76115906" w14:textId="77777777" w:rsidR="00910AEE" w:rsidRPr="00910AEE" w:rsidDel="00E7115E" w:rsidRDefault="00910AEE">
      <w:pPr>
        <w:pStyle w:val="TableofFigures"/>
        <w:rPr>
          <w:del w:id="1996" w:author="Nagendra Dhakar" w:date="2016-01-26T17:31:00Z"/>
          <w:rFonts w:asciiTheme="minorHAnsi" w:eastAsiaTheme="minorEastAsia" w:hAnsiTheme="minorHAnsi"/>
          <w:b w:val="0"/>
          <w:caps w:val="0"/>
          <w:noProof/>
          <w:color w:val="auto"/>
          <w:sz w:val="22"/>
        </w:rPr>
      </w:pPr>
      <w:del w:id="1997" w:author="Nagendra Dhakar" w:date="2016-01-26T17:31:00Z">
        <w:r w:rsidRPr="00E7115E" w:rsidDel="00E7115E">
          <w:rPr>
            <w:b w:val="0"/>
            <w:noProof/>
            <w:rPrChange w:id="1998" w:author="Nagendra Dhakar" w:date="2016-01-26T17:31:00Z">
              <w:rPr>
                <w:rStyle w:val="Hyperlink"/>
                <w:b w:val="0"/>
                <w:noProof/>
                <w:color w:val="auto"/>
              </w:rPr>
            </w:rPrChange>
          </w:rPr>
          <w:delText>Figure 5.9 Other Inputs</w:delText>
        </w:r>
        <w:r w:rsidRPr="00910AEE" w:rsidDel="00E7115E">
          <w:rPr>
            <w:b w:val="0"/>
            <w:noProof/>
            <w:webHidden/>
            <w:color w:val="auto"/>
          </w:rPr>
          <w:tab/>
          <w:delText>117</w:delText>
        </w:r>
      </w:del>
    </w:p>
    <w:p w14:paraId="129137DD" w14:textId="77777777" w:rsidR="00910AEE" w:rsidRPr="00910AEE" w:rsidDel="00E7115E" w:rsidRDefault="00910AEE">
      <w:pPr>
        <w:pStyle w:val="TableofFigures"/>
        <w:rPr>
          <w:del w:id="1999" w:author="Nagendra Dhakar" w:date="2016-01-26T17:31:00Z"/>
          <w:rFonts w:asciiTheme="minorHAnsi" w:eastAsiaTheme="minorEastAsia" w:hAnsiTheme="minorHAnsi"/>
          <w:b w:val="0"/>
          <w:caps w:val="0"/>
          <w:noProof/>
          <w:color w:val="auto"/>
          <w:sz w:val="22"/>
        </w:rPr>
      </w:pPr>
      <w:del w:id="2000" w:author="Nagendra Dhakar" w:date="2016-01-26T17:31:00Z">
        <w:r w:rsidRPr="00E7115E" w:rsidDel="00E7115E">
          <w:rPr>
            <w:b w:val="0"/>
            <w:noProof/>
            <w:rPrChange w:id="2001" w:author="Nagendra Dhakar" w:date="2016-01-26T17:31:00Z">
              <w:rPr>
                <w:rStyle w:val="Hyperlink"/>
                <w:b w:val="0"/>
                <w:noProof/>
                <w:color w:val="auto"/>
              </w:rPr>
            </w:rPrChange>
          </w:rPr>
          <w:delText>Figure 5.10 Select DaySim Employment Categories</w:delText>
        </w:r>
        <w:r w:rsidRPr="00910AEE" w:rsidDel="00E7115E">
          <w:rPr>
            <w:b w:val="0"/>
            <w:noProof/>
            <w:webHidden/>
            <w:color w:val="auto"/>
          </w:rPr>
          <w:tab/>
          <w:delText>118</w:delText>
        </w:r>
      </w:del>
    </w:p>
    <w:p w14:paraId="6818D659" w14:textId="77777777" w:rsidR="00910AEE" w:rsidRPr="00910AEE" w:rsidDel="00E7115E" w:rsidRDefault="00910AEE">
      <w:pPr>
        <w:pStyle w:val="TableofFigures"/>
        <w:rPr>
          <w:del w:id="2002" w:author="Nagendra Dhakar" w:date="2016-01-26T17:31:00Z"/>
          <w:rFonts w:asciiTheme="minorHAnsi" w:eastAsiaTheme="minorEastAsia" w:hAnsiTheme="minorHAnsi"/>
          <w:b w:val="0"/>
          <w:caps w:val="0"/>
          <w:noProof/>
          <w:color w:val="auto"/>
          <w:sz w:val="22"/>
        </w:rPr>
      </w:pPr>
      <w:del w:id="2003" w:author="Nagendra Dhakar" w:date="2016-01-26T17:31:00Z">
        <w:r w:rsidRPr="00E7115E" w:rsidDel="00E7115E">
          <w:rPr>
            <w:b w:val="0"/>
            <w:noProof/>
            <w:rPrChange w:id="2004" w:author="Nagendra Dhakar" w:date="2016-01-26T17:31:00Z">
              <w:rPr>
                <w:rStyle w:val="Hyperlink"/>
                <w:b w:val="0"/>
                <w:noProof/>
                <w:color w:val="auto"/>
              </w:rPr>
            </w:rPrChange>
          </w:rPr>
          <w:delText>Figure 5.11 R Script to Add parking</w:delText>
        </w:r>
        <w:r w:rsidRPr="00910AEE" w:rsidDel="00E7115E">
          <w:rPr>
            <w:b w:val="0"/>
            <w:noProof/>
            <w:webHidden/>
            <w:color w:val="auto"/>
          </w:rPr>
          <w:tab/>
          <w:delText>118</w:delText>
        </w:r>
      </w:del>
    </w:p>
    <w:p w14:paraId="1BE415F6" w14:textId="77777777" w:rsidR="00910AEE" w:rsidRPr="00910AEE" w:rsidDel="00E7115E" w:rsidRDefault="00910AEE">
      <w:pPr>
        <w:pStyle w:val="TableofFigures"/>
        <w:rPr>
          <w:del w:id="2005" w:author="Nagendra Dhakar" w:date="2016-01-26T17:31:00Z"/>
          <w:rFonts w:asciiTheme="minorHAnsi" w:eastAsiaTheme="minorEastAsia" w:hAnsiTheme="minorHAnsi"/>
          <w:b w:val="0"/>
          <w:caps w:val="0"/>
          <w:noProof/>
          <w:color w:val="auto"/>
          <w:sz w:val="22"/>
        </w:rPr>
      </w:pPr>
      <w:del w:id="2006" w:author="Nagendra Dhakar" w:date="2016-01-26T17:31:00Z">
        <w:r w:rsidRPr="00E7115E" w:rsidDel="00E7115E">
          <w:rPr>
            <w:b w:val="0"/>
            <w:noProof/>
            <w:rPrChange w:id="2007" w:author="Nagendra Dhakar" w:date="2016-01-26T17:31:00Z">
              <w:rPr>
                <w:rStyle w:val="Hyperlink"/>
                <w:b w:val="0"/>
                <w:noProof/>
                <w:color w:val="auto"/>
              </w:rPr>
            </w:rPrChange>
          </w:rPr>
          <w:delText>Figure 5.12 DaySim Buffering Tool GUI</w:delText>
        </w:r>
        <w:r w:rsidRPr="00910AEE" w:rsidDel="00E7115E">
          <w:rPr>
            <w:b w:val="0"/>
            <w:noProof/>
            <w:webHidden/>
            <w:color w:val="auto"/>
          </w:rPr>
          <w:tab/>
          <w:delText>119</w:delText>
        </w:r>
      </w:del>
    </w:p>
    <w:p w14:paraId="182B3AFD" w14:textId="77777777" w:rsidR="00910AEE" w:rsidRPr="00910AEE" w:rsidDel="00E7115E" w:rsidRDefault="00910AEE">
      <w:pPr>
        <w:pStyle w:val="TableofFigures"/>
        <w:rPr>
          <w:del w:id="2008" w:author="Nagendra Dhakar" w:date="2016-01-26T17:31:00Z"/>
          <w:rFonts w:asciiTheme="minorHAnsi" w:eastAsiaTheme="minorEastAsia" w:hAnsiTheme="minorHAnsi"/>
          <w:b w:val="0"/>
          <w:caps w:val="0"/>
          <w:noProof/>
          <w:color w:val="auto"/>
          <w:sz w:val="22"/>
        </w:rPr>
      </w:pPr>
      <w:del w:id="2009" w:author="Nagendra Dhakar" w:date="2016-01-26T17:31:00Z">
        <w:r w:rsidRPr="00E7115E" w:rsidDel="00E7115E">
          <w:rPr>
            <w:b w:val="0"/>
            <w:noProof/>
            <w:rPrChange w:id="2010" w:author="Nagendra Dhakar" w:date="2016-01-26T17:31:00Z">
              <w:rPr>
                <w:rStyle w:val="Hyperlink"/>
                <w:b w:val="0"/>
                <w:noProof/>
                <w:color w:val="auto"/>
              </w:rPr>
            </w:rPrChange>
          </w:rPr>
          <w:delText>Figure 5.13. Buffer TooL File Selection Dialog</w:delText>
        </w:r>
        <w:r w:rsidRPr="00910AEE" w:rsidDel="00E7115E">
          <w:rPr>
            <w:b w:val="0"/>
            <w:noProof/>
            <w:webHidden/>
            <w:color w:val="auto"/>
          </w:rPr>
          <w:tab/>
          <w:delText>120</w:delText>
        </w:r>
      </w:del>
    </w:p>
    <w:p w14:paraId="4D82AD5D" w14:textId="77777777" w:rsidR="00910AEE" w:rsidRPr="00910AEE" w:rsidDel="00E7115E" w:rsidRDefault="00910AEE">
      <w:pPr>
        <w:pStyle w:val="TableofFigures"/>
        <w:rPr>
          <w:del w:id="2011" w:author="Nagendra Dhakar" w:date="2016-01-26T17:31:00Z"/>
          <w:rFonts w:asciiTheme="minorHAnsi" w:eastAsiaTheme="minorEastAsia" w:hAnsiTheme="minorHAnsi"/>
          <w:b w:val="0"/>
          <w:caps w:val="0"/>
          <w:noProof/>
          <w:color w:val="auto"/>
          <w:sz w:val="22"/>
        </w:rPr>
      </w:pPr>
      <w:del w:id="2012" w:author="Nagendra Dhakar" w:date="2016-01-26T17:31:00Z">
        <w:r w:rsidRPr="00E7115E" w:rsidDel="00E7115E">
          <w:rPr>
            <w:b w:val="0"/>
            <w:noProof/>
            <w:rPrChange w:id="2013" w:author="Nagendra Dhakar" w:date="2016-01-26T17:31:00Z">
              <w:rPr>
                <w:rStyle w:val="Hyperlink"/>
                <w:b w:val="0"/>
                <w:noProof/>
                <w:color w:val="auto"/>
              </w:rPr>
            </w:rPrChange>
          </w:rPr>
          <w:delText>Figure 5.14 R Script to Fields in the Buffered File</w:delText>
        </w:r>
        <w:r w:rsidRPr="00910AEE" w:rsidDel="00E7115E">
          <w:rPr>
            <w:b w:val="0"/>
            <w:noProof/>
            <w:webHidden/>
            <w:color w:val="auto"/>
          </w:rPr>
          <w:tab/>
          <w:delText>122</w:delText>
        </w:r>
      </w:del>
    </w:p>
    <w:p w14:paraId="29419E21" w14:textId="77777777" w:rsidR="00910AEE" w:rsidRPr="00910AEE" w:rsidDel="00E7115E" w:rsidRDefault="00910AEE">
      <w:pPr>
        <w:pStyle w:val="TableofFigures"/>
        <w:rPr>
          <w:del w:id="2014" w:author="Nagendra Dhakar" w:date="2016-01-26T17:31:00Z"/>
          <w:rFonts w:asciiTheme="minorHAnsi" w:eastAsiaTheme="minorEastAsia" w:hAnsiTheme="minorHAnsi"/>
          <w:b w:val="0"/>
          <w:caps w:val="0"/>
          <w:noProof/>
          <w:color w:val="auto"/>
          <w:sz w:val="22"/>
        </w:rPr>
      </w:pPr>
      <w:del w:id="2015" w:author="Nagendra Dhakar" w:date="2016-01-26T17:31:00Z">
        <w:r w:rsidRPr="00E7115E" w:rsidDel="00E7115E">
          <w:rPr>
            <w:b w:val="0"/>
            <w:noProof/>
            <w:rPrChange w:id="2016" w:author="Nagendra Dhakar" w:date="2016-01-26T17:31:00Z">
              <w:rPr>
                <w:rStyle w:val="Hyperlink"/>
                <w:b w:val="0"/>
                <w:noProof/>
                <w:color w:val="auto"/>
              </w:rPr>
            </w:rPrChange>
          </w:rPr>
          <w:delText>Figure 5.15 Open TransCAD</w:delText>
        </w:r>
        <w:r w:rsidRPr="00910AEE" w:rsidDel="00E7115E">
          <w:rPr>
            <w:b w:val="0"/>
            <w:noProof/>
            <w:webHidden/>
            <w:color w:val="auto"/>
          </w:rPr>
          <w:tab/>
          <w:delText>123</w:delText>
        </w:r>
      </w:del>
    </w:p>
    <w:p w14:paraId="555C2D8E" w14:textId="77777777" w:rsidR="00910AEE" w:rsidRPr="00910AEE" w:rsidDel="00E7115E" w:rsidRDefault="00910AEE">
      <w:pPr>
        <w:pStyle w:val="TableofFigures"/>
        <w:rPr>
          <w:del w:id="2017" w:author="Nagendra Dhakar" w:date="2016-01-26T17:31:00Z"/>
          <w:rFonts w:asciiTheme="minorHAnsi" w:eastAsiaTheme="minorEastAsia" w:hAnsiTheme="minorHAnsi"/>
          <w:b w:val="0"/>
          <w:caps w:val="0"/>
          <w:noProof/>
          <w:color w:val="auto"/>
          <w:sz w:val="22"/>
        </w:rPr>
      </w:pPr>
      <w:del w:id="2018" w:author="Nagendra Dhakar" w:date="2016-01-26T17:31:00Z">
        <w:r w:rsidRPr="00E7115E" w:rsidDel="00E7115E">
          <w:rPr>
            <w:b w:val="0"/>
            <w:noProof/>
            <w:rPrChange w:id="2019" w:author="Nagendra Dhakar" w:date="2016-01-26T17:31:00Z">
              <w:rPr>
                <w:rStyle w:val="Hyperlink"/>
                <w:b w:val="0"/>
                <w:noProof/>
                <w:color w:val="auto"/>
              </w:rPr>
            </w:rPrChange>
          </w:rPr>
          <w:delText>Figure 5.16 Add GIS Developer’s kit</w:delText>
        </w:r>
        <w:r w:rsidRPr="00910AEE" w:rsidDel="00E7115E">
          <w:rPr>
            <w:b w:val="0"/>
            <w:noProof/>
            <w:webHidden/>
            <w:color w:val="auto"/>
          </w:rPr>
          <w:tab/>
          <w:delText>123</w:delText>
        </w:r>
      </w:del>
    </w:p>
    <w:p w14:paraId="4C4C8B0F" w14:textId="77777777" w:rsidR="00910AEE" w:rsidRPr="00910AEE" w:rsidDel="00E7115E" w:rsidRDefault="00910AEE">
      <w:pPr>
        <w:pStyle w:val="TableofFigures"/>
        <w:rPr>
          <w:del w:id="2020" w:author="Nagendra Dhakar" w:date="2016-01-26T17:31:00Z"/>
          <w:rFonts w:asciiTheme="minorHAnsi" w:eastAsiaTheme="minorEastAsia" w:hAnsiTheme="minorHAnsi"/>
          <w:b w:val="0"/>
          <w:caps w:val="0"/>
          <w:noProof/>
          <w:color w:val="auto"/>
          <w:sz w:val="22"/>
        </w:rPr>
      </w:pPr>
      <w:del w:id="2021" w:author="Nagendra Dhakar" w:date="2016-01-26T17:31:00Z">
        <w:r w:rsidRPr="00E7115E" w:rsidDel="00E7115E">
          <w:rPr>
            <w:b w:val="0"/>
            <w:noProof/>
            <w:rPrChange w:id="2022" w:author="Nagendra Dhakar" w:date="2016-01-26T17:31:00Z">
              <w:rPr>
                <w:rStyle w:val="Hyperlink"/>
                <w:b w:val="0"/>
                <w:noProof/>
                <w:color w:val="auto"/>
              </w:rPr>
            </w:rPrChange>
          </w:rPr>
          <w:delText>Figure 5.17 Compile</w:delText>
        </w:r>
        <w:r w:rsidRPr="00910AEE" w:rsidDel="00E7115E">
          <w:rPr>
            <w:b w:val="0"/>
            <w:noProof/>
            <w:webHidden/>
            <w:color w:val="auto"/>
          </w:rPr>
          <w:tab/>
          <w:delText>124</w:delText>
        </w:r>
      </w:del>
    </w:p>
    <w:p w14:paraId="2F7F9C8F" w14:textId="77777777" w:rsidR="00910AEE" w:rsidRPr="00910AEE" w:rsidDel="00E7115E" w:rsidRDefault="00910AEE">
      <w:pPr>
        <w:pStyle w:val="TableofFigures"/>
        <w:rPr>
          <w:del w:id="2023" w:author="Nagendra Dhakar" w:date="2016-01-26T17:31:00Z"/>
          <w:rFonts w:asciiTheme="minorHAnsi" w:eastAsiaTheme="minorEastAsia" w:hAnsiTheme="minorHAnsi"/>
          <w:b w:val="0"/>
          <w:caps w:val="0"/>
          <w:noProof/>
          <w:color w:val="auto"/>
          <w:sz w:val="22"/>
        </w:rPr>
      </w:pPr>
      <w:del w:id="2024" w:author="Nagendra Dhakar" w:date="2016-01-26T17:31:00Z">
        <w:r w:rsidRPr="00E7115E" w:rsidDel="00E7115E">
          <w:rPr>
            <w:b w:val="0"/>
            <w:noProof/>
            <w:rPrChange w:id="2025" w:author="Nagendra Dhakar" w:date="2016-01-26T17:31:00Z">
              <w:rPr>
                <w:rStyle w:val="Hyperlink"/>
                <w:b w:val="0"/>
                <w:noProof/>
                <w:color w:val="auto"/>
              </w:rPr>
            </w:rPrChange>
          </w:rPr>
          <w:delText>Figure 5.18 Open Model List File</w:delText>
        </w:r>
        <w:r w:rsidRPr="00910AEE" w:rsidDel="00E7115E">
          <w:rPr>
            <w:b w:val="0"/>
            <w:noProof/>
            <w:webHidden/>
            <w:color w:val="auto"/>
          </w:rPr>
          <w:tab/>
          <w:delText>124</w:delText>
        </w:r>
      </w:del>
    </w:p>
    <w:p w14:paraId="4DA5F92F" w14:textId="77777777" w:rsidR="00910AEE" w:rsidRPr="00910AEE" w:rsidDel="00E7115E" w:rsidRDefault="00910AEE">
      <w:pPr>
        <w:pStyle w:val="TableofFigures"/>
        <w:rPr>
          <w:del w:id="2026" w:author="Nagendra Dhakar" w:date="2016-01-26T17:31:00Z"/>
          <w:rFonts w:asciiTheme="minorHAnsi" w:eastAsiaTheme="minorEastAsia" w:hAnsiTheme="minorHAnsi"/>
          <w:b w:val="0"/>
          <w:caps w:val="0"/>
          <w:noProof/>
          <w:color w:val="auto"/>
          <w:sz w:val="22"/>
        </w:rPr>
      </w:pPr>
      <w:del w:id="2027" w:author="Nagendra Dhakar" w:date="2016-01-26T17:31:00Z">
        <w:r w:rsidRPr="00E7115E" w:rsidDel="00E7115E">
          <w:rPr>
            <w:b w:val="0"/>
            <w:noProof/>
            <w:rPrChange w:id="2028" w:author="Nagendra Dhakar" w:date="2016-01-26T17:31:00Z">
              <w:rPr>
                <w:rStyle w:val="Hyperlink"/>
                <w:b w:val="0"/>
                <w:noProof/>
                <w:color w:val="auto"/>
              </w:rPr>
            </w:rPrChange>
          </w:rPr>
          <w:delText>Figure 5.19 Test Icon</w:delText>
        </w:r>
        <w:r w:rsidRPr="00910AEE" w:rsidDel="00E7115E">
          <w:rPr>
            <w:b w:val="0"/>
            <w:noProof/>
            <w:webHidden/>
            <w:color w:val="auto"/>
          </w:rPr>
          <w:tab/>
          <w:delText>124</w:delText>
        </w:r>
      </w:del>
    </w:p>
    <w:p w14:paraId="735554BE" w14:textId="77777777" w:rsidR="00910AEE" w:rsidRPr="00910AEE" w:rsidDel="00E7115E" w:rsidRDefault="00910AEE">
      <w:pPr>
        <w:pStyle w:val="TableofFigures"/>
        <w:rPr>
          <w:del w:id="2029" w:author="Nagendra Dhakar" w:date="2016-01-26T17:31:00Z"/>
          <w:rFonts w:asciiTheme="minorHAnsi" w:eastAsiaTheme="minorEastAsia" w:hAnsiTheme="minorHAnsi"/>
          <w:b w:val="0"/>
          <w:caps w:val="0"/>
          <w:noProof/>
          <w:color w:val="auto"/>
          <w:sz w:val="22"/>
        </w:rPr>
      </w:pPr>
      <w:del w:id="2030" w:author="Nagendra Dhakar" w:date="2016-01-26T17:31:00Z">
        <w:r w:rsidRPr="00E7115E" w:rsidDel="00E7115E">
          <w:rPr>
            <w:b w:val="0"/>
            <w:noProof/>
            <w:rPrChange w:id="2031" w:author="Nagendra Dhakar" w:date="2016-01-26T17:31:00Z">
              <w:rPr>
                <w:rStyle w:val="Hyperlink"/>
                <w:b w:val="0"/>
                <w:noProof/>
                <w:color w:val="auto"/>
              </w:rPr>
            </w:rPrChange>
          </w:rPr>
          <w:delText>Figure 5.20 Run model</w:delText>
        </w:r>
        <w:r w:rsidRPr="00910AEE" w:rsidDel="00E7115E">
          <w:rPr>
            <w:b w:val="0"/>
            <w:noProof/>
            <w:webHidden/>
            <w:color w:val="auto"/>
          </w:rPr>
          <w:tab/>
          <w:delText>124</w:delText>
        </w:r>
      </w:del>
    </w:p>
    <w:p w14:paraId="2BA0E09B" w14:textId="77777777" w:rsidR="00910AEE" w:rsidRPr="00910AEE" w:rsidDel="00E7115E" w:rsidRDefault="00910AEE">
      <w:pPr>
        <w:pStyle w:val="TableofFigures"/>
        <w:rPr>
          <w:del w:id="2032" w:author="Nagendra Dhakar" w:date="2016-01-26T17:31:00Z"/>
          <w:rFonts w:asciiTheme="minorHAnsi" w:eastAsiaTheme="minorEastAsia" w:hAnsiTheme="minorHAnsi"/>
          <w:b w:val="0"/>
          <w:caps w:val="0"/>
          <w:noProof/>
          <w:color w:val="auto"/>
          <w:sz w:val="22"/>
        </w:rPr>
      </w:pPr>
      <w:del w:id="2033" w:author="Nagendra Dhakar" w:date="2016-01-26T17:31:00Z">
        <w:r w:rsidRPr="00E7115E" w:rsidDel="00E7115E">
          <w:rPr>
            <w:b w:val="0"/>
            <w:noProof/>
            <w:rPrChange w:id="2034" w:author="Nagendra Dhakar" w:date="2016-01-26T17:31:00Z">
              <w:rPr>
                <w:rStyle w:val="Hyperlink"/>
                <w:b w:val="0"/>
                <w:noProof/>
                <w:color w:val="auto"/>
              </w:rPr>
            </w:rPrChange>
          </w:rPr>
          <w:delText>Figure 5.21 Open Model Table</w:delText>
        </w:r>
        <w:r w:rsidRPr="00910AEE" w:rsidDel="00E7115E">
          <w:rPr>
            <w:b w:val="0"/>
            <w:noProof/>
            <w:webHidden/>
            <w:color w:val="auto"/>
          </w:rPr>
          <w:tab/>
          <w:delText>125</w:delText>
        </w:r>
      </w:del>
    </w:p>
    <w:p w14:paraId="55D55D38" w14:textId="77777777" w:rsidR="00910AEE" w:rsidRPr="00910AEE" w:rsidDel="00E7115E" w:rsidRDefault="00910AEE">
      <w:pPr>
        <w:pStyle w:val="TableofFigures"/>
        <w:rPr>
          <w:del w:id="2035" w:author="Nagendra Dhakar" w:date="2016-01-26T17:31:00Z"/>
          <w:rFonts w:asciiTheme="minorHAnsi" w:eastAsiaTheme="minorEastAsia" w:hAnsiTheme="minorHAnsi"/>
          <w:b w:val="0"/>
          <w:caps w:val="0"/>
          <w:noProof/>
          <w:color w:val="auto"/>
          <w:sz w:val="22"/>
        </w:rPr>
      </w:pPr>
      <w:del w:id="2036" w:author="Nagendra Dhakar" w:date="2016-01-26T17:31:00Z">
        <w:r w:rsidRPr="00E7115E" w:rsidDel="00E7115E">
          <w:rPr>
            <w:b w:val="0"/>
            <w:noProof/>
            <w:rPrChange w:id="2037" w:author="Nagendra Dhakar" w:date="2016-01-26T17:31:00Z">
              <w:rPr>
                <w:rStyle w:val="Hyperlink"/>
                <w:b w:val="0"/>
                <w:noProof/>
                <w:color w:val="auto"/>
              </w:rPr>
            </w:rPrChange>
          </w:rPr>
          <w:delText>Figure 5.22 TransCAD with Model GUI</w:delText>
        </w:r>
        <w:r w:rsidRPr="00910AEE" w:rsidDel="00E7115E">
          <w:rPr>
            <w:b w:val="0"/>
            <w:noProof/>
            <w:webHidden/>
            <w:color w:val="auto"/>
          </w:rPr>
          <w:tab/>
          <w:delText>125</w:delText>
        </w:r>
      </w:del>
    </w:p>
    <w:p w14:paraId="75660F0C" w14:textId="77777777" w:rsidR="00910AEE" w:rsidRPr="00910AEE" w:rsidDel="00E7115E" w:rsidRDefault="00910AEE">
      <w:pPr>
        <w:pStyle w:val="TableofFigures"/>
        <w:rPr>
          <w:del w:id="2038" w:author="Nagendra Dhakar" w:date="2016-01-26T17:31:00Z"/>
          <w:rFonts w:asciiTheme="minorHAnsi" w:eastAsiaTheme="minorEastAsia" w:hAnsiTheme="minorHAnsi"/>
          <w:b w:val="0"/>
          <w:caps w:val="0"/>
          <w:noProof/>
          <w:color w:val="auto"/>
          <w:sz w:val="22"/>
        </w:rPr>
      </w:pPr>
      <w:del w:id="2039" w:author="Nagendra Dhakar" w:date="2016-01-26T17:31:00Z">
        <w:r w:rsidRPr="00E7115E" w:rsidDel="00E7115E">
          <w:rPr>
            <w:b w:val="0"/>
            <w:noProof/>
            <w:rPrChange w:id="2040" w:author="Nagendra Dhakar" w:date="2016-01-26T17:31:00Z">
              <w:rPr>
                <w:rStyle w:val="Hyperlink"/>
                <w:b w:val="0"/>
                <w:noProof/>
                <w:color w:val="auto"/>
              </w:rPr>
            </w:rPrChange>
          </w:rPr>
          <w:delText>Figure 5.23 Model User Interface</w:delText>
        </w:r>
        <w:r w:rsidRPr="00910AEE" w:rsidDel="00E7115E">
          <w:rPr>
            <w:b w:val="0"/>
            <w:noProof/>
            <w:webHidden/>
            <w:color w:val="auto"/>
          </w:rPr>
          <w:tab/>
          <w:delText>126</w:delText>
        </w:r>
      </w:del>
    </w:p>
    <w:p w14:paraId="675C3A2A" w14:textId="77777777" w:rsidR="00910AEE" w:rsidRPr="00910AEE" w:rsidDel="00E7115E" w:rsidRDefault="00910AEE">
      <w:pPr>
        <w:pStyle w:val="TableofFigures"/>
        <w:rPr>
          <w:del w:id="2041" w:author="Nagendra Dhakar" w:date="2016-01-26T17:31:00Z"/>
          <w:rFonts w:asciiTheme="minorHAnsi" w:eastAsiaTheme="minorEastAsia" w:hAnsiTheme="minorHAnsi"/>
          <w:b w:val="0"/>
          <w:caps w:val="0"/>
          <w:noProof/>
          <w:color w:val="auto"/>
          <w:sz w:val="22"/>
        </w:rPr>
      </w:pPr>
      <w:del w:id="2042" w:author="Nagendra Dhakar" w:date="2016-01-26T17:31:00Z">
        <w:r w:rsidRPr="00E7115E" w:rsidDel="00E7115E">
          <w:rPr>
            <w:b w:val="0"/>
            <w:noProof/>
            <w:rPrChange w:id="2043" w:author="Nagendra Dhakar" w:date="2016-01-26T17:31:00Z">
              <w:rPr>
                <w:rStyle w:val="Hyperlink"/>
                <w:b w:val="0"/>
                <w:noProof/>
                <w:color w:val="auto"/>
              </w:rPr>
            </w:rPrChange>
          </w:rPr>
          <w:delText>Figure 5.24 Model Scenarios</w:delText>
        </w:r>
        <w:r w:rsidRPr="00910AEE" w:rsidDel="00E7115E">
          <w:rPr>
            <w:b w:val="0"/>
            <w:noProof/>
            <w:webHidden/>
            <w:color w:val="auto"/>
          </w:rPr>
          <w:tab/>
          <w:delText>126</w:delText>
        </w:r>
      </w:del>
    </w:p>
    <w:p w14:paraId="5830525F" w14:textId="77777777" w:rsidR="00910AEE" w:rsidRPr="00910AEE" w:rsidDel="00E7115E" w:rsidRDefault="00910AEE">
      <w:pPr>
        <w:pStyle w:val="TableofFigures"/>
        <w:rPr>
          <w:del w:id="2044" w:author="Nagendra Dhakar" w:date="2016-01-26T17:31:00Z"/>
          <w:rFonts w:asciiTheme="minorHAnsi" w:eastAsiaTheme="minorEastAsia" w:hAnsiTheme="minorHAnsi"/>
          <w:b w:val="0"/>
          <w:caps w:val="0"/>
          <w:noProof/>
          <w:color w:val="auto"/>
          <w:sz w:val="22"/>
        </w:rPr>
      </w:pPr>
      <w:del w:id="2045" w:author="Nagendra Dhakar" w:date="2016-01-26T17:31:00Z">
        <w:r w:rsidRPr="00E7115E" w:rsidDel="00E7115E">
          <w:rPr>
            <w:b w:val="0"/>
            <w:noProof/>
            <w:rPrChange w:id="2046" w:author="Nagendra Dhakar" w:date="2016-01-26T17:31:00Z">
              <w:rPr>
                <w:rStyle w:val="Hyperlink"/>
                <w:b w:val="0"/>
                <w:noProof/>
                <w:color w:val="auto"/>
              </w:rPr>
            </w:rPrChange>
          </w:rPr>
          <w:delText>Figure 5.25 Model Run Settings</w:delText>
        </w:r>
        <w:r w:rsidRPr="00910AEE" w:rsidDel="00E7115E">
          <w:rPr>
            <w:b w:val="0"/>
            <w:noProof/>
            <w:webHidden/>
            <w:color w:val="auto"/>
          </w:rPr>
          <w:tab/>
          <w:delText>127</w:delText>
        </w:r>
      </w:del>
    </w:p>
    <w:p w14:paraId="50D4DCAE" w14:textId="77777777" w:rsidR="00910AEE" w:rsidRPr="00910AEE" w:rsidDel="00E7115E" w:rsidRDefault="00910AEE">
      <w:pPr>
        <w:pStyle w:val="TableofFigures"/>
        <w:rPr>
          <w:del w:id="2047" w:author="Nagendra Dhakar" w:date="2016-01-26T17:31:00Z"/>
          <w:rFonts w:asciiTheme="minorHAnsi" w:eastAsiaTheme="minorEastAsia" w:hAnsiTheme="minorHAnsi"/>
          <w:b w:val="0"/>
          <w:caps w:val="0"/>
          <w:noProof/>
          <w:color w:val="auto"/>
          <w:sz w:val="22"/>
        </w:rPr>
      </w:pPr>
      <w:del w:id="2048" w:author="Nagendra Dhakar" w:date="2016-01-26T17:31:00Z">
        <w:r w:rsidRPr="00E7115E" w:rsidDel="00E7115E">
          <w:rPr>
            <w:b w:val="0"/>
            <w:noProof/>
            <w:rPrChange w:id="2049" w:author="Nagendra Dhakar" w:date="2016-01-26T17:31:00Z">
              <w:rPr>
                <w:rStyle w:val="Hyperlink"/>
                <w:b w:val="0"/>
                <w:noProof/>
                <w:color w:val="auto"/>
              </w:rPr>
            </w:rPrChange>
          </w:rPr>
          <w:delText>Figure 5.26 Model Scenario Manager</w:delText>
        </w:r>
        <w:r w:rsidRPr="00910AEE" w:rsidDel="00E7115E">
          <w:rPr>
            <w:b w:val="0"/>
            <w:noProof/>
            <w:webHidden/>
            <w:color w:val="auto"/>
          </w:rPr>
          <w:tab/>
          <w:delText>128</w:delText>
        </w:r>
      </w:del>
    </w:p>
    <w:p w14:paraId="1122D4B5" w14:textId="77777777" w:rsidR="00910AEE" w:rsidRPr="00910AEE" w:rsidDel="00E7115E" w:rsidRDefault="00910AEE">
      <w:pPr>
        <w:pStyle w:val="TableofFigures"/>
        <w:rPr>
          <w:del w:id="2050" w:author="Nagendra Dhakar" w:date="2016-01-26T17:31:00Z"/>
          <w:rFonts w:asciiTheme="minorHAnsi" w:eastAsiaTheme="minorEastAsia" w:hAnsiTheme="minorHAnsi"/>
          <w:b w:val="0"/>
          <w:caps w:val="0"/>
          <w:noProof/>
          <w:color w:val="auto"/>
          <w:sz w:val="22"/>
        </w:rPr>
      </w:pPr>
      <w:del w:id="2051" w:author="Nagendra Dhakar" w:date="2016-01-26T17:31:00Z">
        <w:r w:rsidRPr="00E7115E" w:rsidDel="00E7115E">
          <w:rPr>
            <w:b w:val="0"/>
            <w:noProof/>
            <w:rPrChange w:id="2052" w:author="Nagendra Dhakar" w:date="2016-01-26T17:31:00Z">
              <w:rPr>
                <w:rStyle w:val="Hyperlink"/>
                <w:b w:val="0"/>
                <w:noProof/>
                <w:color w:val="auto"/>
              </w:rPr>
            </w:rPrChange>
          </w:rPr>
          <w:delText>Figure 5.27 Model Scenario Manager - Inputs</w:delText>
        </w:r>
        <w:r w:rsidRPr="00910AEE" w:rsidDel="00E7115E">
          <w:rPr>
            <w:b w:val="0"/>
            <w:noProof/>
            <w:webHidden/>
            <w:color w:val="auto"/>
          </w:rPr>
          <w:tab/>
          <w:delText>128</w:delText>
        </w:r>
      </w:del>
    </w:p>
    <w:p w14:paraId="0046E0E6" w14:textId="77777777" w:rsidR="00910AEE" w:rsidRPr="00910AEE" w:rsidDel="00E7115E" w:rsidRDefault="00910AEE">
      <w:pPr>
        <w:pStyle w:val="TableofFigures"/>
        <w:rPr>
          <w:del w:id="2053" w:author="Nagendra Dhakar" w:date="2016-01-26T17:31:00Z"/>
          <w:rFonts w:asciiTheme="minorHAnsi" w:eastAsiaTheme="minorEastAsia" w:hAnsiTheme="minorHAnsi"/>
          <w:b w:val="0"/>
          <w:caps w:val="0"/>
          <w:noProof/>
          <w:color w:val="auto"/>
          <w:sz w:val="22"/>
        </w:rPr>
      </w:pPr>
      <w:del w:id="2054" w:author="Nagendra Dhakar" w:date="2016-01-26T17:31:00Z">
        <w:r w:rsidRPr="00E7115E" w:rsidDel="00E7115E">
          <w:rPr>
            <w:b w:val="0"/>
            <w:noProof/>
            <w:rPrChange w:id="2055" w:author="Nagendra Dhakar" w:date="2016-01-26T17:31:00Z">
              <w:rPr>
                <w:rStyle w:val="Hyperlink"/>
                <w:b w:val="0"/>
                <w:noProof/>
                <w:color w:val="auto"/>
              </w:rPr>
            </w:rPrChange>
          </w:rPr>
          <w:delText>Figure 5.28 Model Run Stages</w:delText>
        </w:r>
        <w:r w:rsidRPr="00910AEE" w:rsidDel="00E7115E">
          <w:rPr>
            <w:b w:val="0"/>
            <w:noProof/>
            <w:webHidden/>
            <w:color w:val="auto"/>
          </w:rPr>
          <w:tab/>
          <w:delText>129</w:delText>
        </w:r>
      </w:del>
    </w:p>
    <w:p w14:paraId="3A2E936C" w14:textId="77777777" w:rsidR="00910AEE" w:rsidRPr="00910AEE" w:rsidDel="00E7115E" w:rsidRDefault="00910AEE">
      <w:pPr>
        <w:pStyle w:val="TableofFigures"/>
        <w:rPr>
          <w:del w:id="2056" w:author="Nagendra Dhakar" w:date="2016-01-26T17:31:00Z"/>
          <w:rFonts w:asciiTheme="minorHAnsi" w:eastAsiaTheme="minorEastAsia" w:hAnsiTheme="minorHAnsi"/>
          <w:b w:val="0"/>
          <w:caps w:val="0"/>
          <w:noProof/>
          <w:color w:val="auto"/>
          <w:sz w:val="22"/>
        </w:rPr>
      </w:pPr>
      <w:del w:id="2057" w:author="Nagendra Dhakar" w:date="2016-01-26T17:31:00Z">
        <w:r w:rsidRPr="00E7115E" w:rsidDel="00E7115E">
          <w:rPr>
            <w:b w:val="0"/>
            <w:noProof/>
            <w:rPrChange w:id="2058" w:author="Nagendra Dhakar" w:date="2016-01-26T17:31:00Z">
              <w:rPr>
                <w:rStyle w:val="Hyperlink"/>
                <w:b w:val="0"/>
                <w:noProof/>
                <w:color w:val="auto"/>
              </w:rPr>
            </w:rPrChange>
          </w:rPr>
          <w:delText>Figure 5.29 Model Stage Step Settings</w:delText>
        </w:r>
        <w:r w:rsidRPr="00910AEE" w:rsidDel="00E7115E">
          <w:rPr>
            <w:b w:val="0"/>
            <w:noProof/>
            <w:webHidden/>
            <w:color w:val="auto"/>
          </w:rPr>
          <w:tab/>
          <w:delText>129</w:delText>
        </w:r>
      </w:del>
    </w:p>
    <w:p w14:paraId="27DA7519" w14:textId="77777777" w:rsidR="00910AEE" w:rsidRPr="00910AEE" w:rsidDel="00E7115E" w:rsidRDefault="00910AEE">
      <w:pPr>
        <w:pStyle w:val="TableofFigures"/>
        <w:rPr>
          <w:del w:id="2059" w:author="Nagendra Dhakar" w:date="2016-01-26T17:31:00Z"/>
          <w:rFonts w:asciiTheme="minorHAnsi" w:eastAsiaTheme="minorEastAsia" w:hAnsiTheme="minorHAnsi"/>
          <w:b w:val="0"/>
          <w:caps w:val="0"/>
          <w:noProof/>
          <w:color w:val="auto"/>
          <w:sz w:val="22"/>
        </w:rPr>
      </w:pPr>
      <w:del w:id="2060" w:author="Nagendra Dhakar" w:date="2016-01-26T17:31:00Z">
        <w:r w:rsidRPr="00E7115E" w:rsidDel="00E7115E">
          <w:rPr>
            <w:b w:val="0"/>
            <w:noProof/>
            <w:rPrChange w:id="2061" w:author="Nagendra Dhakar" w:date="2016-01-26T17:31:00Z">
              <w:rPr>
                <w:rStyle w:val="Hyperlink"/>
                <w:b w:val="0"/>
                <w:noProof/>
                <w:color w:val="auto"/>
              </w:rPr>
            </w:rPrChange>
          </w:rPr>
          <w:delText>Figure 5.30 Model Stage Step Settings – How to Update</w:delText>
        </w:r>
        <w:r w:rsidRPr="00910AEE" w:rsidDel="00E7115E">
          <w:rPr>
            <w:b w:val="0"/>
            <w:noProof/>
            <w:webHidden/>
            <w:color w:val="auto"/>
          </w:rPr>
          <w:tab/>
          <w:delText>129</w:delText>
        </w:r>
      </w:del>
    </w:p>
    <w:p w14:paraId="02CB004D" w14:textId="77777777" w:rsidR="00910AEE" w:rsidRPr="00910AEE" w:rsidDel="00E7115E" w:rsidRDefault="00910AEE">
      <w:pPr>
        <w:pStyle w:val="TableofFigures"/>
        <w:rPr>
          <w:del w:id="2062" w:author="Nagendra Dhakar" w:date="2016-01-26T17:31:00Z"/>
          <w:rFonts w:asciiTheme="minorHAnsi" w:eastAsiaTheme="minorEastAsia" w:hAnsiTheme="minorHAnsi"/>
          <w:b w:val="0"/>
          <w:caps w:val="0"/>
          <w:noProof/>
          <w:color w:val="auto"/>
          <w:sz w:val="22"/>
        </w:rPr>
      </w:pPr>
      <w:del w:id="2063" w:author="Nagendra Dhakar" w:date="2016-01-26T17:31:00Z">
        <w:r w:rsidRPr="00E7115E" w:rsidDel="00E7115E">
          <w:rPr>
            <w:b w:val="0"/>
            <w:noProof/>
            <w:rPrChange w:id="2064" w:author="Nagendra Dhakar" w:date="2016-01-26T17:31:00Z">
              <w:rPr>
                <w:rStyle w:val="Hyperlink"/>
                <w:b w:val="0"/>
                <w:noProof/>
                <w:color w:val="auto"/>
              </w:rPr>
            </w:rPrChange>
          </w:rPr>
          <w:delText>Figure 5.31 utilities</w:delText>
        </w:r>
        <w:r w:rsidRPr="00910AEE" w:rsidDel="00E7115E">
          <w:rPr>
            <w:b w:val="0"/>
            <w:noProof/>
            <w:webHidden/>
            <w:color w:val="auto"/>
          </w:rPr>
          <w:tab/>
          <w:delText>130</w:delText>
        </w:r>
      </w:del>
    </w:p>
    <w:p w14:paraId="40D730A3" w14:textId="77777777" w:rsidR="00910AEE" w:rsidRPr="00910AEE" w:rsidDel="00E7115E" w:rsidRDefault="00910AEE">
      <w:pPr>
        <w:pStyle w:val="TableofFigures"/>
        <w:rPr>
          <w:del w:id="2065" w:author="Nagendra Dhakar" w:date="2016-01-26T17:31:00Z"/>
          <w:rFonts w:asciiTheme="minorHAnsi" w:eastAsiaTheme="minorEastAsia" w:hAnsiTheme="minorHAnsi"/>
          <w:b w:val="0"/>
          <w:caps w:val="0"/>
          <w:noProof/>
          <w:color w:val="auto"/>
          <w:sz w:val="22"/>
        </w:rPr>
      </w:pPr>
      <w:del w:id="2066" w:author="Nagendra Dhakar" w:date="2016-01-26T17:31:00Z">
        <w:r w:rsidRPr="00E7115E" w:rsidDel="00E7115E">
          <w:rPr>
            <w:b w:val="0"/>
            <w:noProof/>
            <w:rPrChange w:id="2067" w:author="Nagendra Dhakar" w:date="2016-01-26T17:31:00Z">
              <w:rPr>
                <w:rStyle w:val="Hyperlink"/>
                <w:b w:val="0"/>
                <w:noProof/>
                <w:color w:val="auto"/>
              </w:rPr>
            </w:rPrChange>
          </w:rPr>
          <w:delText>Figure 5.32 Select All Feedback Loops</w:delText>
        </w:r>
        <w:r w:rsidRPr="00910AEE" w:rsidDel="00E7115E">
          <w:rPr>
            <w:b w:val="0"/>
            <w:noProof/>
            <w:webHidden/>
            <w:color w:val="auto"/>
          </w:rPr>
          <w:tab/>
          <w:delText>131</w:delText>
        </w:r>
      </w:del>
    </w:p>
    <w:p w14:paraId="1A71AC92" w14:textId="77777777" w:rsidR="00910AEE" w:rsidRPr="00910AEE" w:rsidDel="00E7115E" w:rsidRDefault="00910AEE">
      <w:pPr>
        <w:pStyle w:val="TableofFigures"/>
        <w:rPr>
          <w:del w:id="2068" w:author="Nagendra Dhakar" w:date="2016-01-26T17:31:00Z"/>
          <w:rFonts w:asciiTheme="minorHAnsi" w:eastAsiaTheme="minorEastAsia" w:hAnsiTheme="minorHAnsi"/>
          <w:b w:val="0"/>
          <w:caps w:val="0"/>
          <w:noProof/>
          <w:color w:val="auto"/>
          <w:sz w:val="22"/>
        </w:rPr>
      </w:pPr>
      <w:del w:id="2069" w:author="Nagendra Dhakar" w:date="2016-01-26T17:31:00Z">
        <w:r w:rsidRPr="00E7115E" w:rsidDel="00E7115E">
          <w:rPr>
            <w:b w:val="0"/>
            <w:noProof/>
            <w:rPrChange w:id="2070" w:author="Nagendra Dhakar" w:date="2016-01-26T17:31:00Z">
              <w:rPr>
                <w:rStyle w:val="Hyperlink"/>
                <w:b w:val="0"/>
                <w:noProof/>
                <w:color w:val="auto"/>
              </w:rPr>
            </w:rPrChange>
          </w:rPr>
          <w:delText>Figure 5.33 Start a Full model Run</w:delText>
        </w:r>
        <w:r w:rsidRPr="00910AEE" w:rsidDel="00E7115E">
          <w:rPr>
            <w:b w:val="0"/>
            <w:noProof/>
            <w:webHidden/>
            <w:color w:val="auto"/>
          </w:rPr>
          <w:tab/>
          <w:delText>131</w:delText>
        </w:r>
      </w:del>
    </w:p>
    <w:p w14:paraId="15F60EDF" w14:textId="77777777" w:rsidR="00910AEE" w:rsidRPr="00910AEE" w:rsidDel="00E7115E" w:rsidRDefault="00910AEE">
      <w:pPr>
        <w:pStyle w:val="TableofFigures"/>
        <w:rPr>
          <w:del w:id="2071" w:author="Nagendra Dhakar" w:date="2016-01-26T17:31:00Z"/>
          <w:rFonts w:asciiTheme="minorHAnsi" w:eastAsiaTheme="minorEastAsia" w:hAnsiTheme="minorHAnsi"/>
          <w:b w:val="0"/>
          <w:caps w:val="0"/>
          <w:noProof/>
          <w:color w:val="auto"/>
          <w:sz w:val="22"/>
        </w:rPr>
      </w:pPr>
      <w:del w:id="2072" w:author="Nagendra Dhakar" w:date="2016-01-26T17:31:00Z">
        <w:r w:rsidRPr="00E7115E" w:rsidDel="00E7115E">
          <w:rPr>
            <w:b w:val="0"/>
            <w:noProof/>
            <w:rPrChange w:id="2073" w:author="Nagendra Dhakar" w:date="2016-01-26T17:31:00Z">
              <w:rPr>
                <w:rStyle w:val="Hyperlink"/>
                <w:b w:val="0"/>
                <w:noProof/>
                <w:color w:val="auto"/>
              </w:rPr>
            </w:rPrChange>
          </w:rPr>
          <w:delText>Figure 5.34 Seelct Start Feedback Loop</w:delText>
        </w:r>
        <w:r w:rsidRPr="00910AEE" w:rsidDel="00E7115E">
          <w:rPr>
            <w:b w:val="0"/>
            <w:noProof/>
            <w:webHidden/>
            <w:color w:val="auto"/>
          </w:rPr>
          <w:tab/>
          <w:delText>132</w:delText>
        </w:r>
      </w:del>
    </w:p>
    <w:p w14:paraId="1BA52C79" w14:textId="77777777" w:rsidR="00910AEE" w:rsidRPr="00910AEE" w:rsidDel="00E7115E" w:rsidRDefault="00910AEE">
      <w:pPr>
        <w:pStyle w:val="TableofFigures"/>
        <w:rPr>
          <w:del w:id="2074" w:author="Nagendra Dhakar" w:date="2016-01-26T17:31:00Z"/>
          <w:rFonts w:asciiTheme="minorHAnsi" w:eastAsiaTheme="minorEastAsia" w:hAnsiTheme="minorHAnsi"/>
          <w:b w:val="0"/>
          <w:caps w:val="0"/>
          <w:noProof/>
          <w:color w:val="auto"/>
          <w:sz w:val="22"/>
        </w:rPr>
      </w:pPr>
      <w:del w:id="2075" w:author="Nagendra Dhakar" w:date="2016-01-26T17:31:00Z">
        <w:r w:rsidRPr="00E7115E" w:rsidDel="00E7115E">
          <w:rPr>
            <w:b w:val="0"/>
            <w:noProof/>
            <w:rPrChange w:id="2076" w:author="Nagendra Dhakar" w:date="2016-01-26T17:31:00Z">
              <w:rPr>
                <w:rStyle w:val="Hyperlink"/>
                <w:b w:val="0"/>
                <w:noProof/>
                <w:color w:val="auto"/>
              </w:rPr>
            </w:rPrChange>
          </w:rPr>
          <w:delText>Figure 5.35 Start a Full Model Run</w:delText>
        </w:r>
        <w:r w:rsidRPr="00910AEE" w:rsidDel="00E7115E">
          <w:rPr>
            <w:b w:val="0"/>
            <w:noProof/>
            <w:webHidden/>
            <w:color w:val="auto"/>
          </w:rPr>
          <w:tab/>
          <w:delText>132</w:delText>
        </w:r>
      </w:del>
    </w:p>
    <w:p w14:paraId="2AA7DEEC" w14:textId="77777777" w:rsidR="00910AEE" w:rsidRPr="00910AEE" w:rsidDel="00E7115E" w:rsidRDefault="00910AEE">
      <w:pPr>
        <w:pStyle w:val="TableofFigures"/>
        <w:rPr>
          <w:del w:id="2077" w:author="Nagendra Dhakar" w:date="2016-01-26T17:31:00Z"/>
          <w:rFonts w:asciiTheme="minorHAnsi" w:eastAsiaTheme="minorEastAsia" w:hAnsiTheme="minorHAnsi"/>
          <w:b w:val="0"/>
          <w:caps w:val="0"/>
          <w:noProof/>
          <w:color w:val="auto"/>
          <w:sz w:val="22"/>
        </w:rPr>
      </w:pPr>
      <w:del w:id="2078" w:author="Nagendra Dhakar" w:date="2016-01-26T17:31:00Z">
        <w:r w:rsidRPr="00E7115E" w:rsidDel="00E7115E">
          <w:rPr>
            <w:b w:val="0"/>
            <w:noProof/>
            <w:rPrChange w:id="2079" w:author="Nagendra Dhakar" w:date="2016-01-26T17:31:00Z">
              <w:rPr>
                <w:rStyle w:val="Hyperlink"/>
                <w:b w:val="0"/>
                <w:noProof/>
                <w:color w:val="auto"/>
              </w:rPr>
            </w:rPrChange>
          </w:rPr>
          <w:delText>Figure 5.36 Run A Stage</w:delText>
        </w:r>
        <w:r w:rsidRPr="00910AEE" w:rsidDel="00E7115E">
          <w:rPr>
            <w:b w:val="0"/>
            <w:noProof/>
            <w:webHidden/>
            <w:color w:val="auto"/>
          </w:rPr>
          <w:tab/>
          <w:delText>133</w:delText>
        </w:r>
      </w:del>
    </w:p>
    <w:p w14:paraId="051FC9B9" w14:textId="77777777" w:rsidR="00910AEE" w:rsidRPr="00910AEE" w:rsidDel="00E7115E" w:rsidRDefault="00910AEE">
      <w:pPr>
        <w:pStyle w:val="TableofFigures"/>
        <w:rPr>
          <w:del w:id="2080" w:author="Nagendra Dhakar" w:date="2016-01-26T17:31:00Z"/>
          <w:rFonts w:asciiTheme="minorHAnsi" w:eastAsiaTheme="minorEastAsia" w:hAnsiTheme="minorHAnsi"/>
          <w:b w:val="0"/>
          <w:caps w:val="0"/>
          <w:noProof/>
          <w:color w:val="auto"/>
          <w:sz w:val="22"/>
        </w:rPr>
      </w:pPr>
      <w:del w:id="2081" w:author="Nagendra Dhakar" w:date="2016-01-26T17:31:00Z">
        <w:r w:rsidRPr="00E7115E" w:rsidDel="00E7115E">
          <w:rPr>
            <w:b w:val="0"/>
            <w:noProof/>
            <w:rPrChange w:id="2082" w:author="Nagendra Dhakar" w:date="2016-01-26T17:31:00Z">
              <w:rPr>
                <w:rStyle w:val="Hyperlink"/>
                <w:b w:val="0"/>
                <w:noProof/>
                <w:color w:val="auto"/>
              </w:rPr>
            </w:rPrChange>
          </w:rPr>
          <w:delText>Figure 7.1 Run a Feedback Loop</w:delText>
        </w:r>
        <w:r w:rsidRPr="00910AEE" w:rsidDel="00E7115E">
          <w:rPr>
            <w:b w:val="0"/>
            <w:noProof/>
            <w:webHidden/>
            <w:color w:val="auto"/>
          </w:rPr>
          <w:tab/>
          <w:delText>149</w:delText>
        </w:r>
      </w:del>
    </w:p>
    <w:p w14:paraId="2F8A6459" w14:textId="77777777" w:rsidR="00910AEE" w:rsidRPr="00910AEE" w:rsidDel="00E7115E" w:rsidRDefault="00910AEE">
      <w:pPr>
        <w:pStyle w:val="TableofFigures"/>
        <w:rPr>
          <w:del w:id="2083" w:author="Nagendra Dhakar" w:date="2016-01-26T17:31:00Z"/>
          <w:rFonts w:asciiTheme="minorHAnsi" w:eastAsiaTheme="minorEastAsia" w:hAnsiTheme="minorHAnsi"/>
          <w:b w:val="0"/>
          <w:caps w:val="0"/>
          <w:noProof/>
          <w:color w:val="auto"/>
          <w:sz w:val="22"/>
        </w:rPr>
      </w:pPr>
      <w:del w:id="2084" w:author="Nagendra Dhakar" w:date="2016-01-26T17:31:00Z">
        <w:r w:rsidRPr="00E7115E" w:rsidDel="00E7115E">
          <w:rPr>
            <w:b w:val="0"/>
            <w:noProof/>
            <w:rPrChange w:id="2085" w:author="Nagendra Dhakar" w:date="2016-01-26T17:31:00Z">
              <w:rPr>
                <w:rStyle w:val="Hyperlink"/>
                <w:b w:val="0"/>
                <w:noProof/>
                <w:color w:val="auto"/>
              </w:rPr>
            </w:rPrChange>
          </w:rPr>
          <w:delText>Figure 7.2 Run a Stage</w:delText>
        </w:r>
        <w:r w:rsidRPr="00910AEE" w:rsidDel="00E7115E">
          <w:rPr>
            <w:b w:val="0"/>
            <w:noProof/>
            <w:webHidden/>
            <w:color w:val="auto"/>
          </w:rPr>
          <w:tab/>
          <w:delText>150</w:delText>
        </w:r>
      </w:del>
    </w:p>
    <w:p w14:paraId="6B386F44" w14:textId="77777777" w:rsidR="00910AEE" w:rsidRPr="00910AEE" w:rsidDel="00E7115E" w:rsidRDefault="00910AEE">
      <w:pPr>
        <w:pStyle w:val="TableofFigures"/>
        <w:rPr>
          <w:del w:id="2086" w:author="Nagendra Dhakar" w:date="2016-01-26T17:31:00Z"/>
          <w:rFonts w:asciiTheme="minorHAnsi" w:eastAsiaTheme="minorEastAsia" w:hAnsiTheme="minorHAnsi"/>
          <w:b w:val="0"/>
          <w:caps w:val="0"/>
          <w:noProof/>
          <w:color w:val="auto"/>
          <w:sz w:val="22"/>
        </w:rPr>
      </w:pPr>
      <w:del w:id="2087" w:author="Nagendra Dhakar" w:date="2016-01-26T17:31:00Z">
        <w:r w:rsidRPr="00E7115E" w:rsidDel="00E7115E">
          <w:rPr>
            <w:b w:val="0"/>
            <w:noProof/>
            <w:rPrChange w:id="2088" w:author="Nagendra Dhakar" w:date="2016-01-26T17:31:00Z">
              <w:rPr>
                <w:rStyle w:val="Hyperlink"/>
                <w:b w:val="0"/>
                <w:noProof/>
                <w:color w:val="auto"/>
              </w:rPr>
            </w:rPrChange>
          </w:rPr>
          <w:delText>Figure 7.3 Model Run Stages</w:delText>
        </w:r>
        <w:r w:rsidRPr="00910AEE" w:rsidDel="00E7115E">
          <w:rPr>
            <w:b w:val="0"/>
            <w:noProof/>
            <w:webHidden/>
            <w:color w:val="auto"/>
          </w:rPr>
          <w:tab/>
          <w:delText>151</w:delText>
        </w:r>
      </w:del>
    </w:p>
    <w:p w14:paraId="6F1161BC" w14:textId="77777777" w:rsidR="00910AEE" w:rsidRPr="00910AEE" w:rsidDel="00E7115E" w:rsidRDefault="00910AEE">
      <w:pPr>
        <w:pStyle w:val="TableofFigures"/>
        <w:rPr>
          <w:del w:id="2089" w:author="Nagendra Dhakar" w:date="2016-01-26T17:31:00Z"/>
          <w:rFonts w:asciiTheme="minorHAnsi" w:eastAsiaTheme="minorEastAsia" w:hAnsiTheme="minorHAnsi"/>
          <w:b w:val="0"/>
          <w:caps w:val="0"/>
          <w:noProof/>
          <w:color w:val="auto"/>
          <w:sz w:val="22"/>
        </w:rPr>
      </w:pPr>
      <w:del w:id="2090" w:author="Nagendra Dhakar" w:date="2016-01-26T17:31:00Z">
        <w:r w:rsidRPr="00E7115E" w:rsidDel="00E7115E">
          <w:rPr>
            <w:b w:val="0"/>
            <w:noProof/>
            <w:rPrChange w:id="2091" w:author="Nagendra Dhakar" w:date="2016-01-26T17:31:00Z">
              <w:rPr>
                <w:rStyle w:val="Hyperlink"/>
                <w:b w:val="0"/>
                <w:noProof/>
                <w:color w:val="auto"/>
              </w:rPr>
            </w:rPrChange>
          </w:rPr>
          <w:delText>Figure 7.4 Model Stage Step Settings</w:delText>
        </w:r>
        <w:r w:rsidRPr="00910AEE" w:rsidDel="00E7115E">
          <w:rPr>
            <w:b w:val="0"/>
            <w:noProof/>
            <w:webHidden/>
            <w:color w:val="auto"/>
          </w:rPr>
          <w:tab/>
          <w:delText>151</w:delText>
        </w:r>
      </w:del>
    </w:p>
    <w:p w14:paraId="08DF6801" w14:textId="77777777" w:rsidR="00910AEE" w:rsidRPr="00910AEE" w:rsidDel="00E7115E" w:rsidRDefault="00910AEE">
      <w:pPr>
        <w:pStyle w:val="TableofFigures"/>
        <w:rPr>
          <w:del w:id="2092" w:author="Nagendra Dhakar" w:date="2016-01-26T17:31:00Z"/>
          <w:rFonts w:asciiTheme="minorHAnsi" w:eastAsiaTheme="minorEastAsia" w:hAnsiTheme="minorHAnsi"/>
          <w:b w:val="0"/>
          <w:caps w:val="0"/>
          <w:noProof/>
          <w:color w:val="auto"/>
          <w:sz w:val="22"/>
        </w:rPr>
      </w:pPr>
      <w:del w:id="2093" w:author="Nagendra Dhakar" w:date="2016-01-26T17:31:00Z">
        <w:r w:rsidRPr="00E7115E" w:rsidDel="00E7115E">
          <w:rPr>
            <w:b w:val="0"/>
            <w:noProof/>
            <w:rPrChange w:id="2094" w:author="Nagendra Dhakar" w:date="2016-01-26T17:31:00Z">
              <w:rPr>
                <w:rStyle w:val="Hyperlink"/>
                <w:b w:val="0"/>
                <w:noProof/>
                <w:color w:val="auto"/>
              </w:rPr>
            </w:rPrChange>
          </w:rPr>
          <w:delText>Figure 7.5 Model Stage Step Settings – How to Updatec</w:delText>
        </w:r>
        <w:r w:rsidRPr="00910AEE" w:rsidDel="00E7115E">
          <w:rPr>
            <w:b w:val="0"/>
            <w:noProof/>
            <w:webHidden/>
            <w:color w:val="auto"/>
          </w:rPr>
          <w:tab/>
          <w:delText>151</w:delText>
        </w:r>
      </w:del>
    </w:p>
    <w:p w14:paraId="7DA5A7D4" w14:textId="77777777" w:rsidR="00910AEE" w:rsidRPr="00910AEE" w:rsidDel="00E7115E" w:rsidRDefault="00910AEE">
      <w:pPr>
        <w:pStyle w:val="TableofFigures"/>
        <w:rPr>
          <w:del w:id="2095" w:author="Nagendra Dhakar" w:date="2016-01-26T17:31:00Z"/>
          <w:rFonts w:asciiTheme="minorHAnsi" w:eastAsiaTheme="minorEastAsia" w:hAnsiTheme="minorHAnsi"/>
          <w:b w:val="0"/>
          <w:caps w:val="0"/>
          <w:noProof/>
          <w:color w:val="auto"/>
          <w:sz w:val="22"/>
        </w:rPr>
      </w:pPr>
      <w:del w:id="2096" w:author="Nagendra Dhakar" w:date="2016-01-26T17:31:00Z">
        <w:r w:rsidRPr="00E7115E" w:rsidDel="00E7115E">
          <w:rPr>
            <w:b w:val="0"/>
            <w:noProof/>
            <w:rPrChange w:id="2097" w:author="Nagendra Dhakar" w:date="2016-01-26T17:31:00Z">
              <w:rPr>
                <w:rStyle w:val="Hyperlink"/>
                <w:b w:val="0"/>
                <w:noProof/>
                <w:color w:val="auto"/>
              </w:rPr>
            </w:rPrChange>
          </w:rPr>
          <w:delText>Figure 7.6 Fill</w:delText>
        </w:r>
        <w:r w:rsidRPr="00910AEE" w:rsidDel="00E7115E">
          <w:rPr>
            <w:b w:val="0"/>
            <w:noProof/>
            <w:webHidden/>
            <w:color w:val="auto"/>
          </w:rPr>
          <w:tab/>
          <w:delText>153</w:delText>
        </w:r>
      </w:del>
    </w:p>
    <w:p w14:paraId="57247C6E" w14:textId="77777777" w:rsidR="00910AEE" w:rsidRPr="00910AEE" w:rsidDel="00E7115E" w:rsidRDefault="00910AEE">
      <w:pPr>
        <w:pStyle w:val="TableofFigures"/>
        <w:rPr>
          <w:del w:id="2098" w:author="Nagendra Dhakar" w:date="2016-01-26T17:31:00Z"/>
          <w:rFonts w:asciiTheme="minorHAnsi" w:eastAsiaTheme="minorEastAsia" w:hAnsiTheme="minorHAnsi"/>
          <w:b w:val="0"/>
          <w:caps w:val="0"/>
          <w:noProof/>
          <w:color w:val="auto"/>
          <w:sz w:val="22"/>
        </w:rPr>
      </w:pPr>
      <w:del w:id="2099" w:author="Nagendra Dhakar" w:date="2016-01-26T17:31:00Z">
        <w:r w:rsidRPr="00E7115E" w:rsidDel="00E7115E">
          <w:rPr>
            <w:b w:val="0"/>
            <w:noProof/>
            <w:rPrChange w:id="2100" w:author="Nagendra Dhakar" w:date="2016-01-26T17:31:00Z">
              <w:rPr>
                <w:rStyle w:val="Hyperlink"/>
                <w:b w:val="0"/>
                <w:noProof/>
                <w:color w:val="auto"/>
              </w:rPr>
            </w:rPrChange>
          </w:rPr>
          <w:delText>Figure 7.7 Formula</w:delText>
        </w:r>
        <w:r w:rsidRPr="00910AEE" w:rsidDel="00E7115E">
          <w:rPr>
            <w:b w:val="0"/>
            <w:noProof/>
            <w:webHidden/>
            <w:color w:val="auto"/>
          </w:rPr>
          <w:tab/>
          <w:delText>154</w:delText>
        </w:r>
      </w:del>
    </w:p>
    <w:p w14:paraId="2DC67116" w14:textId="77777777" w:rsidR="00910AEE" w:rsidRPr="00910AEE" w:rsidDel="00E7115E" w:rsidRDefault="00910AEE">
      <w:pPr>
        <w:pStyle w:val="TableofFigures"/>
        <w:rPr>
          <w:del w:id="2101" w:author="Nagendra Dhakar" w:date="2016-01-26T17:31:00Z"/>
          <w:rFonts w:asciiTheme="minorHAnsi" w:eastAsiaTheme="minorEastAsia" w:hAnsiTheme="minorHAnsi"/>
          <w:b w:val="0"/>
          <w:caps w:val="0"/>
          <w:noProof/>
          <w:color w:val="auto"/>
          <w:sz w:val="22"/>
        </w:rPr>
      </w:pPr>
      <w:del w:id="2102" w:author="Nagendra Dhakar" w:date="2016-01-26T17:31:00Z">
        <w:r w:rsidRPr="00E7115E" w:rsidDel="00E7115E">
          <w:rPr>
            <w:b w:val="0"/>
            <w:noProof/>
            <w:rPrChange w:id="2103" w:author="Nagendra Dhakar" w:date="2016-01-26T17:31:00Z">
              <w:rPr>
                <w:rStyle w:val="Hyperlink"/>
                <w:b w:val="0"/>
                <w:noProof/>
                <w:color w:val="auto"/>
              </w:rPr>
            </w:rPrChange>
          </w:rPr>
          <w:delText>Figure 7.8 Node Formula Fields</w:delText>
        </w:r>
        <w:r w:rsidRPr="00910AEE" w:rsidDel="00E7115E">
          <w:rPr>
            <w:b w:val="0"/>
            <w:noProof/>
            <w:webHidden/>
            <w:color w:val="auto"/>
          </w:rPr>
          <w:tab/>
          <w:delText>154</w:delText>
        </w:r>
      </w:del>
    </w:p>
    <w:p w14:paraId="30ED2CC3" w14:textId="77777777" w:rsidR="00910AEE" w:rsidRPr="00910AEE" w:rsidDel="00E7115E" w:rsidRDefault="00910AEE">
      <w:pPr>
        <w:pStyle w:val="TableofFigures"/>
        <w:rPr>
          <w:del w:id="2104" w:author="Nagendra Dhakar" w:date="2016-01-26T17:31:00Z"/>
          <w:rFonts w:asciiTheme="minorHAnsi" w:eastAsiaTheme="minorEastAsia" w:hAnsiTheme="minorHAnsi"/>
          <w:b w:val="0"/>
          <w:caps w:val="0"/>
          <w:noProof/>
          <w:color w:val="auto"/>
          <w:sz w:val="22"/>
        </w:rPr>
      </w:pPr>
      <w:del w:id="2105" w:author="Nagendra Dhakar" w:date="2016-01-26T17:31:00Z">
        <w:r w:rsidRPr="00E7115E" w:rsidDel="00E7115E">
          <w:rPr>
            <w:b w:val="0"/>
            <w:noProof/>
            <w:rPrChange w:id="2106" w:author="Nagendra Dhakar" w:date="2016-01-26T17:31:00Z">
              <w:rPr>
                <w:rStyle w:val="Hyperlink"/>
                <w:b w:val="0"/>
                <w:noProof/>
                <w:color w:val="auto"/>
              </w:rPr>
            </w:rPrChange>
          </w:rPr>
          <w:delText>Figure 7.9 Shortest path Toolbox</w:delText>
        </w:r>
        <w:r w:rsidRPr="00910AEE" w:rsidDel="00E7115E">
          <w:rPr>
            <w:b w:val="0"/>
            <w:noProof/>
            <w:webHidden/>
            <w:color w:val="auto"/>
          </w:rPr>
          <w:tab/>
          <w:delText>155</w:delText>
        </w:r>
      </w:del>
    </w:p>
    <w:p w14:paraId="15DB1187" w14:textId="77777777" w:rsidR="00910AEE" w:rsidRPr="00910AEE" w:rsidDel="00E7115E" w:rsidRDefault="00910AEE">
      <w:pPr>
        <w:pStyle w:val="TableofFigures"/>
        <w:rPr>
          <w:del w:id="2107" w:author="Nagendra Dhakar" w:date="2016-01-26T17:31:00Z"/>
          <w:rFonts w:asciiTheme="minorHAnsi" w:eastAsiaTheme="minorEastAsia" w:hAnsiTheme="minorHAnsi"/>
          <w:b w:val="0"/>
          <w:caps w:val="0"/>
          <w:noProof/>
          <w:color w:val="auto"/>
          <w:sz w:val="22"/>
        </w:rPr>
      </w:pPr>
      <w:del w:id="2108" w:author="Nagendra Dhakar" w:date="2016-01-26T17:31:00Z">
        <w:r w:rsidRPr="00E7115E" w:rsidDel="00E7115E">
          <w:rPr>
            <w:b w:val="0"/>
            <w:noProof/>
            <w:rPrChange w:id="2109" w:author="Nagendra Dhakar" w:date="2016-01-26T17:31:00Z">
              <w:rPr>
                <w:rStyle w:val="Hyperlink"/>
                <w:b w:val="0"/>
                <w:noProof/>
                <w:color w:val="auto"/>
              </w:rPr>
            </w:rPrChange>
          </w:rPr>
          <w:delText>Figure 7.10 Shortest Path in TransCAD</w:delText>
        </w:r>
        <w:r w:rsidRPr="00910AEE" w:rsidDel="00E7115E">
          <w:rPr>
            <w:b w:val="0"/>
            <w:noProof/>
            <w:webHidden/>
            <w:color w:val="auto"/>
          </w:rPr>
          <w:tab/>
          <w:delText>155</w:delText>
        </w:r>
      </w:del>
    </w:p>
    <w:p w14:paraId="103C35F9" w14:textId="77777777" w:rsidR="00910AEE" w:rsidDel="00E7115E" w:rsidRDefault="00910AEE">
      <w:pPr>
        <w:pStyle w:val="TableofFigures"/>
        <w:rPr>
          <w:del w:id="2110" w:author="Nagendra Dhakar" w:date="2016-01-26T17:31:00Z"/>
          <w:rFonts w:asciiTheme="minorHAnsi" w:eastAsiaTheme="minorEastAsia" w:hAnsiTheme="minorHAnsi"/>
          <w:b w:val="0"/>
          <w:caps w:val="0"/>
          <w:noProof/>
          <w:color w:val="auto"/>
          <w:sz w:val="22"/>
        </w:rPr>
      </w:pPr>
      <w:del w:id="2111" w:author="Nagendra Dhakar" w:date="2016-01-26T17:31:00Z">
        <w:r w:rsidRPr="00E7115E" w:rsidDel="00E7115E">
          <w:rPr>
            <w:b w:val="0"/>
            <w:noProof/>
            <w:rPrChange w:id="2112" w:author="Nagendra Dhakar" w:date="2016-01-26T17:31:00Z">
              <w:rPr>
                <w:rStyle w:val="Hyperlink"/>
                <w:b w:val="0"/>
                <w:noProof/>
                <w:color w:val="auto"/>
              </w:rPr>
            </w:rPrChange>
          </w:rPr>
          <w:delText>Figure 7.11 Distance to Commuter Rail in Nashville</w:delText>
        </w:r>
        <w:r w:rsidRPr="00910AEE" w:rsidDel="00E7115E">
          <w:rPr>
            <w:b w:val="0"/>
            <w:noProof/>
            <w:webHidden/>
            <w:color w:val="auto"/>
          </w:rPr>
          <w:tab/>
          <w:delText>157</w:delText>
        </w:r>
      </w:del>
    </w:p>
    <w:p w14:paraId="7C9203A0" w14:textId="77777777" w:rsidR="00B72836" w:rsidRPr="002E4AF9" w:rsidRDefault="006E5649" w:rsidP="00230D80">
      <w:pPr>
        <w:rPr>
          <w:bCs/>
          <w:color w:val="auto"/>
        </w:rPr>
      </w:pPr>
      <w:r w:rsidRPr="00527B6C">
        <w:rPr>
          <w:bCs/>
          <w:color w:val="auto"/>
        </w:rPr>
        <w:fldChar w:fldCharType="end"/>
      </w:r>
    </w:p>
    <w:p w14:paraId="5F680246" w14:textId="77777777" w:rsidR="00910AEE" w:rsidRDefault="00910AEE">
      <w:pPr>
        <w:spacing w:after="200" w:line="276" w:lineRule="auto"/>
        <w:rPr>
          <w:rFonts w:asciiTheme="majorHAnsi" w:hAnsiTheme="majorHAnsi" w:cstheme="majorHAnsi"/>
          <w:b/>
          <w:bCs/>
          <w:color w:val="FFC000"/>
          <w:sz w:val="20"/>
          <w:szCs w:val="20"/>
        </w:rPr>
      </w:pPr>
      <w:r>
        <w:rPr>
          <w:rFonts w:asciiTheme="majorHAnsi" w:hAnsiTheme="majorHAnsi" w:cstheme="majorHAnsi"/>
          <w:b/>
          <w:bCs/>
          <w:color w:val="FFC000"/>
          <w:sz w:val="20"/>
          <w:szCs w:val="20"/>
        </w:rPr>
        <w:br w:type="page"/>
      </w:r>
    </w:p>
    <w:p w14:paraId="26D22F69" w14:textId="13B344ED" w:rsidR="00760D74" w:rsidRPr="00E7115E" w:rsidRDefault="00760D74" w:rsidP="00230D80">
      <w:pPr>
        <w:rPr>
          <w:rFonts w:ascii="Arial" w:hAnsi="Arial"/>
          <w:b/>
          <w:color w:val="F68B1F" w:themeColor="background1"/>
          <w:sz w:val="20"/>
          <w:rPrChange w:id="2113" w:author="Nagendra Dhakar" w:date="2016-01-26T17:32:00Z">
            <w:rPr>
              <w:rFonts w:asciiTheme="majorHAnsi" w:hAnsiTheme="majorHAnsi" w:cstheme="majorHAnsi"/>
              <w:b/>
              <w:color w:val="FFC000"/>
              <w:sz w:val="20"/>
              <w:szCs w:val="20"/>
            </w:rPr>
          </w:rPrChange>
        </w:rPr>
      </w:pPr>
      <w:r w:rsidRPr="00E7115E">
        <w:rPr>
          <w:rFonts w:ascii="Arial" w:hAnsi="Arial"/>
          <w:b/>
          <w:color w:val="F68B1F" w:themeColor="background1"/>
          <w:sz w:val="20"/>
          <w:rPrChange w:id="2114" w:author="Nagendra Dhakar" w:date="2016-01-26T17:32:00Z">
            <w:rPr>
              <w:rFonts w:asciiTheme="majorHAnsi" w:hAnsiTheme="majorHAnsi" w:cstheme="majorHAnsi"/>
              <w:b/>
              <w:bCs/>
              <w:color w:val="FFC000"/>
              <w:sz w:val="20"/>
              <w:szCs w:val="20"/>
            </w:rPr>
          </w:rPrChange>
        </w:rPr>
        <w:lastRenderedPageBreak/>
        <w:t>List of Tables</w:t>
      </w:r>
      <w:bookmarkStart w:id="2115" w:name="_GoBack"/>
      <w:bookmarkEnd w:id="2115"/>
    </w:p>
    <w:p w14:paraId="2DA346A7" w14:textId="77777777" w:rsidR="00E7115E" w:rsidRPr="00E7115E" w:rsidRDefault="006E5649">
      <w:pPr>
        <w:pStyle w:val="TableofFigures"/>
        <w:rPr>
          <w:ins w:id="2116" w:author="Nagendra Dhakar" w:date="2016-01-26T17:32:00Z"/>
          <w:rFonts w:asciiTheme="minorHAnsi" w:eastAsiaTheme="minorEastAsia" w:hAnsiTheme="minorHAnsi"/>
          <w:b w:val="0"/>
          <w:caps w:val="0"/>
          <w:noProof/>
          <w:color w:val="auto"/>
          <w:sz w:val="22"/>
          <w:rPrChange w:id="2117" w:author="Nagendra Dhakar" w:date="2016-01-26T17:32:00Z">
            <w:rPr>
              <w:ins w:id="2118" w:author="Nagendra Dhakar" w:date="2016-01-26T17:32:00Z"/>
              <w:rFonts w:asciiTheme="minorHAnsi" w:eastAsiaTheme="minorEastAsia" w:hAnsiTheme="minorHAnsi"/>
              <w:b w:val="0"/>
              <w:caps w:val="0"/>
              <w:noProof/>
              <w:color w:val="auto"/>
              <w:sz w:val="22"/>
            </w:rPr>
          </w:rPrChange>
        </w:rPr>
      </w:pPr>
      <w:r w:rsidRPr="00E73E57">
        <w:rPr>
          <w:b w:val="0"/>
          <w:color w:val="auto"/>
        </w:rPr>
        <w:fldChar w:fldCharType="begin"/>
      </w:r>
      <w:r w:rsidRPr="00E73E57">
        <w:rPr>
          <w:b w:val="0"/>
          <w:color w:val="auto"/>
        </w:rPr>
        <w:instrText xml:space="preserve"> TOC \h \z \c "Table" </w:instrText>
      </w:r>
      <w:r w:rsidRPr="00E73E57">
        <w:rPr>
          <w:b w:val="0"/>
          <w:color w:val="auto"/>
        </w:rPr>
        <w:fldChar w:fldCharType="separate"/>
      </w:r>
      <w:ins w:id="2119" w:author="Nagendra Dhakar" w:date="2016-01-26T17:32:00Z">
        <w:r w:rsidR="00E7115E" w:rsidRPr="00E7115E">
          <w:rPr>
            <w:rStyle w:val="Hyperlink"/>
            <w:b w:val="0"/>
            <w:noProof/>
            <w:color w:val="auto"/>
            <w:rPrChange w:id="2120" w:author="Nagendra Dhakar" w:date="2016-01-26T17:32:00Z">
              <w:rPr>
                <w:rStyle w:val="Hyperlink"/>
                <w:noProof/>
              </w:rPr>
            </w:rPrChange>
          </w:rPr>
          <w:fldChar w:fldCharType="begin"/>
        </w:r>
        <w:r w:rsidR="00E7115E" w:rsidRPr="00E7115E">
          <w:rPr>
            <w:rStyle w:val="Hyperlink"/>
            <w:b w:val="0"/>
            <w:noProof/>
            <w:color w:val="auto"/>
            <w:rPrChange w:id="2121" w:author="Nagendra Dhakar" w:date="2016-01-26T17:32:00Z">
              <w:rPr>
                <w:rStyle w:val="Hyperlink"/>
                <w:noProof/>
              </w:rPr>
            </w:rPrChange>
          </w:rPr>
          <w:instrText xml:space="preserve"> </w:instrText>
        </w:r>
        <w:r w:rsidR="00E7115E" w:rsidRPr="00E7115E">
          <w:rPr>
            <w:b w:val="0"/>
            <w:noProof/>
            <w:color w:val="auto"/>
            <w:rPrChange w:id="2122" w:author="Nagendra Dhakar" w:date="2016-01-26T17:32:00Z">
              <w:rPr>
                <w:noProof/>
              </w:rPr>
            </w:rPrChange>
          </w:rPr>
          <w:instrText>HYPERLINK \l "_Toc441592960"</w:instrText>
        </w:r>
        <w:r w:rsidR="00E7115E" w:rsidRPr="00E7115E">
          <w:rPr>
            <w:rStyle w:val="Hyperlink"/>
            <w:b w:val="0"/>
            <w:noProof/>
            <w:color w:val="auto"/>
            <w:rPrChange w:id="2123" w:author="Nagendra Dhakar" w:date="2016-01-26T17:32:00Z">
              <w:rPr>
                <w:rStyle w:val="Hyperlink"/>
                <w:noProof/>
              </w:rPr>
            </w:rPrChange>
          </w:rPr>
          <w:instrText xml:space="preserve"> </w:instrText>
        </w:r>
        <w:r w:rsidR="00E7115E" w:rsidRPr="00E7115E">
          <w:rPr>
            <w:rStyle w:val="Hyperlink"/>
            <w:b w:val="0"/>
            <w:noProof/>
            <w:color w:val="auto"/>
            <w:rPrChange w:id="2124" w:author="Nagendra Dhakar" w:date="2016-01-26T17:32:00Z">
              <w:rPr>
                <w:rStyle w:val="Hyperlink"/>
                <w:noProof/>
              </w:rPr>
            </w:rPrChange>
          </w:rPr>
        </w:r>
        <w:r w:rsidR="00E7115E" w:rsidRPr="00E7115E">
          <w:rPr>
            <w:rStyle w:val="Hyperlink"/>
            <w:b w:val="0"/>
            <w:noProof/>
            <w:color w:val="auto"/>
            <w:rPrChange w:id="2125" w:author="Nagendra Dhakar" w:date="2016-01-26T17:32:00Z">
              <w:rPr>
                <w:rStyle w:val="Hyperlink"/>
                <w:noProof/>
              </w:rPr>
            </w:rPrChange>
          </w:rPr>
          <w:fldChar w:fldCharType="separate"/>
        </w:r>
        <w:r w:rsidR="00E7115E" w:rsidRPr="00E7115E">
          <w:rPr>
            <w:rStyle w:val="Hyperlink"/>
            <w:b w:val="0"/>
            <w:noProof/>
            <w:color w:val="auto"/>
            <w:rPrChange w:id="2126" w:author="Nagendra Dhakar" w:date="2016-01-26T17:32:00Z">
              <w:rPr>
                <w:rStyle w:val="Hyperlink"/>
                <w:noProof/>
              </w:rPr>
            </w:rPrChange>
          </w:rPr>
          <w:t>Table 3.1 Nashville TRip-based model employment sectors</w:t>
        </w:r>
        <w:r w:rsidR="00E7115E" w:rsidRPr="00E7115E">
          <w:rPr>
            <w:b w:val="0"/>
            <w:noProof/>
            <w:webHidden/>
            <w:color w:val="auto"/>
            <w:rPrChange w:id="2127" w:author="Nagendra Dhakar" w:date="2016-01-26T17:32:00Z">
              <w:rPr>
                <w:noProof/>
                <w:webHidden/>
              </w:rPr>
            </w:rPrChange>
          </w:rPr>
          <w:tab/>
        </w:r>
        <w:r w:rsidR="00E7115E" w:rsidRPr="00E7115E">
          <w:rPr>
            <w:b w:val="0"/>
            <w:noProof/>
            <w:webHidden/>
            <w:color w:val="auto"/>
            <w:rPrChange w:id="2128" w:author="Nagendra Dhakar" w:date="2016-01-26T17:32:00Z">
              <w:rPr>
                <w:noProof/>
                <w:webHidden/>
              </w:rPr>
            </w:rPrChange>
          </w:rPr>
          <w:fldChar w:fldCharType="begin"/>
        </w:r>
        <w:r w:rsidR="00E7115E" w:rsidRPr="00E7115E">
          <w:rPr>
            <w:b w:val="0"/>
            <w:noProof/>
            <w:webHidden/>
            <w:color w:val="auto"/>
            <w:rPrChange w:id="2129" w:author="Nagendra Dhakar" w:date="2016-01-26T17:32:00Z">
              <w:rPr>
                <w:noProof/>
                <w:webHidden/>
              </w:rPr>
            </w:rPrChange>
          </w:rPr>
          <w:instrText xml:space="preserve"> PAGEREF _Toc441592960 \h </w:instrText>
        </w:r>
        <w:r w:rsidR="00E7115E" w:rsidRPr="00E7115E">
          <w:rPr>
            <w:b w:val="0"/>
            <w:noProof/>
            <w:webHidden/>
            <w:color w:val="auto"/>
            <w:rPrChange w:id="2130" w:author="Nagendra Dhakar" w:date="2016-01-26T17:32:00Z">
              <w:rPr>
                <w:noProof/>
                <w:webHidden/>
              </w:rPr>
            </w:rPrChange>
          </w:rPr>
        </w:r>
      </w:ins>
      <w:r w:rsidR="00E7115E" w:rsidRPr="00E7115E">
        <w:rPr>
          <w:b w:val="0"/>
          <w:noProof/>
          <w:webHidden/>
          <w:color w:val="auto"/>
          <w:rPrChange w:id="2131" w:author="Nagendra Dhakar" w:date="2016-01-26T17:32:00Z">
            <w:rPr>
              <w:noProof/>
              <w:webHidden/>
            </w:rPr>
          </w:rPrChange>
        </w:rPr>
        <w:fldChar w:fldCharType="separate"/>
      </w:r>
      <w:ins w:id="2132" w:author="Nagendra Dhakar" w:date="2016-01-26T17:32:00Z">
        <w:r w:rsidR="00E7115E" w:rsidRPr="00E7115E">
          <w:rPr>
            <w:b w:val="0"/>
            <w:noProof/>
            <w:webHidden/>
            <w:color w:val="auto"/>
            <w:rPrChange w:id="2133" w:author="Nagendra Dhakar" w:date="2016-01-26T17:32:00Z">
              <w:rPr>
                <w:noProof/>
                <w:webHidden/>
              </w:rPr>
            </w:rPrChange>
          </w:rPr>
          <w:t>15</w:t>
        </w:r>
        <w:r w:rsidR="00E7115E" w:rsidRPr="00E7115E">
          <w:rPr>
            <w:b w:val="0"/>
            <w:noProof/>
            <w:webHidden/>
            <w:color w:val="auto"/>
            <w:rPrChange w:id="2134" w:author="Nagendra Dhakar" w:date="2016-01-26T17:32:00Z">
              <w:rPr>
                <w:noProof/>
                <w:webHidden/>
              </w:rPr>
            </w:rPrChange>
          </w:rPr>
          <w:fldChar w:fldCharType="end"/>
        </w:r>
        <w:r w:rsidR="00E7115E" w:rsidRPr="00E7115E">
          <w:rPr>
            <w:rStyle w:val="Hyperlink"/>
            <w:b w:val="0"/>
            <w:noProof/>
            <w:color w:val="auto"/>
            <w:rPrChange w:id="2135" w:author="Nagendra Dhakar" w:date="2016-01-26T17:32:00Z">
              <w:rPr>
                <w:rStyle w:val="Hyperlink"/>
                <w:noProof/>
              </w:rPr>
            </w:rPrChange>
          </w:rPr>
          <w:fldChar w:fldCharType="end"/>
        </w:r>
      </w:ins>
    </w:p>
    <w:p w14:paraId="6BDA4237" w14:textId="77777777" w:rsidR="00E7115E" w:rsidRPr="00E7115E" w:rsidRDefault="00E7115E">
      <w:pPr>
        <w:pStyle w:val="TableofFigures"/>
        <w:rPr>
          <w:ins w:id="2136" w:author="Nagendra Dhakar" w:date="2016-01-26T17:32:00Z"/>
          <w:rFonts w:asciiTheme="minorHAnsi" w:eastAsiaTheme="minorEastAsia" w:hAnsiTheme="minorHAnsi"/>
          <w:b w:val="0"/>
          <w:caps w:val="0"/>
          <w:noProof/>
          <w:color w:val="auto"/>
          <w:sz w:val="22"/>
          <w:rPrChange w:id="2137" w:author="Nagendra Dhakar" w:date="2016-01-26T17:32:00Z">
            <w:rPr>
              <w:ins w:id="2138" w:author="Nagendra Dhakar" w:date="2016-01-26T17:32:00Z"/>
              <w:rFonts w:asciiTheme="minorHAnsi" w:eastAsiaTheme="minorEastAsia" w:hAnsiTheme="minorHAnsi"/>
              <w:b w:val="0"/>
              <w:caps w:val="0"/>
              <w:noProof/>
              <w:color w:val="auto"/>
              <w:sz w:val="22"/>
            </w:rPr>
          </w:rPrChange>
        </w:rPr>
      </w:pPr>
      <w:ins w:id="2139" w:author="Nagendra Dhakar" w:date="2016-01-26T17:32:00Z">
        <w:r w:rsidRPr="00E7115E">
          <w:rPr>
            <w:rStyle w:val="Hyperlink"/>
            <w:b w:val="0"/>
            <w:noProof/>
            <w:color w:val="auto"/>
            <w:rPrChange w:id="2140" w:author="Nagendra Dhakar" w:date="2016-01-26T17:32:00Z">
              <w:rPr>
                <w:rStyle w:val="Hyperlink"/>
                <w:noProof/>
              </w:rPr>
            </w:rPrChange>
          </w:rPr>
          <w:fldChar w:fldCharType="begin"/>
        </w:r>
        <w:r w:rsidRPr="00E7115E">
          <w:rPr>
            <w:rStyle w:val="Hyperlink"/>
            <w:b w:val="0"/>
            <w:noProof/>
            <w:color w:val="auto"/>
            <w:rPrChange w:id="2141" w:author="Nagendra Dhakar" w:date="2016-01-26T17:32:00Z">
              <w:rPr>
                <w:rStyle w:val="Hyperlink"/>
                <w:noProof/>
              </w:rPr>
            </w:rPrChange>
          </w:rPr>
          <w:instrText xml:space="preserve"> </w:instrText>
        </w:r>
        <w:r w:rsidRPr="00E7115E">
          <w:rPr>
            <w:b w:val="0"/>
            <w:noProof/>
            <w:color w:val="auto"/>
            <w:rPrChange w:id="2142" w:author="Nagendra Dhakar" w:date="2016-01-26T17:32:00Z">
              <w:rPr>
                <w:noProof/>
              </w:rPr>
            </w:rPrChange>
          </w:rPr>
          <w:instrText>HYPERLINK \l "_Toc441592961"</w:instrText>
        </w:r>
        <w:r w:rsidRPr="00E7115E">
          <w:rPr>
            <w:rStyle w:val="Hyperlink"/>
            <w:b w:val="0"/>
            <w:noProof/>
            <w:color w:val="auto"/>
            <w:rPrChange w:id="2143" w:author="Nagendra Dhakar" w:date="2016-01-26T17:32:00Z">
              <w:rPr>
                <w:rStyle w:val="Hyperlink"/>
                <w:noProof/>
              </w:rPr>
            </w:rPrChange>
          </w:rPr>
          <w:instrText xml:space="preserve"> </w:instrText>
        </w:r>
        <w:r w:rsidRPr="00E7115E">
          <w:rPr>
            <w:rStyle w:val="Hyperlink"/>
            <w:b w:val="0"/>
            <w:noProof/>
            <w:color w:val="auto"/>
            <w:rPrChange w:id="2144" w:author="Nagendra Dhakar" w:date="2016-01-26T17:32:00Z">
              <w:rPr>
                <w:rStyle w:val="Hyperlink"/>
                <w:noProof/>
              </w:rPr>
            </w:rPrChange>
          </w:rPr>
        </w:r>
        <w:r w:rsidRPr="00E7115E">
          <w:rPr>
            <w:rStyle w:val="Hyperlink"/>
            <w:b w:val="0"/>
            <w:noProof/>
            <w:color w:val="auto"/>
            <w:rPrChange w:id="2145" w:author="Nagendra Dhakar" w:date="2016-01-26T17:32:00Z">
              <w:rPr>
                <w:rStyle w:val="Hyperlink"/>
                <w:noProof/>
              </w:rPr>
            </w:rPrChange>
          </w:rPr>
          <w:fldChar w:fldCharType="separate"/>
        </w:r>
        <w:r w:rsidRPr="00E7115E">
          <w:rPr>
            <w:rStyle w:val="Hyperlink"/>
            <w:b w:val="0"/>
            <w:noProof/>
            <w:color w:val="auto"/>
            <w:rPrChange w:id="2146" w:author="Nagendra Dhakar" w:date="2016-01-26T17:32:00Z">
              <w:rPr>
                <w:rStyle w:val="Hyperlink"/>
                <w:noProof/>
              </w:rPr>
            </w:rPrChange>
          </w:rPr>
          <w:t>Table 3.2 Daysim activity-based model employment sectors</w:t>
        </w:r>
        <w:r w:rsidRPr="00E7115E">
          <w:rPr>
            <w:b w:val="0"/>
            <w:noProof/>
            <w:webHidden/>
            <w:color w:val="auto"/>
            <w:rPrChange w:id="2147" w:author="Nagendra Dhakar" w:date="2016-01-26T17:32:00Z">
              <w:rPr>
                <w:noProof/>
                <w:webHidden/>
              </w:rPr>
            </w:rPrChange>
          </w:rPr>
          <w:tab/>
        </w:r>
        <w:r w:rsidRPr="00E7115E">
          <w:rPr>
            <w:b w:val="0"/>
            <w:noProof/>
            <w:webHidden/>
            <w:color w:val="auto"/>
            <w:rPrChange w:id="2148" w:author="Nagendra Dhakar" w:date="2016-01-26T17:32:00Z">
              <w:rPr>
                <w:noProof/>
                <w:webHidden/>
              </w:rPr>
            </w:rPrChange>
          </w:rPr>
          <w:fldChar w:fldCharType="begin"/>
        </w:r>
        <w:r w:rsidRPr="00E7115E">
          <w:rPr>
            <w:b w:val="0"/>
            <w:noProof/>
            <w:webHidden/>
            <w:color w:val="auto"/>
            <w:rPrChange w:id="2149" w:author="Nagendra Dhakar" w:date="2016-01-26T17:32:00Z">
              <w:rPr>
                <w:noProof/>
                <w:webHidden/>
              </w:rPr>
            </w:rPrChange>
          </w:rPr>
          <w:instrText xml:space="preserve"> PAGEREF _Toc441592961 \h </w:instrText>
        </w:r>
        <w:r w:rsidRPr="00E7115E">
          <w:rPr>
            <w:b w:val="0"/>
            <w:noProof/>
            <w:webHidden/>
            <w:color w:val="auto"/>
            <w:rPrChange w:id="2150" w:author="Nagendra Dhakar" w:date="2016-01-26T17:32:00Z">
              <w:rPr>
                <w:noProof/>
                <w:webHidden/>
              </w:rPr>
            </w:rPrChange>
          </w:rPr>
        </w:r>
      </w:ins>
      <w:r w:rsidRPr="00E7115E">
        <w:rPr>
          <w:b w:val="0"/>
          <w:noProof/>
          <w:webHidden/>
          <w:color w:val="auto"/>
          <w:rPrChange w:id="2151" w:author="Nagendra Dhakar" w:date="2016-01-26T17:32:00Z">
            <w:rPr>
              <w:noProof/>
              <w:webHidden/>
            </w:rPr>
          </w:rPrChange>
        </w:rPr>
        <w:fldChar w:fldCharType="separate"/>
      </w:r>
      <w:ins w:id="2152" w:author="Nagendra Dhakar" w:date="2016-01-26T17:32:00Z">
        <w:r w:rsidRPr="00E7115E">
          <w:rPr>
            <w:b w:val="0"/>
            <w:noProof/>
            <w:webHidden/>
            <w:color w:val="auto"/>
            <w:rPrChange w:id="2153" w:author="Nagendra Dhakar" w:date="2016-01-26T17:32:00Z">
              <w:rPr>
                <w:noProof/>
                <w:webHidden/>
              </w:rPr>
            </w:rPrChange>
          </w:rPr>
          <w:t>15</w:t>
        </w:r>
        <w:r w:rsidRPr="00E7115E">
          <w:rPr>
            <w:b w:val="0"/>
            <w:noProof/>
            <w:webHidden/>
            <w:color w:val="auto"/>
            <w:rPrChange w:id="2154" w:author="Nagendra Dhakar" w:date="2016-01-26T17:32:00Z">
              <w:rPr>
                <w:noProof/>
                <w:webHidden/>
              </w:rPr>
            </w:rPrChange>
          </w:rPr>
          <w:fldChar w:fldCharType="end"/>
        </w:r>
        <w:r w:rsidRPr="00E7115E">
          <w:rPr>
            <w:rStyle w:val="Hyperlink"/>
            <w:b w:val="0"/>
            <w:noProof/>
            <w:color w:val="auto"/>
            <w:rPrChange w:id="2155" w:author="Nagendra Dhakar" w:date="2016-01-26T17:32:00Z">
              <w:rPr>
                <w:rStyle w:val="Hyperlink"/>
                <w:noProof/>
              </w:rPr>
            </w:rPrChange>
          </w:rPr>
          <w:fldChar w:fldCharType="end"/>
        </w:r>
      </w:ins>
    </w:p>
    <w:p w14:paraId="2F2B381C" w14:textId="77777777" w:rsidR="00E7115E" w:rsidRPr="00E7115E" w:rsidRDefault="00E7115E">
      <w:pPr>
        <w:pStyle w:val="TableofFigures"/>
        <w:rPr>
          <w:ins w:id="2156" w:author="Nagendra Dhakar" w:date="2016-01-26T17:32:00Z"/>
          <w:rFonts w:asciiTheme="minorHAnsi" w:eastAsiaTheme="minorEastAsia" w:hAnsiTheme="minorHAnsi"/>
          <w:b w:val="0"/>
          <w:caps w:val="0"/>
          <w:noProof/>
          <w:color w:val="auto"/>
          <w:sz w:val="22"/>
          <w:rPrChange w:id="2157" w:author="Nagendra Dhakar" w:date="2016-01-26T17:32:00Z">
            <w:rPr>
              <w:ins w:id="2158" w:author="Nagendra Dhakar" w:date="2016-01-26T17:32:00Z"/>
              <w:rFonts w:asciiTheme="minorHAnsi" w:eastAsiaTheme="minorEastAsia" w:hAnsiTheme="minorHAnsi"/>
              <w:b w:val="0"/>
              <w:caps w:val="0"/>
              <w:noProof/>
              <w:color w:val="auto"/>
              <w:sz w:val="22"/>
            </w:rPr>
          </w:rPrChange>
        </w:rPr>
      </w:pPr>
      <w:ins w:id="2159" w:author="Nagendra Dhakar" w:date="2016-01-26T17:32:00Z">
        <w:r w:rsidRPr="00E7115E">
          <w:rPr>
            <w:rStyle w:val="Hyperlink"/>
            <w:b w:val="0"/>
            <w:noProof/>
            <w:color w:val="auto"/>
            <w:rPrChange w:id="2160" w:author="Nagendra Dhakar" w:date="2016-01-26T17:32:00Z">
              <w:rPr>
                <w:rStyle w:val="Hyperlink"/>
                <w:noProof/>
              </w:rPr>
            </w:rPrChange>
          </w:rPr>
          <w:fldChar w:fldCharType="begin"/>
        </w:r>
        <w:r w:rsidRPr="00E7115E">
          <w:rPr>
            <w:rStyle w:val="Hyperlink"/>
            <w:b w:val="0"/>
            <w:noProof/>
            <w:color w:val="auto"/>
            <w:rPrChange w:id="2161" w:author="Nagendra Dhakar" w:date="2016-01-26T17:32:00Z">
              <w:rPr>
                <w:rStyle w:val="Hyperlink"/>
                <w:noProof/>
              </w:rPr>
            </w:rPrChange>
          </w:rPr>
          <w:instrText xml:space="preserve"> </w:instrText>
        </w:r>
        <w:r w:rsidRPr="00E7115E">
          <w:rPr>
            <w:b w:val="0"/>
            <w:noProof/>
            <w:color w:val="auto"/>
            <w:rPrChange w:id="2162" w:author="Nagendra Dhakar" w:date="2016-01-26T17:32:00Z">
              <w:rPr>
                <w:noProof/>
              </w:rPr>
            </w:rPrChange>
          </w:rPr>
          <w:instrText>HYPERLINK \l "_Toc441592962"</w:instrText>
        </w:r>
        <w:r w:rsidRPr="00E7115E">
          <w:rPr>
            <w:rStyle w:val="Hyperlink"/>
            <w:b w:val="0"/>
            <w:noProof/>
            <w:color w:val="auto"/>
            <w:rPrChange w:id="2163" w:author="Nagendra Dhakar" w:date="2016-01-26T17:32:00Z">
              <w:rPr>
                <w:rStyle w:val="Hyperlink"/>
                <w:noProof/>
              </w:rPr>
            </w:rPrChange>
          </w:rPr>
          <w:instrText xml:space="preserve"> </w:instrText>
        </w:r>
        <w:r w:rsidRPr="00E7115E">
          <w:rPr>
            <w:rStyle w:val="Hyperlink"/>
            <w:b w:val="0"/>
            <w:noProof/>
            <w:color w:val="auto"/>
            <w:rPrChange w:id="2164" w:author="Nagendra Dhakar" w:date="2016-01-26T17:32:00Z">
              <w:rPr>
                <w:rStyle w:val="Hyperlink"/>
                <w:noProof/>
              </w:rPr>
            </w:rPrChange>
          </w:rPr>
        </w:r>
        <w:r w:rsidRPr="00E7115E">
          <w:rPr>
            <w:rStyle w:val="Hyperlink"/>
            <w:b w:val="0"/>
            <w:noProof/>
            <w:color w:val="auto"/>
            <w:rPrChange w:id="2165" w:author="Nagendra Dhakar" w:date="2016-01-26T17:32:00Z">
              <w:rPr>
                <w:rStyle w:val="Hyperlink"/>
                <w:noProof/>
              </w:rPr>
            </w:rPrChange>
          </w:rPr>
          <w:fldChar w:fldCharType="separate"/>
        </w:r>
        <w:r w:rsidRPr="00E7115E">
          <w:rPr>
            <w:rStyle w:val="Hyperlink"/>
            <w:b w:val="0"/>
            <w:noProof/>
            <w:color w:val="auto"/>
            <w:rPrChange w:id="2166" w:author="Nagendra Dhakar" w:date="2016-01-26T17:32:00Z">
              <w:rPr>
                <w:rStyle w:val="Hyperlink"/>
                <w:noProof/>
              </w:rPr>
            </w:rPrChange>
          </w:rPr>
          <w:t>Table 3.3. DaySim Person Types</w:t>
        </w:r>
        <w:r w:rsidRPr="00E7115E">
          <w:rPr>
            <w:b w:val="0"/>
            <w:noProof/>
            <w:webHidden/>
            <w:color w:val="auto"/>
            <w:rPrChange w:id="2167" w:author="Nagendra Dhakar" w:date="2016-01-26T17:32:00Z">
              <w:rPr>
                <w:noProof/>
                <w:webHidden/>
              </w:rPr>
            </w:rPrChange>
          </w:rPr>
          <w:tab/>
        </w:r>
        <w:r w:rsidRPr="00E7115E">
          <w:rPr>
            <w:b w:val="0"/>
            <w:noProof/>
            <w:webHidden/>
            <w:color w:val="auto"/>
            <w:rPrChange w:id="2168" w:author="Nagendra Dhakar" w:date="2016-01-26T17:32:00Z">
              <w:rPr>
                <w:noProof/>
                <w:webHidden/>
              </w:rPr>
            </w:rPrChange>
          </w:rPr>
          <w:fldChar w:fldCharType="begin"/>
        </w:r>
        <w:r w:rsidRPr="00E7115E">
          <w:rPr>
            <w:b w:val="0"/>
            <w:noProof/>
            <w:webHidden/>
            <w:color w:val="auto"/>
            <w:rPrChange w:id="2169" w:author="Nagendra Dhakar" w:date="2016-01-26T17:32:00Z">
              <w:rPr>
                <w:noProof/>
                <w:webHidden/>
              </w:rPr>
            </w:rPrChange>
          </w:rPr>
          <w:instrText xml:space="preserve"> PAGEREF _Toc441592962 \h </w:instrText>
        </w:r>
        <w:r w:rsidRPr="00E7115E">
          <w:rPr>
            <w:b w:val="0"/>
            <w:noProof/>
            <w:webHidden/>
            <w:color w:val="auto"/>
            <w:rPrChange w:id="2170" w:author="Nagendra Dhakar" w:date="2016-01-26T17:32:00Z">
              <w:rPr>
                <w:noProof/>
                <w:webHidden/>
              </w:rPr>
            </w:rPrChange>
          </w:rPr>
        </w:r>
      </w:ins>
      <w:r w:rsidRPr="00E7115E">
        <w:rPr>
          <w:b w:val="0"/>
          <w:noProof/>
          <w:webHidden/>
          <w:color w:val="auto"/>
          <w:rPrChange w:id="2171" w:author="Nagendra Dhakar" w:date="2016-01-26T17:32:00Z">
            <w:rPr>
              <w:noProof/>
              <w:webHidden/>
            </w:rPr>
          </w:rPrChange>
        </w:rPr>
        <w:fldChar w:fldCharType="separate"/>
      </w:r>
      <w:ins w:id="2172" w:author="Nagendra Dhakar" w:date="2016-01-26T17:32:00Z">
        <w:r w:rsidRPr="00E7115E">
          <w:rPr>
            <w:b w:val="0"/>
            <w:noProof/>
            <w:webHidden/>
            <w:color w:val="auto"/>
            <w:rPrChange w:id="2173" w:author="Nagendra Dhakar" w:date="2016-01-26T17:32:00Z">
              <w:rPr>
                <w:noProof/>
                <w:webHidden/>
              </w:rPr>
            </w:rPrChange>
          </w:rPr>
          <w:t>22</w:t>
        </w:r>
        <w:r w:rsidRPr="00E7115E">
          <w:rPr>
            <w:b w:val="0"/>
            <w:noProof/>
            <w:webHidden/>
            <w:color w:val="auto"/>
            <w:rPrChange w:id="2174" w:author="Nagendra Dhakar" w:date="2016-01-26T17:32:00Z">
              <w:rPr>
                <w:noProof/>
                <w:webHidden/>
              </w:rPr>
            </w:rPrChange>
          </w:rPr>
          <w:fldChar w:fldCharType="end"/>
        </w:r>
        <w:r w:rsidRPr="00E7115E">
          <w:rPr>
            <w:rStyle w:val="Hyperlink"/>
            <w:b w:val="0"/>
            <w:noProof/>
            <w:color w:val="auto"/>
            <w:rPrChange w:id="2175" w:author="Nagendra Dhakar" w:date="2016-01-26T17:32:00Z">
              <w:rPr>
                <w:rStyle w:val="Hyperlink"/>
                <w:noProof/>
              </w:rPr>
            </w:rPrChange>
          </w:rPr>
          <w:fldChar w:fldCharType="end"/>
        </w:r>
      </w:ins>
    </w:p>
    <w:p w14:paraId="28145507" w14:textId="77777777" w:rsidR="00E7115E" w:rsidRPr="00E7115E" w:rsidRDefault="00E7115E">
      <w:pPr>
        <w:pStyle w:val="TableofFigures"/>
        <w:rPr>
          <w:ins w:id="2176" w:author="Nagendra Dhakar" w:date="2016-01-26T17:32:00Z"/>
          <w:rFonts w:asciiTheme="minorHAnsi" w:eastAsiaTheme="minorEastAsia" w:hAnsiTheme="minorHAnsi"/>
          <w:b w:val="0"/>
          <w:caps w:val="0"/>
          <w:noProof/>
          <w:color w:val="auto"/>
          <w:sz w:val="22"/>
          <w:rPrChange w:id="2177" w:author="Nagendra Dhakar" w:date="2016-01-26T17:32:00Z">
            <w:rPr>
              <w:ins w:id="2178" w:author="Nagendra Dhakar" w:date="2016-01-26T17:32:00Z"/>
              <w:rFonts w:asciiTheme="minorHAnsi" w:eastAsiaTheme="minorEastAsia" w:hAnsiTheme="minorHAnsi"/>
              <w:b w:val="0"/>
              <w:caps w:val="0"/>
              <w:noProof/>
              <w:color w:val="auto"/>
              <w:sz w:val="22"/>
            </w:rPr>
          </w:rPrChange>
        </w:rPr>
      </w:pPr>
      <w:ins w:id="2179" w:author="Nagendra Dhakar" w:date="2016-01-26T17:32:00Z">
        <w:r w:rsidRPr="00E7115E">
          <w:rPr>
            <w:rStyle w:val="Hyperlink"/>
            <w:b w:val="0"/>
            <w:noProof/>
            <w:color w:val="auto"/>
            <w:rPrChange w:id="2180" w:author="Nagendra Dhakar" w:date="2016-01-26T17:32:00Z">
              <w:rPr>
                <w:rStyle w:val="Hyperlink"/>
                <w:noProof/>
              </w:rPr>
            </w:rPrChange>
          </w:rPr>
          <w:fldChar w:fldCharType="begin"/>
        </w:r>
        <w:r w:rsidRPr="00E7115E">
          <w:rPr>
            <w:rStyle w:val="Hyperlink"/>
            <w:b w:val="0"/>
            <w:noProof/>
            <w:color w:val="auto"/>
            <w:rPrChange w:id="2181" w:author="Nagendra Dhakar" w:date="2016-01-26T17:32:00Z">
              <w:rPr>
                <w:rStyle w:val="Hyperlink"/>
                <w:noProof/>
              </w:rPr>
            </w:rPrChange>
          </w:rPr>
          <w:instrText xml:space="preserve"> </w:instrText>
        </w:r>
        <w:r w:rsidRPr="00E7115E">
          <w:rPr>
            <w:b w:val="0"/>
            <w:noProof/>
            <w:color w:val="auto"/>
            <w:rPrChange w:id="2182" w:author="Nagendra Dhakar" w:date="2016-01-26T17:32:00Z">
              <w:rPr>
                <w:noProof/>
              </w:rPr>
            </w:rPrChange>
          </w:rPr>
          <w:instrText>HYPERLINK \l "_Toc441592963"</w:instrText>
        </w:r>
        <w:r w:rsidRPr="00E7115E">
          <w:rPr>
            <w:rStyle w:val="Hyperlink"/>
            <w:b w:val="0"/>
            <w:noProof/>
            <w:color w:val="auto"/>
            <w:rPrChange w:id="2183" w:author="Nagendra Dhakar" w:date="2016-01-26T17:32:00Z">
              <w:rPr>
                <w:rStyle w:val="Hyperlink"/>
                <w:noProof/>
              </w:rPr>
            </w:rPrChange>
          </w:rPr>
          <w:instrText xml:space="preserve"> </w:instrText>
        </w:r>
        <w:r w:rsidRPr="00E7115E">
          <w:rPr>
            <w:rStyle w:val="Hyperlink"/>
            <w:b w:val="0"/>
            <w:noProof/>
            <w:color w:val="auto"/>
            <w:rPrChange w:id="2184" w:author="Nagendra Dhakar" w:date="2016-01-26T17:32:00Z">
              <w:rPr>
                <w:rStyle w:val="Hyperlink"/>
                <w:noProof/>
              </w:rPr>
            </w:rPrChange>
          </w:rPr>
        </w:r>
        <w:r w:rsidRPr="00E7115E">
          <w:rPr>
            <w:rStyle w:val="Hyperlink"/>
            <w:b w:val="0"/>
            <w:noProof/>
            <w:color w:val="auto"/>
            <w:rPrChange w:id="2185" w:author="Nagendra Dhakar" w:date="2016-01-26T17:32:00Z">
              <w:rPr>
                <w:rStyle w:val="Hyperlink"/>
                <w:noProof/>
              </w:rPr>
            </w:rPrChange>
          </w:rPr>
          <w:fldChar w:fldCharType="separate"/>
        </w:r>
        <w:r w:rsidRPr="00E7115E">
          <w:rPr>
            <w:rStyle w:val="Hyperlink"/>
            <w:b w:val="0"/>
            <w:noProof/>
            <w:color w:val="auto"/>
            <w:rPrChange w:id="2186" w:author="Nagendra Dhakar" w:date="2016-01-26T17:32:00Z">
              <w:rPr>
                <w:rStyle w:val="Hyperlink"/>
                <w:noProof/>
              </w:rPr>
            </w:rPrChange>
          </w:rPr>
          <w:t>Table 3.4 Nashville area types</w:t>
        </w:r>
        <w:r w:rsidRPr="00E7115E">
          <w:rPr>
            <w:b w:val="0"/>
            <w:noProof/>
            <w:webHidden/>
            <w:color w:val="auto"/>
            <w:rPrChange w:id="2187" w:author="Nagendra Dhakar" w:date="2016-01-26T17:32:00Z">
              <w:rPr>
                <w:noProof/>
                <w:webHidden/>
              </w:rPr>
            </w:rPrChange>
          </w:rPr>
          <w:tab/>
        </w:r>
        <w:r w:rsidRPr="00E7115E">
          <w:rPr>
            <w:b w:val="0"/>
            <w:noProof/>
            <w:webHidden/>
            <w:color w:val="auto"/>
            <w:rPrChange w:id="2188" w:author="Nagendra Dhakar" w:date="2016-01-26T17:32:00Z">
              <w:rPr>
                <w:noProof/>
                <w:webHidden/>
              </w:rPr>
            </w:rPrChange>
          </w:rPr>
          <w:fldChar w:fldCharType="begin"/>
        </w:r>
        <w:r w:rsidRPr="00E7115E">
          <w:rPr>
            <w:b w:val="0"/>
            <w:noProof/>
            <w:webHidden/>
            <w:color w:val="auto"/>
            <w:rPrChange w:id="2189" w:author="Nagendra Dhakar" w:date="2016-01-26T17:32:00Z">
              <w:rPr>
                <w:noProof/>
                <w:webHidden/>
              </w:rPr>
            </w:rPrChange>
          </w:rPr>
          <w:instrText xml:space="preserve"> PAGEREF _Toc441592963 \h </w:instrText>
        </w:r>
        <w:r w:rsidRPr="00E7115E">
          <w:rPr>
            <w:b w:val="0"/>
            <w:noProof/>
            <w:webHidden/>
            <w:color w:val="auto"/>
            <w:rPrChange w:id="2190" w:author="Nagendra Dhakar" w:date="2016-01-26T17:32:00Z">
              <w:rPr>
                <w:noProof/>
                <w:webHidden/>
              </w:rPr>
            </w:rPrChange>
          </w:rPr>
        </w:r>
      </w:ins>
      <w:r w:rsidRPr="00E7115E">
        <w:rPr>
          <w:b w:val="0"/>
          <w:noProof/>
          <w:webHidden/>
          <w:color w:val="auto"/>
          <w:rPrChange w:id="2191" w:author="Nagendra Dhakar" w:date="2016-01-26T17:32:00Z">
            <w:rPr>
              <w:noProof/>
              <w:webHidden/>
            </w:rPr>
          </w:rPrChange>
        </w:rPr>
        <w:fldChar w:fldCharType="separate"/>
      </w:r>
      <w:ins w:id="2192" w:author="Nagendra Dhakar" w:date="2016-01-26T17:32:00Z">
        <w:r w:rsidRPr="00E7115E">
          <w:rPr>
            <w:b w:val="0"/>
            <w:noProof/>
            <w:webHidden/>
            <w:color w:val="auto"/>
            <w:rPrChange w:id="2193" w:author="Nagendra Dhakar" w:date="2016-01-26T17:32:00Z">
              <w:rPr>
                <w:noProof/>
                <w:webHidden/>
              </w:rPr>
            </w:rPrChange>
          </w:rPr>
          <w:t>26</w:t>
        </w:r>
        <w:r w:rsidRPr="00E7115E">
          <w:rPr>
            <w:b w:val="0"/>
            <w:noProof/>
            <w:webHidden/>
            <w:color w:val="auto"/>
            <w:rPrChange w:id="2194" w:author="Nagendra Dhakar" w:date="2016-01-26T17:32:00Z">
              <w:rPr>
                <w:noProof/>
                <w:webHidden/>
              </w:rPr>
            </w:rPrChange>
          </w:rPr>
          <w:fldChar w:fldCharType="end"/>
        </w:r>
        <w:r w:rsidRPr="00E7115E">
          <w:rPr>
            <w:rStyle w:val="Hyperlink"/>
            <w:b w:val="0"/>
            <w:noProof/>
            <w:color w:val="auto"/>
            <w:rPrChange w:id="2195" w:author="Nagendra Dhakar" w:date="2016-01-26T17:32:00Z">
              <w:rPr>
                <w:rStyle w:val="Hyperlink"/>
                <w:noProof/>
              </w:rPr>
            </w:rPrChange>
          </w:rPr>
          <w:fldChar w:fldCharType="end"/>
        </w:r>
      </w:ins>
    </w:p>
    <w:p w14:paraId="2F0EB2A1" w14:textId="77777777" w:rsidR="00E7115E" w:rsidRPr="00E7115E" w:rsidRDefault="00E7115E">
      <w:pPr>
        <w:pStyle w:val="TableofFigures"/>
        <w:rPr>
          <w:ins w:id="2196" w:author="Nagendra Dhakar" w:date="2016-01-26T17:32:00Z"/>
          <w:rFonts w:asciiTheme="minorHAnsi" w:eastAsiaTheme="minorEastAsia" w:hAnsiTheme="minorHAnsi"/>
          <w:b w:val="0"/>
          <w:caps w:val="0"/>
          <w:noProof/>
          <w:color w:val="auto"/>
          <w:sz w:val="22"/>
          <w:rPrChange w:id="2197" w:author="Nagendra Dhakar" w:date="2016-01-26T17:32:00Z">
            <w:rPr>
              <w:ins w:id="2198" w:author="Nagendra Dhakar" w:date="2016-01-26T17:32:00Z"/>
              <w:rFonts w:asciiTheme="minorHAnsi" w:eastAsiaTheme="minorEastAsia" w:hAnsiTheme="minorHAnsi"/>
              <w:b w:val="0"/>
              <w:caps w:val="0"/>
              <w:noProof/>
              <w:color w:val="auto"/>
              <w:sz w:val="22"/>
            </w:rPr>
          </w:rPrChange>
        </w:rPr>
      </w:pPr>
      <w:ins w:id="2199" w:author="Nagendra Dhakar" w:date="2016-01-26T17:32:00Z">
        <w:r w:rsidRPr="00E7115E">
          <w:rPr>
            <w:rStyle w:val="Hyperlink"/>
            <w:b w:val="0"/>
            <w:noProof/>
            <w:color w:val="auto"/>
            <w:rPrChange w:id="2200" w:author="Nagendra Dhakar" w:date="2016-01-26T17:32:00Z">
              <w:rPr>
                <w:rStyle w:val="Hyperlink"/>
                <w:noProof/>
              </w:rPr>
            </w:rPrChange>
          </w:rPr>
          <w:fldChar w:fldCharType="begin"/>
        </w:r>
        <w:r w:rsidRPr="00E7115E">
          <w:rPr>
            <w:rStyle w:val="Hyperlink"/>
            <w:b w:val="0"/>
            <w:noProof/>
            <w:color w:val="auto"/>
            <w:rPrChange w:id="2201" w:author="Nagendra Dhakar" w:date="2016-01-26T17:32:00Z">
              <w:rPr>
                <w:rStyle w:val="Hyperlink"/>
                <w:noProof/>
              </w:rPr>
            </w:rPrChange>
          </w:rPr>
          <w:instrText xml:space="preserve"> </w:instrText>
        </w:r>
        <w:r w:rsidRPr="00E7115E">
          <w:rPr>
            <w:b w:val="0"/>
            <w:noProof/>
            <w:color w:val="auto"/>
            <w:rPrChange w:id="2202" w:author="Nagendra Dhakar" w:date="2016-01-26T17:32:00Z">
              <w:rPr>
                <w:noProof/>
              </w:rPr>
            </w:rPrChange>
          </w:rPr>
          <w:instrText>HYPERLINK \l "_Toc441592964"</w:instrText>
        </w:r>
        <w:r w:rsidRPr="00E7115E">
          <w:rPr>
            <w:rStyle w:val="Hyperlink"/>
            <w:b w:val="0"/>
            <w:noProof/>
            <w:color w:val="auto"/>
            <w:rPrChange w:id="2203" w:author="Nagendra Dhakar" w:date="2016-01-26T17:32:00Z">
              <w:rPr>
                <w:rStyle w:val="Hyperlink"/>
                <w:noProof/>
              </w:rPr>
            </w:rPrChange>
          </w:rPr>
          <w:instrText xml:space="preserve"> </w:instrText>
        </w:r>
        <w:r w:rsidRPr="00E7115E">
          <w:rPr>
            <w:rStyle w:val="Hyperlink"/>
            <w:b w:val="0"/>
            <w:noProof/>
            <w:color w:val="auto"/>
            <w:rPrChange w:id="2204" w:author="Nagendra Dhakar" w:date="2016-01-26T17:32:00Z">
              <w:rPr>
                <w:rStyle w:val="Hyperlink"/>
                <w:noProof/>
              </w:rPr>
            </w:rPrChange>
          </w:rPr>
        </w:r>
        <w:r w:rsidRPr="00E7115E">
          <w:rPr>
            <w:rStyle w:val="Hyperlink"/>
            <w:b w:val="0"/>
            <w:noProof/>
            <w:color w:val="auto"/>
            <w:rPrChange w:id="2205" w:author="Nagendra Dhakar" w:date="2016-01-26T17:32:00Z">
              <w:rPr>
                <w:rStyle w:val="Hyperlink"/>
                <w:noProof/>
              </w:rPr>
            </w:rPrChange>
          </w:rPr>
          <w:fldChar w:fldCharType="separate"/>
        </w:r>
        <w:r w:rsidRPr="00E7115E">
          <w:rPr>
            <w:rStyle w:val="Hyperlink"/>
            <w:b w:val="0"/>
            <w:noProof/>
            <w:color w:val="auto"/>
            <w:rPrChange w:id="2206" w:author="Nagendra Dhakar" w:date="2016-01-26T17:32:00Z">
              <w:rPr>
                <w:rStyle w:val="Hyperlink"/>
                <w:noProof/>
              </w:rPr>
            </w:rPrChange>
          </w:rPr>
          <w:t>Table 3.5 Free-flow speed adjustment factors</w:t>
        </w:r>
        <w:r w:rsidRPr="00E7115E">
          <w:rPr>
            <w:b w:val="0"/>
            <w:noProof/>
            <w:webHidden/>
            <w:color w:val="auto"/>
            <w:rPrChange w:id="2207" w:author="Nagendra Dhakar" w:date="2016-01-26T17:32:00Z">
              <w:rPr>
                <w:noProof/>
                <w:webHidden/>
              </w:rPr>
            </w:rPrChange>
          </w:rPr>
          <w:tab/>
        </w:r>
        <w:r w:rsidRPr="00E7115E">
          <w:rPr>
            <w:b w:val="0"/>
            <w:noProof/>
            <w:webHidden/>
            <w:color w:val="auto"/>
            <w:rPrChange w:id="2208" w:author="Nagendra Dhakar" w:date="2016-01-26T17:32:00Z">
              <w:rPr>
                <w:noProof/>
                <w:webHidden/>
              </w:rPr>
            </w:rPrChange>
          </w:rPr>
          <w:fldChar w:fldCharType="begin"/>
        </w:r>
        <w:r w:rsidRPr="00E7115E">
          <w:rPr>
            <w:b w:val="0"/>
            <w:noProof/>
            <w:webHidden/>
            <w:color w:val="auto"/>
            <w:rPrChange w:id="2209" w:author="Nagendra Dhakar" w:date="2016-01-26T17:32:00Z">
              <w:rPr>
                <w:noProof/>
                <w:webHidden/>
              </w:rPr>
            </w:rPrChange>
          </w:rPr>
          <w:instrText xml:space="preserve"> PAGEREF _Toc441592964 \h </w:instrText>
        </w:r>
        <w:r w:rsidRPr="00E7115E">
          <w:rPr>
            <w:b w:val="0"/>
            <w:noProof/>
            <w:webHidden/>
            <w:color w:val="auto"/>
            <w:rPrChange w:id="2210" w:author="Nagendra Dhakar" w:date="2016-01-26T17:32:00Z">
              <w:rPr>
                <w:noProof/>
                <w:webHidden/>
              </w:rPr>
            </w:rPrChange>
          </w:rPr>
        </w:r>
      </w:ins>
      <w:r w:rsidRPr="00E7115E">
        <w:rPr>
          <w:b w:val="0"/>
          <w:noProof/>
          <w:webHidden/>
          <w:color w:val="auto"/>
          <w:rPrChange w:id="2211" w:author="Nagendra Dhakar" w:date="2016-01-26T17:32:00Z">
            <w:rPr>
              <w:noProof/>
              <w:webHidden/>
            </w:rPr>
          </w:rPrChange>
        </w:rPr>
        <w:fldChar w:fldCharType="separate"/>
      </w:r>
      <w:ins w:id="2212" w:author="Nagendra Dhakar" w:date="2016-01-26T17:32:00Z">
        <w:r w:rsidRPr="00E7115E">
          <w:rPr>
            <w:b w:val="0"/>
            <w:noProof/>
            <w:webHidden/>
            <w:color w:val="auto"/>
            <w:rPrChange w:id="2213" w:author="Nagendra Dhakar" w:date="2016-01-26T17:32:00Z">
              <w:rPr>
                <w:noProof/>
                <w:webHidden/>
              </w:rPr>
            </w:rPrChange>
          </w:rPr>
          <w:t>27</w:t>
        </w:r>
        <w:r w:rsidRPr="00E7115E">
          <w:rPr>
            <w:b w:val="0"/>
            <w:noProof/>
            <w:webHidden/>
            <w:color w:val="auto"/>
            <w:rPrChange w:id="2214" w:author="Nagendra Dhakar" w:date="2016-01-26T17:32:00Z">
              <w:rPr>
                <w:noProof/>
                <w:webHidden/>
              </w:rPr>
            </w:rPrChange>
          </w:rPr>
          <w:fldChar w:fldCharType="end"/>
        </w:r>
        <w:r w:rsidRPr="00E7115E">
          <w:rPr>
            <w:rStyle w:val="Hyperlink"/>
            <w:b w:val="0"/>
            <w:noProof/>
            <w:color w:val="auto"/>
            <w:rPrChange w:id="2215" w:author="Nagendra Dhakar" w:date="2016-01-26T17:32:00Z">
              <w:rPr>
                <w:rStyle w:val="Hyperlink"/>
                <w:noProof/>
              </w:rPr>
            </w:rPrChange>
          </w:rPr>
          <w:fldChar w:fldCharType="end"/>
        </w:r>
      </w:ins>
    </w:p>
    <w:p w14:paraId="61E79018" w14:textId="77777777" w:rsidR="00E7115E" w:rsidRPr="00E7115E" w:rsidRDefault="00E7115E">
      <w:pPr>
        <w:pStyle w:val="TableofFigures"/>
        <w:rPr>
          <w:ins w:id="2216" w:author="Nagendra Dhakar" w:date="2016-01-26T17:32:00Z"/>
          <w:rFonts w:asciiTheme="minorHAnsi" w:eastAsiaTheme="minorEastAsia" w:hAnsiTheme="minorHAnsi"/>
          <w:b w:val="0"/>
          <w:caps w:val="0"/>
          <w:noProof/>
          <w:color w:val="auto"/>
          <w:sz w:val="22"/>
          <w:rPrChange w:id="2217" w:author="Nagendra Dhakar" w:date="2016-01-26T17:32:00Z">
            <w:rPr>
              <w:ins w:id="2218" w:author="Nagendra Dhakar" w:date="2016-01-26T17:32:00Z"/>
              <w:rFonts w:asciiTheme="minorHAnsi" w:eastAsiaTheme="minorEastAsia" w:hAnsiTheme="minorHAnsi"/>
              <w:b w:val="0"/>
              <w:caps w:val="0"/>
              <w:noProof/>
              <w:color w:val="auto"/>
              <w:sz w:val="22"/>
            </w:rPr>
          </w:rPrChange>
        </w:rPr>
      </w:pPr>
      <w:ins w:id="2219" w:author="Nagendra Dhakar" w:date="2016-01-26T17:32:00Z">
        <w:r w:rsidRPr="00E7115E">
          <w:rPr>
            <w:rStyle w:val="Hyperlink"/>
            <w:b w:val="0"/>
            <w:noProof/>
            <w:color w:val="auto"/>
            <w:rPrChange w:id="2220" w:author="Nagendra Dhakar" w:date="2016-01-26T17:32:00Z">
              <w:rPr>
                <w:rStyle w:val="Hyperlink"/>
                <w:noProof/>
              </w:rPr>
            </w:rPrChange>
          </w:rPr>
          <w:fldChar w:fldCharType="begin"/>
        </w:r>
        <w:r w:rsidRPr="00E7115E">
          <w:rPr>
            <w:rStyle w:val="Hyperlink"/>
            <w:b w:val="0"/>
            <w:noProof/>
            <w:color w:val="auto"/>
            <w:rPrChange w:id="2221" w:author="Nagendra Dhakar" w:date="2016-01-26T17:32:00Z">
              <w:rPr>
                <w:rStyle w:val="Hyperlink"/>
                <w:noProof/>
              </w:rPr>
            </w:rPrChange>
          </w:rPr>
          <w:instrText xml:space="preserve"> </w:instrText>
        </w:r>
        <w:r w:rsidRPr="00E7115E">
          <w:rPr>
            <w:b w:val="0"/>
            <w:noProof/>
            <w:color w:val="auto"/>
            <w:rPrChange w:id="2222" w:author="Nagendra Dhakar" w:date="2016-01-26T17:32:00Z">
              <w:rPr>
                <w:noProof/>
              </w:rPr>
            </w:rPrChange>
          </w:rPr>
          <w:instrText>HYPERLINK \l "_Toc441592965"</w:instrText>
        </w:r>
        <w:r w:rsidRPr="00E7115E">
          <w:rPr>
            <w:rStyle w:val="Hyperlink"/>
            <w:b w:val="0"/>
            <w:noProof/>
            <w:color w:val="auto"/>
            <w:rPrChange w:id="2223" w:author="Nagendra Dhakar" w:date="2016-01-26T17:32:00Z">
              <w:rPr>
                <w:rStyle w:val="Hyperlink"/>
                <w:noProof/>
              </w:rPr>
            </w:rPrChange>
          </w:rPr>
          <w:instrText xml:space="preserve"> </w:instrText>
        </w:r>
        <w:r w:rsidRPr="00E7115E">
          <w:rPr>
            <w:rStyle w:val="Hyperlink"/>
            <w:b w:val="0"/>
            <w:noProof/>
            <w:color w:val="auto"/>
            <w:rPrChange w:id="2224" w:author="Nagendra Dhakar" w:date="2016-01-26T17:32:00Z">
              <w:rPr>
                <w:rStyle w:val="Hyperlink"/>
                <w:noProof/>
              </w:rPr>
            </w:rPrChange>
          </w:rPr>
        </w:r>
        <w:r w:rsidRPr="00E7115E">
          <w:rPr>
            <w:rStyle w:val="Hyperlink"/>
            <w:b w:val="0"/>
            <w:noProof/>
            <w:color w:val="auto"/>
            <w:rPrChange w:id="2225" w:author="Nagendra Dhakar" w:date="2016-01-26T17:32:00Z">
              <w:rPr>
                <w:rStyle w:val="Hyperlink"/>
                <w:noProof/>
              </w:rPr>
            </w:rPrChange>
          </w:rPr>
          <w:fldChar w:fldCharType="separate"/>
        </w:r>
        <w:r w:rsidRPr="00E7115E">
          <w:rPr>
            <w:rStyle w:val="Hyperlink"/>
            <w:b w:val="0"/>
            <w:noProof/>
            <w:color w:val="auto"/>
            <w:rPrChange w:id="2226" w:author="Nagendra Dhakar" w:date="2016-01-26T17:32:00Z">
              <w:rPr>
                <w:rStyle w:val="Hyperlink"/>
                <w:noProof/>
              </w:rPr>
            </w:rPrChange>
          </w:rPr>
          <w:t>Table 3.6 Initial Speed Adjustment Factors</w:t>
        </w:r>
        <w:r w:rsidRPr="00E7115E">
          <w:rPr>
            <w:b w:val="0"/>
            <w:noProof/>
            <w:webHidden/>
            <w:color w:val="auto"/>
            <w:rPrChange w:id="2227" w:author="Nagendra Dhakar" w:date="2016-01-26T17:32:00Z">
              <w:rPr>
                <w:noProof/>
                <w:webHidden/>
              </w:rPr>
            </w:rPrChange>
          </w:rPr>
          <w:tab/>
        </w:r>
        <w:r w:rsidRPr="00E7115E">
          <w:rPr>
            <w:b w:val="0"/>
            <w:noProof/>
            <w:webHidden/>
            <w:color w:val="auto"/>
            <w:rPrChange w:id="2228" w:author="Nagendra Dhakar" w:date="2016-01-26T17:32:00Z">
              <w:rPr>
                <w:noProof/>
                <w:webHidden/>
              </w:rPr>
            </w:rPrChange>
          </w:rPr>
          <w:fldChar w:fldCharType="begin"/>
        </w:r>
        <w:r w:rsidRPr="00E7115E">
          <w:rPr>
            <w:b w:val="0"/>
            <w:noProof/>
            <w:webHidden/>
            <w:color w:val="auto"/>
            <w:rPrChange w:id="2229" w:author="Nagendra Dhakar" w:date="2016-01-26T17:32:00Z">
              <w:rPr>
                <w:noProof/>
                <w:webHidden/>
              </w:rPr>
            </w:rPrChange>
          </w:rPr>
          <w:instrText xml:space="preserve"> PAGEREF _Toc441592965 \h </w:instrText>
        </w:r>
        <w:r w:rsidRPr="00E7115E">
          <w:rPr>
            <w:b w:val="0"/>
            <w:noProof/>
            <w:webHidden/>
            <w:color w:val="auto"/>
            <w:rPrChange w:id="2230" w:author="Nagendra Dhakar" w:date="2016-01-26T17:32:00Z">
              <w:rPr>
                <w:noProof/>
                <w:webHidden/>
              </w:rPr>
            </w:rPrChange>
          </w:rPr>
        </w:r>
      </w:ins>
      <w:r w:rsidRPr="00E7115E">
        <w:rPr>
          <w:b w:val="0"/>
          <w:noProof/>
          <w:webHidden/>
          <w:color w:val="auto"/>
          <w:rPrChange w:id="2231" w:author="Nagendra Dhakar" w:date="2016-01-26T17:32:00Z">
            <w:rPr>
              <w:noProof/>
              <w:webHidden/>
            </w:rPr>
          </w:rPrChange>
        </w:rPr>
        <w:fldChar w:fldCharType="separate"/>
      </w:r>
      <w:ins w:id="2232" w:author="Nagendra Dhakar" w:date="2016-01-26T17:32:00Z">
        <w:r w:rsidRPr="00E7115E">
          <w:rPr>
            <w:b w:val="0"/>
            <w:noProof/>
            <w:webHidden/>
            <w:color w:val="auto"/>
            <w:rPrChange w:id="2233" w:author="Nagendra Dhakar" w:date="2016-01-26T17:32:00Z">
              <w:rPr>
                <w:noProof/>
                <w:webHidden/>
              </w:rPr>
            </w:rPrChange>
          </w:rPr>
          <w:t>27</w:t>
        </w:r>
        <w:r w:rsidRPr="00E7115E">
          <w:rPr>
            <w:b w:val="0"/>
            <w:noProof/>
            <w:webHidden/>
            <w:color w:val="auto"/>
            <w:rPrChange w:id="2234" w:author="Nagendra Dhakar" w:date="2016-01-26T17:32:00Z">
              <w:rPr>
                <w:noProof/>
                <w:webHidden/>
              </w:rPr>
            </w:rPrChange>
          </w:rPr>
          <w:fldChar w:fldCharType="end"/>
        </w:r>
        <w:r w:rsidRPr="00E7115E">
          <w:rPr>
            <w:rStyle w:val="Hyperlink"/>
            <w:b w:val="0"/>
            <w:noProof/>
            <w:color w:val="auto"/>
            <w:rPrChange w:id="2235" w:author="Nagendra Dhakar" w:date="2016-01-26T17:32:00Z">
              <w:rPr>
                <w:rStyle w:val="Hyperlink"/>
                <w:noProof/>
              </w:rPr>
            </w:rPrChange>
          </w:rPr>
          <w:fldChar w:fldCharType="end"/>
        </w:r>
      </w:ins>
    </w:p>
    <w:p w14:paraId="0B8FDF1C" w14:textId="77777777" w:rsidR="00E7115E" w:rsidRPr="00E7115E" w:rsidRDefault="00E7115E">
      <w:pPr>
        <w:pStyle w:val="TableofFigures"/>
        <w:rPr>
          <w:ins w:id="2236" w:author="Nagendra Dhakar" w:date="2016-01-26T17:32:00Z"/>
          <w:rFonts w:asciiTheme="minorHAnsi" w:eastAsiaTheme="minorEastAsia" w:hAnsiTheme="minorHAnsi"/>
          <w:b w:val="0"/>
          <w:caps w:val="0"/>
          <w:noProof/>
          <w:color w:val="auto"/>
          <w:sz w:val="22"/>
          <w:rPrChange w:id="2237" w:author="Nagendra Dhakar" w:date="2016-01-26T17:32:00Z">
            <w:rPr>
              <w:ins w:id="2238" w:author="Nagendra Dhakar" w:date="2016-01-26T17:32:00Z"/>
              <w:rFonts w:asciiTheme="minorHAnsi" w:eastAsiaTheme="minorEastAsia" w:hAnsiTheme="minorHAnsi"/>
              <w:b w:val="0"/>
              <w:caps w:val="0"/>
              <w:noProof/>
              <w:color w:val="auto"/>
              <w:sz w:val="22"/>
            </w:rPr>
          </w:rPrChange>
        </w:rPr>
      </w:pPr>
      <w:ins w:id="2239" w:author="Nagendra Dhakar" w:date="2016-01-26T17:32:00Z">
        <w:r w:rsidRPr="00E7115E">
          <w:rPr>
            <w:rStyle w:val="Hyperlink"/>
            <w:b w:val="0"/>
            <w:noProof/>
            <w:color w:val="auto"/>
            <w:rPrChange w:id="2240" w:author="Nagendra Dhakar" w:date="2016-01-26T17:32:00Z">
              <w:rPr>
                <w:rStyle w:val="Hyperlink"/>
                <w:noProof/>
              </w:rPr>
            </w:rPrChange>
          </w:rPr>
          <w:fldChar w:fldCharType="begin"/>
        </w:r>
        <w:r w:rsidRPr="00E7115E">
          <w:rPr>
            <w:rStyle w:val="Hyperlink"/>
            <w:b w:val="0"/>
            <w:noProof/>
            <w:color w:val="auto"/>
            <w:rPrChange w:id="2241" w:author="Nagendra Dhakar" w:date="2016-01-26T17:32:00Z">
              <w:rPr>
                <w:rStyle w:val="Hyperlink"/>
                <w:noProof/>
              </w:rPr>
            </w:rPrChange>
          </w:rPr>
          <w:instrText xml:space="preserve"> </w:instrText>
        </w:r>
        <w:r w:rsidRPr="00E7115E">
          <w:rPr>
            <w:b w:val="0"/>
            <w:noProof/>
            <w:color w:val="auto"/>
            <w:rPrChange w:id="2242" w:author="Nagendra Dhakar" w:date="2016-01-26T17:32:00Z">
              <w:rPr>
                <w:noProof/>
              </w:rPr>
            </w:rPrChange>
          </w:rPr>
          <w:instrText>HYPERLINK \l "_Toc441592966"</w:instrText>
        </w:r>
        <w:r w:rsidRPr="00E7115E">
          <w:rPr>
            <w:rStyle w:val="Hyperlink"/>
            <w:b w:val="0"/>
            <w:noProof/>
            <w:color w:val="auto"/>
            <w:rPrChange w:id="2243" w:author="Nagendra Dhakar" w:date="2016-01-26T17:32:00Z">
              <w:rPr>
                <w:rStyle w:val="Hyperlink"/>
                <w:noProof/>
              </w:rPr>
            </w:rPrChange>
          </w:rPr>
          <w:instrText xml:space="preserve"> </w:instrText>
        </w:r>
        <w:r w:rsidRPr="00E7115E">
          <w:rPr>
            <w:rStyle w:val="Hyperlink"/>
            <w:b w:val="0"/>
            <w:noProof/>
            <w:color w:val="auto"/>
            <w:rPrChange w:id="2244" w:author="Nagendra Dhakar" w:date="2016-01-26T17:32:00Z">
              <w:rPr>
                <w:rStyle w:val="Hyperlink"/>
                <w:noProof/>
              </w:rPr>
            </w:rPrChange>
          </w:rPr>
        </w:r>
        <w:r w:rsidRPr="00E7115E">
          <w:rPr>
            <w:rStyle w:val="Hyperlink"/>
            <w:b w:val="0"/>
            <w:noProof/>
            <w:color w:val="auto"/>
            <w:rPrChange w:id="2245" w:author="Nagendra Dhakar" w:date="2016-01-26T17:32:00Z">
              <w:rPr>
                <w:rStyle w:val="Hyperlink"/>
                <w:noProof/>
              </w:rPr>
            </w:rPrChange>
          </w:rPr>
          <w:fldChar w:fldCharType="separate"/>
        </w:r>
        <w:r w:rsidRPr="00E7115E">
          <w:rPr>
            <w:rStyle w:val="Hyperlink"/>
            <w:b w:val="0"/>
            <w:noProof/>
            <w:color w:val="auto"/>
            <w:rPrChange w:id="2246" w:author="Nagendra Dhakar" w:date="2016-01-26T17:32:00Z">
              <w:rPr>
                <w:rStyle w:val="Hyperlink"/>
                <w:noProof/>
              </w:rPr>
            </w:rPrChange>
          </w:rPr>
          <w:t>Table 3.7 Hour-to-period capacity factors</w:t>
        </w:r>
        <w:r w:rsidRPr="00E7115E">
          <w:rPr>
            <w:b w:val="0"/>
            <w:noProof/>
            <w:webHidden/>
            <w:color w:val="auto"/>
            <w:rPrChange w:id="2247" w:author="Nagendra Dhakar" w:date="2016-01-26T17:32:00Z">
              <w:rPr>
                <w:noProof/>
                <w:webHidden/>
              </w:rPr>
            </w:rPrChange>
          </w:rPr>
          <w:tab/>
        </w:r>
        <w:r w:rsidRPr="00E7115E">
          <w:rPr>
            <w:b w:val="0"/>
            <w:noProof/>
            <w:webHidden/>
            <w:color w:val="auto"/>
            <w:rPrChange w:id="2248" w:author="Nagendra Dhakar" w:date="2016-01-26T17:32:00Z">
              <w:rPr>
                <w:noProof/>
                <w:webHidden/>
              </w:rPr>
            </w:rPrChange>
          </w:rPr>
          <w:fldChar w:fldCharType="begin"/>
        </w:r>
        <w:r w:rsidRPr="00E7115E">
          <w:rPr>
            <w:b w:val="0"/>
            <w:noProof/>
            <w:webHidden/>
            <w:color w:val="auto"/>
            <w:rPrChange w:id="2249" w:author="Nagendra Dhakar" w:date="2016-01-26T17:32:00Z">
              <w:rPr>
                <w:noProof/>
                <w:webHidden/>
              </w:rPr>
            </w:rPrChange>
          </w:rPr>
          <w:instrText xml:space="preserve"> PAGEREF _Toc441592966 \h </w:instrText>
        </w:r>
        <w:r w:rsidRPr="00E7115E">
          <w:rPr>
            <w:b w:val="0"/>
            <w:noProof/>
            <w:webHidden/>
            <w:color w:val="auto"/>
            <w:rPrChange w:id="2250" w:author="Nagendra Dhakar" w:date="2016-01-26T17:32:00Z">
              <w:rPr>
                <w:noProof/>
                <w:webHidden/>
              </w:rPr>
            </w:rPrChange>
          </w:rPr>
        </w:r>
      </w:ins>
      <w:r w:rsidRPr="00E7115E">
        <w:rPr>
          <w:b w:val="0"/>
          <w:noProof/>
          <w:webHidden/>
          <w:color w:val="auto"/>
          <w:rPrChange w:id="2251" w:author="Nagendra Dhakar" w:date="2016-01-26T17:32:00Z">
            <w:rPr>
              <w:noProof/>
              <w:webHidden/>
            </w:rPr>
          </w:rPrChange>
        </w:rPr>
        <w:fldChar w:fldCharType="separate"/>
      </w:r>
      <w:ins w:id="2252" w:author="Nagendra Dhakar" w:date="2016-01-26T17:32:00Z">
        <w:r w:rsidRPr="00E7115E">
          <w:rPr>
            <w:b w:val="0"/>
            <w:noProof/>
            <w:webHidden/>
            <w:color w:val="auto"/>
            <w:rPrChange w:id="2253" w:author="Nagendra Dhakar" w:date="2016-01-26T17:32:00Z">
              <w:rPr>
                <w:noProof/>
                <w:webHidden/>
              </w:rPr>
            </w:rPrChange>
          </w:rPr>
          <w:t>29</w:t>
        </w:r>
        <w:r w:rsidRPr="00E7115E">
          <w:rPr>
            <w:b w:val="0"/>
            <w:noProof/>
            <w:webHidden/>
            <w:color w:val="auto"/>
            <w:rPrChange w:id="2254" w:author="Nagendra Dhakar" w:date="2016-01-26T17:32:00Z">
              <w:rPr>
                <w:noProof/>
                <w:webHidden/>
              </w:rPr>
            </w:rPrChange>
          </w:rPr>
          <w:fldChar w:fldCharType="end"/>
        </w:r>
        <w:r w:rsidRPr="00E7115E">
          <w:rPr>
            <w:rStyle w:val="Hyperlink"/>
            <w:b w:val="0"/>
            <w:noProof/>
            <w:color w:val="auto"/>
            <w:rPrChange w:id="2255" w:author="Nagendra Dhakar" w:date="2016-01-26T17:32:00Z">
              <w:rPr>
                <w:rStyle w:val="Hyperlink"/>
                <w:noProof/>
              </w:rPr>
            </w:rPrChange>
          </w:rPr>
          <w:fldChar w:fldCharType="end"/>
        </w:r>
      </w:ins>
    </w:p>
    <w:p w14:paraId="296EE859" w14:textId="77777777" w:rsidR="00E7115E" w:rsidRPr="00E7115E" w:rsidRDefault="00E7115E">
      <w:pPr>
        <w:pStyle w:val="TableofFigures"/>
        <w:rPr>
          <w:ins w:id="2256" w:author="Nagendra Dhakar" w:date="2016-01-26T17:32:00Z"/>
          <w:rFonts w:asciiTheme="minorHAnsi" w:eastAsiaTheme="minorEastAsia" w:hAnsiTheme="minorHAnsi"/>
          <w:b w:val="0"/>
          <w:caps w:val="0"/>
          <w:noProof/>
          <w:color w:val="auto"/>
          <w:sz w:val="22"/>
          <w:rPrChange w:id="2257" w:author="Nagendra Dhakar" w:date="2016-01-26T17:32:00Z">
            <w:rPr>
              <w:ins w:id="2258" w:author="Nagendra Dhakar" w:date="2016-01-26T17:32:00Z"/>
              <w:rFonts w:asciiTheme="minorHAnsi" w:eastAsiaTheme="minorEastAsia" w:hAnsiTheme="minorHAnsi"/>
              <w:b w:val="0"/>
              <w:caps w:val="0"/>
              <w:noProof/>
              <w:color w:val="auto"/>
              <w:sz w:val="22"/>
            </w:rPr>
          </w:rPrChange>
        </w:rPr>
      </w:pPr>
      <w:ins w:id="2259" w:author="Nagendra Dhakar" w:date="2016-01-26T17:32:00Z">
        <w:r w:rsidRPr="00E7115E">
          <w:rPr>
            <w:rStyle w:val="Hyperlink"/>
            <w:b w:val="0"/>
            <w:noProof/>
            <w:color w:val="auto"/>
            <w:rPrChange w:id="2260" w:author="Nagendra Dhakar" w:date="2016-01-26T17:32:00Z">
              <w:rPr>
                <w:rStyle w:val="Hyperlink"/>
                <w:noProof/>
              </w:rPr>
            </w:rPrChange>
          </w:rPr>
          <w:fldChar w:fldCharType="begin"/>
        </w:r>
        <w:r w:rsidRPr="00E7115E">
          <w:rPr>
            <w:rStyle w:val="Hyperlink"/>
            <w:b w:val="0"/>
            <w:noProof/>
            <w:color w:val="auto"/>
            <w:rPrChange w:id="2261" w:author="Nagendra Dhakar" w:date="2016-01-26T17:32:00Z">
              <w:rPr>
                <w:rStyle w:val="Hyperlink"/>
                <w:noProof/>
              </w:rPr>
            </w:rPrChange>
          </w:rPr>
          <w:instrText xml:space="preserve"> </w:instrText>
        </w:r>
        <w:r w:rsidRPr="00E7115E">
          <w:rPr>
            <w:b w:val="0"/>
            <w:noProof/>
            <w:color w:val="auto"/>
            <w:rPrChange w:id="2262" w:author="Nagendra Dhakar" w:date="2016-01-26T17:32:00Z">
              <w:rPr>
                <w:noProof/>
              </w:rPr>
            </w:rPrChange>
          </w:rPr>
          <w:instrText>HYPERLINK \l "_Toc441592967"</w:instrText>
        </w:r>
        <w:r w:rsidRPr="00E7115E">
          <w:rPr>
            <w:rStyle w:val="Hyperlink"/>
            <w:b w:val="0"/>
            <w:noProof/>
            <w:color w:val="auto"/>
            <w:rPrChange w:id="2263" w:author="Nagendra Dhakar" w:date="2016-01-26T17:32:00Z">
              <w:rPr>
                <w:rStyle w:val="Hyperlink"/>
                <w:noProof/>
              </w:rPr>
            </w:rPrChange>
          </w:rPr>
          <w:instrText xml:space="preserve"> </w:instrText>
        </w:r>
        <w:r w:rsidRPr="00E7115E">
          <w:rPr>
            <w:rStyle w:val="Hyperlink"/>
            <w:b w:val="0"/>
            <w:noProof/>
            <w:color w:val="auto"/>
            <w:rPrChange w:id="2264" w:author="Nagendra Dhakar" w:date="2016-01-26T17:32:00Z">
              <w:rPr>
                <w:rStyle w:val="Hyperlink"/>
                <w:noProof/>
              </w:rPr>
            </w:rPrChange>
          </w:rPr>
        </w:r>
        <w:r w:rsidRPr="00E7115E">
          <w:rPr>
            <w:rStyle w:val="Hyperlink"/>
            <w:b w:val="0"/>
            <w:noProof/>
            <w:color w:val="auto"/>
            <w:rPrChange w:id="2265" w:author="Nagendra Dhakar" w:date="2016-01-26T17:32:00Z">
              <w:rPr>
                <w:rStyle w:val="Hyperlink"/>
                <w:noProof/>
              </w:rPr>
            </w:rPrChange>
          </w:rPr>
          <w:fldChar w:fldCharType="separate"/>
        </w:r>
        <w:r w:rsidRPr="00E7115E">
          <w:rPr>
            <w:rStyle w:val="Hyperlink"/>
            <w:b w:val="0"/>
            <w:noProof/>
            <w:color w:val="auto"/>
            <w:rPrChange w:id="2266" w:author="Nagendra Dhakar" w:date="2016-01-26T17:32:00Z">
              <w:rPr>
                <w:rStyle w:val="Hyperlink"/>
                <w:noProof/>
              </w:rPr>
            </w:rPrChange>
          </w:rPr>
          <w:t>Table 3.8 Time-of-Day Categories</w:t>
        </w:r>
        <w:r w:rsidRPr="00E7115E">
          <w:rPr>
            <w:b w:val="0"/>
            <w:noProof/>
            <w:webHidden/>
            <w:color w:val="auto"/>
            <w:rPrChange w:id="2267" w:author="Nagendra Dhakar" w:date="2016-01-26T17:32:00Z">
              <w:rPr>
                <w:noProof/>
                <w:webHidden/>
              </w:rPr>
            </w:rPrChange>
          </w:rPr>
          <w:tab/>
        </w:r>
        <w:r w:rsidRPr="00E7115E">
          <w:rPr>
            <w:b w:val="0"/>
            <w:noProof/>
            <w:webHidden/>
            <w:color w:val="auto"/>
            <w:rPrChange w:id="2268" w:author="Nagendra Dhakar" w:date="2016-01-26T17:32:00Z">
              <w:rPr>
                <w:noProof/>
                <w:webHidden/>
              </w:rPr>
            </w:rPrChange>
          </w:rPr>
          <w:fldChar w:fldCharType="begin"/>
        </w:r>
        <w:r w:rsidRPr="00E7115E">
          <w:rPr>
            <w:b w:val="0"/>
            <w:noProof/>
            <w:webHidden/>
            <w:color w:val="auto"/>
            <w:rPrChange w:id="2269" w:author="Nagendra Dhakar" w:date="2016-01-26T17:32:00Z">
              <w:rPr>
                <w:noProof/>
                <w:webHidden/>
              </w:rPr>
            </w:rPrChange>
          </w:rPr>
          <w:instrText xml:space="preserve"> PAGEREF _Toc441592967 \h </w:instrText>
        </w:r>
        <w:r w:rsidRPr="00E7115E">
          <w:rPr>
            <w:b w:val="0"/>
            <w:noProof/>
            <w:webHidden/>
            <w:color w:val="auto"/>
            <w:rPrChange w:id="2270" w:author="Nagendra Dhakar" w:date="2016-01-26T17:32:00Z">
              <w:rPr>
                <w:noProof/>
                <w:webHidden/>
              </w:rPr>
            </w:rPrChange>
          </w:rPr>
        </w:r>
      </w:ins>
      <w:r w:rsidRPr="00E7115E">
        <w:rPr>
          <w:b w:val="0"/>
          <w:noProof/>
          <w:webHidden/>
          <w:color w:val="auto"/>
          <w:rPrChange w:id="2271" w:author="Nagendra Dhakar" w:date="2016-01-26T17:32:00Z">
            <w:rPr>
              <w:noProof/>
              <w:webHidden/>
            </w:rPr>
          </w:rPrChange>
        </w:rPr>
        <w:fldChar w:fldCharType="separate"/>
      </w:r>
      <w:ins w:id="2272" w:author="Nagendra Dhakar" w:date="2016-01-26T17:32:00Z">
        <w:r w:rsidRPr="00E7115E">
          <w:rPr>
            <w:b w:val="0"/>
            <w:noProof/>
            <w:webHidden/>
            <w:color w:val="auto"/>
            <w:rPrChange w:id="2273" w:author="Nagendra Dhakar" w:date="2016-01-26T17:32:00Z">
              <w:rPr>
                <w:noProof/>
                <w:webHidden/>
              </w:rPr>
            </w:rPrChange>
          </w:rPr>
          <w:t>29</w:t>
        </w:r>
        <w:r w:rsidRPr="00E7115E">
          <w:rPr>
            <w:b w:val="0"/>
            <w:noProof/>
            <w:webHidden/>
            <w:color w:val="auto"/>
            <w:rPrChange w:id="2274" w:author="Nagendra Dhakar" w:date="2016-01-26T17:32:00Z">
              <w:rPr>
                <w:noProof/>
                <w:webHidden/>
              </w:rPr>
            </w:rPrChange>
          </w:rPr>
          <w:fldChar w:fldCharType="end"/>
        </w:r>
        <w:r w:rsidRPr="00E7115E">
          <w:rPr>
            <w:rStyle w:val="Hyperlink"/>
            <w:b w:val="0"/>
            <w:noProof/>
            <w:color w:val="auto"/>
            <w:rPrChange w:id="2275" w:author="Nagendra Dhakar" w:date="2016-01-26T17:32:00Z">
              <w:rPr>
                <w:rStyle w:val="Hyperlink"/>
                <w:noProof/>
              </w:rPr>
            </w:rPrChange>
          </w:rPr>
          <w:fldChar w:fldCharType="end"/>
        </w:r>
      </w:ins>
    </w:p>
    <w:p w14:paraId="1ED47A7F" w14:textId="77777777" w:rsidR="00E7115E" w:rsidRPr="00E7115E" w:rsidRDefault="00E7115E">
      <w:pPr>
        <w:pStyle w:val="TableofFigures"/>
        <w:rPr>
          <w:ins w:id="2276" w:author="Nagendra Dhakar" w:date="2016-01-26T17:32:00Z"/>
          <w:rFonts w:asciiTheme="minorHAnsi" w:eastAsiaTheme="minorEastAsia" w:hAnsiTheme="minorHAnsi"/>
          <w:b w:val="0"/>
          <w:caps w:val="0"/>
          <w:noProof/>
          <w:color w:val="auto"/>
          <w:sz w:val="22"/>
          <w:rPrChange w:id="2277" w:author="Nagendra Dhakar" w:date="2016-01-26T17:32:00Z">
            <w:rPr>
              <w:ins w:id="2278" w:author="Nagendra Dhakar" w:date="2016-01-26T17:32:00Z"/>
              <w:rFonts w:asciiTheme="minorHAnsi" w:eastAsiaTheme="minorEastAsia" w:hAnsiTheme="minorHAnsi"/>
              <w:b w:val="0"/>
              <w:caps w:val="0"/>
              <w:noProof/>
              <w:color w:val="auto"/>
              <w:sz w:val="22"/>
            </w:rPr>
          </w:rPrChange>
        </w:rPr>
      </w:pPr>
      <w:ins w:id="2279" w:author="Nagendra Dhakar" w:date="2016-01-26T17:32:00Z">
        <w:r w:rsidRPr="00E7115E">
          <w:rPr>
            <w:rStyle w:val="Hyperlink"/>
            <w:b w:val="0"/>
            <w:noProof/>
            <w:color w:val="auto"/>
            <w:rPrChange w:id="2280" w:author="Nagendra Dhakar" w:date="2016-01-26T17:32:00Z">
              <w:rPr>
                <w:rStyle w:val="Hyperlink"/>
                <w:noProof/>
              </w:rPr>
            </w:rPrChange>
          </w:rPr>
          <w:fldChar w:fldCharType="begin"/>
        </w:r>
        <w:r w:rsidRPr="00E7115E">
          <w:rPr>
            <w:rStyle w:val="Hyperlink"/>
            <w:b w:val="0"/>
            <w:noProof/>
            <w:color w:val="auto"/>
            <w:rPrChange w:id="2281" w:author="Nagendra Dhakar" w:date="2016-01-26T17:32:00Z">
              <w:rPr>
                <w:rStyle w:val="Hyperlink"/>
                <w:noProof/>
              </w:rPr>
            </w:rPrChange>
          </w:rPr>
          <w:instrText xml:space="preserve"> </w:instrText>
        </w:r>
        <w:r w:rsidRPr="00E7115E">
          <w:rPr>
            <w:b w:val="0"/>
            <w:noProof/>
            <w:color w:val="auto"/>
            <w:rPrChange w:id="2282" w:author="Nagendra Dhakar" w:date="2016-01-26T17:32:00Z">
              <w:rPr>
                <w:noProof/>
              </w:rPr>
            </w:rPrChange>
          </w:rPr>
          <w:instrText>HYPERLINK \l "_Toc441592968"</w:instrText>
        </w:r>
        <w:r w:rsidRPr="00E7115E">
          <w:rPr>
            <w:rStyle w:val="Hyperlink"/>
            <w:b w:val="0"/>
            <w:noProof/>
            <w:color w:val="auto"/>
            <w:rPrChange w:id="2283" w:author="Nagendra Dhakar" w:date="2016-01-26T17:32:00Z">
              <w:rPr>
                <w:rStyle w:val="Hyperlink"/>
                <w:noProof/>
              </w:rPr>
            </w:rPrChange>
          </w:rPr>
          <w:instrText xml:space="preserve"> </w:instrText>
        </w:r>
        <w:r w:rsidRPr="00E7115E">
          <w:rPr>
            <w:rStyle w:val="Hyperlink"/>
            <w:b w:val="0"/>
            <w:noProof/>
            <w:color w:val="auto"/>
            <w:rPrChange w:id="2284" w:author="Nagendra Dhakar" w:date="2016-01-26T17:32:00Z">
              <w:rPr>
                <w:rStyle w:val="Hyperlink"/>
                <w:noProof/>
              </w:rPr>
            </w:rPrChange>
          </w:rPr>
        </w:r>
        <w:r w:rsidRPr="00E7115E">
          <w:rPr>
            <w:rStyle w:val="Hyperlink"/>
            <w:b w:val="0"/>
            <w:noProof/>
            <w:color w:val="auto"/>
            <w:rPrChange w:id="2285" w:author="Nagendra Dhakar" w:date="2016-01-26T17:32:00Z">
              <w:rPr>
                <w:rStyle w:val="Hyperlink"/>
                <w:noProof/>
              </w:rPr>
            </w:rPrChange>
          </w:rPr>
          <w:fldChar w:fldCharType="separate"/>
        </w:r>
        <w:r w:rsidRPr="00E7115E">
          <w:rPr>
            <w:rStyle w:val="Hyperlink"/>
            <w:b w:val="0"/>
            <w:noProof/>
            <w:color w:val="auto"/>
            <w:rPrChange w:id="2286" w:author="Nagendra Dhakar" w:date="2016-01-26T17:32:00Z">
              <w:rPr>
                <w:rStyle w:val="Hyperlink"/>
                <w:noProof/>
              </w:rPr>
            </w:rPrChange>
          </w:rPr>
          <w:t>Table 3.9 Transit Mode Hierarchy</w:t>
        </w:r>
        <w:r w:rsidRPr="00E7115E">
          <w:rPr>
            <w:b w:val="0"/>
            <w:noProof/>
            <w:webHidden/>
            <w:color w:val="auto"/>
            <w:rPrChange w:id="2287" w:author="Nagendra Dhakar" w:date="2016-01-26T17:32:00Z">
              <w:rPr>
                <w:noProof/>
                <w:webHidden/>
              </w:rPr>
            </w:rPrChange>
          </w:rPr>
          <w:tab/>
        </w:r>
        <w:r w:rsidRPr="00E7115E">
          <w:rPr>
            <w:b w:val="0"/>
            <w:noProof/>
            <w:webHidden/>
            <w:color w:val="auto"/>
            <w:rPrChange w:id="2288" w:author="Nagendra Dhakar" w:date="2016-01-26T17:32:00Z">
              <w:rPr>
                <w:noProof/>
                <w:webHidden/>
              </w:rPr>
            </w:rPrChange>
          </w:rPr>
          <w:fldChar w:fldCharType="begin"/>
        </w:r>
        <w:r w:rsidRPr="00E7115E">
          <w:rPr>
            <w:b w:val="0"/>
            <w:noProof/>
            <w:webHidden/>
            <w:color w:val="auto"/>
            <w:rPrChange w:id="2289" w:author="Nagendra Dhakar" w:date="2016-01-26T17:32:00Z">
              <w:rPr>
                <w:noProof/>
                <w:webHidden/>
              </w:rPr>
            </w:rPrChange>
          </w:rPr>
          <w:instrText xml:space="preserve"> PAGEREF _Toc441592968 \h </w:instrText>
        </w:r>
        <w:r w:rsidRPr="00E7115E">
          <w:rPr>
            <w:b w:val="0"/>
            <w:noProof/>
            <w:webHidden/>
            <w:color w:val="auto"/>
            <w:rPrChange w:id="2290" w:author="Nagendra Dhakar" w:date="2016-01-26T17:32:00Z">
              <w:rPr>
                <w:noProof/>
                <w:webHidden/>
              </w:rPr>
            </w:rPrChange>
          </w:rPr>
        </w:r>
      </w:ins>
      <w:r w:rsidRPr="00E7115E">
        <w:rPr>
          <w:b w:val="0"/>
          <w:noProof/>
          <w:webHidden/>
          <w:color w:val="auto"/>
          <w:rPrChange w:id="2291" w:author="Nagendra Dhakar" w:date="2016-01-26T17:32:00Z">
            <w:rPr>
              <w:noProof/>
              <w:webHidden/>
            </w:rPr>
          </w:rPrChange>
        </w:rPr>
        <w:fldChar w:fldCharType="separate"/>
      </w:r>
      <w:ins w:id="2292" w:author="Nagendra Dhakar" w:date="2016-01-26T17:32:00Z">
        <w:r w:rsidRPr="00E7115E">
          <w:rPr>
            <w:b w:val="0"/>
            <w:noProof/>
            <w:webHidden/>
            <w:color w:val="auto"/>
            <w:rPrChange w:id="2293" w:author="Nagendra Dhakar" w:date="2016-01-26T17:32:00Z">
              <w:rPr>
                <w:noProof/>
                <w:webHidden/>
              </w:rPr>
            </w:rPrChange>
          </w:rPr>
          <w:t>30</w:t>
        </w:r>
        <w:r w:rsidRPr="00E7115E">
          <w:rPr>
            <w:b w:val="0"/>
            <w:noProof/>
            <w:webHidden/>
            <w:color w:val="auto"/>
            <w:rPrChange w:id="2294" w:author="Nagendra Dhakar" w:date="2016-01-26T17:32:00Z">
              <w:rPr>
                <w:noProof/>
                <w:webHidden/>
              </w:rPr>
            </w:rPrChange>
          </w:rPr>
          <w:fldChar w:fldCharType="end"/>
        </w:r>
        <w:r w:rsidRPr="00E7115E">
          <w:rPr>
            <w:rStyle w:val="Hyperlink"/>
            <w:b w:val="0"/>
            <w:noProof/>
            <w:color w:val="auto"/>
            <w:rPrChange w:id="2295" w:author="Nagendra Dhakar" w:date="2016-01-26T17:32:00Z">
              <w:rPr>
                <w:rStyle w:val="Hyperlink"/>
                <w:noProof/>
              </w:rPr>
            </w:rPrChange>
          </w:rPr>
          <w:fldChar w:fldCharType="end"/>
        </w:r>
      </w:ins>
    </w:p>
    <w:p w14:paraId="586C1DA5" w14:textId="77777777" w:rsidR="00E7115E" w:rsidRPr="00E7115E" w:rsidRDefault="00E7115E">
      <w:pPr>
        <w:pStyle w:val="TableofFigures"/>
        <w:rPr>
          <w:ins w:id="2296" w:author="Nagendra Dhakar" w:date="2016-01-26T17:32:00Z"/>
          <w:rFonts w:asciiTheme="minorHAnsi" w:eastAsiaTheme="minorEastAsia" w:hAnsiTheme="minorHAnsi"/>
          <w:b w:val="0"/>
          <w:caps w:val="0"/>
          <w:noProof/>
          <w:color w:val="auto"/>
          <w:sz w:val="22"/>
          <w:rPrChange w:id="2297" w:author="Nagendra Dhakar" w:date="2016-01-26T17:32:00Z">
            <w:rPr>
              <w:ins w:id="2298" w:author="Nagendra Dhakar" w:date="2016-01-26T17:32:00Z"/>
              <w:rFonts w:asciiTheme="minorHAnsi" w:eastAsiaTheme="minorEastAsia" w:hAnsiTheme="minorHAnsi"/>
              <w:b w:val="0"/>
              <w:caps w:val="0"/>
              <w:noProof/>
              <w:color w:val="auto"/>
              <w:sz w:val="22"/>
            </w:rPr>
          </w:rPrChange>
        </w:rPr>
      </w:pPr>
      <w:ins w:id="2299" w:author="Nagendra Dhakar" w:date="2016-01-26T17:32:00Z">
        <w:r w:rsidRPr="00E7115E">
          <w:rPr>
            <w:rStyle w:val="Hyperlink"/>
            <w:b w:val="0"/>
            <w:noProof/>
            <w:color w:val="auto"/>
            <w:rPrChange w:id="2300" w:author="Nagendra Dhakar" w:date="2016-01-26T17:32:00Z">
              <w:rPr>
                <w:rStyle w:val="Hyperlink"/>
                <w:noProof/>
              </w:rPr>
            </w:rPrChange>
          </w:rPr>
          <w:fldChar w:fldCharType="begin"/>
        </w:r>
        <w:r w:rsidRPr="00E7115E">
          <w:rPr>
            <w:rStyle w:val="Hyperlink"/>
            <w:b w:val="0"/>
            <w:noProof/>
            <w:color w:val="auto"/>
            <w:rPrChange w:id="2301" w:author="Nagendra Dhakar" w:date="2016-01-26T17:32:00Z">
              <w:rPr>
                <w:rStyle w:val="Hyperlink"/>
                <w:noProof/>
              </w:rPr>
            </w:rPrChange>
          </w:rPr>
          <w:instrText xml:space="preserve"> </w:instrText>
        </w:r>
        <w:r w:rsidRPr="00E7115E">
          <w:rPr>
            <w:b w:val="0"/>
            <w:noProof/>
            <w:color w:val="auto"/>
            <w:rPrChange w:id="2302" w:author="Nagendra Dhakar" w:date="2016-01-26T17:32:00Z">
              <w:rPr>
                <w:noProof/>
              </w:rPr>
            </w:rPrChange>
          </w:rPr>
          <w:instrText>HYPERLINK \l "_Toc441592969"</w:instrText>
        </w:r>
        <w:r w:rsidRPr="00E7115E">
          <w:rPr>
            <w:rStyle w:val="Hyperlink"/>
            <w:b w:val="0"/>
            <w:noProof/>
            <w:color w:val="auto"/>
            <w:rPrChange w:id="2303" w:author="Nagendra Dhakar" w:date="2016-01-26T17:32:00Z">
              <w:rPr>
                <w:rStyle w:val="Hyperlink"/>
                <w:noProof/>
              </w:rPr>
            </w:rPrChange>
          </w:rPr>
          <w:instrText xml:space="preserve"> </w:instrText>
        </w:r>
        <w:r w:rsidRPr="00E7115E">
          <w:rPr>
            <w:rStyle w:val="Hyperlink"/>
            <w:b w:val="0"/>
            <w:noProof/>
            <w:color w:val="auto"/>
            <w:rPrChange w:id="2304" w:author="Nagendra Dhakar" w:date="2016-01-26T17:32:00Z">
              <w:rPr>
                <w:rStyle w:val="Hyperlink"/>
                <w:noProof/>
              </w:rPr>
            </w:rPrChange>
          </w:rPr>
        </w:r>
        <w:r w:rsidRPr="00E7115E">
          <w:rPr>
            <w:rStyle w:val="Hyperlink"/>
            <w:b w:val="0"/>
            <w:noProof/>
            <w:color w:val="auto"/>
            <w:rPrChange w:id="2305" w:author="Nagendra Dhakar" w:date="2016-01-26T17:32:00Z">
              <w:rPr>
                <w:rStyle w:val="Hyperlink"/>
                <w:noProof/>
              </w:rPr>
            </w:rPrChange>
          </w:rPr>
          <w:fldChar w:fldCharType="separate"/>
        </w:r>
        <w:r w:rsidRPr="00E7115E">
          <w:rPr>
            <w:rStyle w:val="Hyperlink"/>
            <w:b w:val="0"/>
            <w:noProof/>
            <w:color w:val="auto"/>
            <w:rPrChange w:id="2306" w:author="Nagendra Dhakar" w:date="2016-01-26T17:32:00Z">
              <w:rPr>
                <w:rStyle w:val="Hyperlink"/>
                <w:noProof/>
              </w:rPr>
            </w:rPrChange>
          </w:rPr>
          <w:t>Table 3.10 Persontrip-Vehicle Trip Conversion Factors</w:t>
        </w:r>
        <w:r w:rsidRPr="00E7115E">
          <w:rPr>
            <w:b w:val="0"/>
            <w:noProof/>
            <w:webHidden/>
            <w:color w:val="auto"/>
            <w:rPrChange w:id="2307" w:author="Nagendra Dhakar" w:date="2016-01-26T17:32:00Z">
              <w:rPr>
                <w:noProof/>
                <w:webHidden/>
              </w:rPr>
            </w:rPrChange>
          </w:rPr>
          <w:tab/>
        </w:r>
        <w:r w:rsidRPr="00E7115E">
          <w:rPr>
            <w:b w:val="0"/>
            <w:noProof/>
            <w:webHidden/>
            <w:color w:val="auto"/>
            <w:rPrChange w:id="2308" w:author="Nagendra Dhakar" w:date="2016-01-26T17:32:00Z">
              <w:rPr>
                <w:noProof/>
                <w:webHidden/>
              </w:rPr>
            </w:rPrChange>
          </w:rPr>
          <w:fldChar w:fldCharType="begin"/>
        </w:r>
        <w:r w:rsidRPr="00E7115E">
          <w:rPr>
            <w:b w:val="0"/>
            <w:noProof/>
            <w:webHidden/>
            <w:color w:val="auto"/>
            <w:rPrChange w:id="2309" w:author="Nagendra Dhakar" w:date="2016-01-26T17:32:00Z">
              <w:rPr>
                <w:noProof/>
                <w:webHidden/>
              </w:rPr>
            </w:rPrChange>
          </w:rPr>
          <w:instrText xml:space="preserve"> PAGEREF _Toc441592969 \h </w:instrText>
        </w:r>
        <w:r w:rsidRPr="00E7115E">
          <w:rPr>
            <w:b w:val="0"/>
            <w:noProof/>
            <w:webHidden/>
            <w:color w:val="auto"/>
            <w:rPrChange w:id="2310" w:author="Nagendra Dhakar" w:date="2016-01-26T17:32:00Z">
              <w:rPr>
                <w:noProof/>
                <w:webHidden/>
              </w:rPr>
            </w:rPrChange>
          </w:rPr>
        </w:r>
      </w:ins>
      <w:r w:rsidRPr="00E7115E">
        <w:rPr>
          <w:b w:val="0"/>
          <w:noProof/>
          <w:webHidden/>
          <w:color w:val="auto"/>
          <w:rPrChange w:id="2311" w:author="Nagendra Dhakar" w:date="2016-01-26T17:32:00Z">
            <w:rPr>
              <w:noProof/>
              <w:webHidden/>
            </w:rPr>
          </w:rPrChange>
        </w:rPr>
        <w:fldChar w:fldCharType="separate"/>
      </w:r>
      <w:ins w:id="2312" w:author="Nagendra Dhakar" w:date="2016-01-26T17:32:00Z">
        <w:r w:rsidRPr="00E7115E">
          <w:rPr>
            <w:b w:val="0"/>
            <w:noProof/>
            <w:webHidden/>
            <w:color w:val="auto"/>
            <w:rPrChange w:id="2313" w:author="Nagendra Dhakar" w:date="2016-01-26T17:32:00Z">
              <w:rPr>
                <w:noProof/>
                <w:webHidden/>
              </w:rPr>
            </w:rPrChange>
          </w:rPr>
          <w:t>35</w:t>
        </w:r>
        <w:r w:rsidRPr="00E7115E">
          <w:rPr>
            <w:b w:val="0"/>
            <w:noProof/>
            <w:webHidden/>
            <w:color w:val="auto"/>
            <w:rPrChange w:id="2314" w:author="Nagendra Dhakar" w:date="2016-01-26T17:32:00Z">
              <w:rPr>
                <w:noProof/>
                <w:webHidden/>
              </w:rPr>
            </w:rPrChange>
          </w:rPr>
          <w:fldChar w:fldCharType="end"/>
        </w:r>
        <w:r w:rsidRPr="00E7115E">
          <w:rPr>
            <w:rStyle w:val="Hyperlink"/>
            <w:b w:val="0"/>
            <w:noProof/>
            <w:color w:val="auto"/>
            <w:rPrChange w:id="2315" w:author="Nagendra Dhakar" w:date="2016-01-26T17:32:00Z">
              <w:rPr>
                <w:rStyle w:val="Hyperlink"/>
                <w:noProof/>
              </w:rPr>
            </w:rPrChange>
          </w:rPr>
          <w:fldChar w:fldCharType="end"/>
        </w:r>
      </w:ins>
    </w:p>
    <w:p w14:paraId="46BA3608" w14:textId="77777777" w:rsidR="00E7115E" w:rsidRPr="00E7115E" w:rsidRDefault="00E7115E">
      <w:pPr>
        <w:pStyle w:val="TableofFigures"/>
        <w:rPr>
          <w:ins w:id="2316" w:author="Nagendra Dhakar" w:date="2016-01-26T17:32:00Z"/>
          <w:rFonts w:asciiTheme="minorHAnsi" w:eastAsiaTheme="minorEastAsia" w:hAnsiTheme="minorHAnsi"/>
          <w:b w:val="0"/>
          <w:caps w:val="0"/>
          <w:noProof/>
          <w:color w:val="auto"/>
          <w:sz w:val="22"/>
          <w:rPrChange w:id="2317" w:author="Nagendra Dhakar" w:date="2016-01-26T17:32:00Z">
            <w:rPr>
              <w:ins w:id="2318" w:author="Nagendra Dhakar" w:date="2016-01-26T17:32:00Z"/>
              <w:rFonts w:asciiTheme="minorHAnsi" w:eastAsiaTheme="minorEastAsia" w:hAnsiTheme="minorHAnsi"/>
              <w:b w:val="0"/>
              <w:caps w:val="0"/>
              <w:noProof/>
              <w:color w:val="auto"/>
              <w:sz w:val="22"/>
            </w:rPr>
          </w:rPrChange>
        </w:rPr>
      </w:pPr>
      <w:ins w:id="2319" w:author="Nagendra Dhakar" w:date="2016-01-26T17:32:00Z">
        <w:r w:rsidRPr="00E7115E">
          <w:rPr>
            <w:rStyle w:val="Hyperlink"/>
            <w:b w:val="0"/>
            <w:noProof/>
            <w:color w:val="auto"/>
            <w:rPrChange w:id="2320" w:author="Nagendra Dhakar" w:date="2016-01-26T17:32:00Z">
              <w:rPr>
                <w:rStyle w:val="Hyperlink"/>
                <w:noProof/>
              </w:rPr>
            </w:rPrChange>
          </w:rPr>
          <w:fldChar w:fldCharType="begin"/>
        </w:r>
        <w:r w:rsidRPr="00E7115E">
          <w:rPr>
            <w:rStyle w:val="Hyperlink"/>
            <w:b w:val="0"/>
            <w:noProof/>
            <w:color w:val="auto"/>
            <w:rPrChange w:id="2321" w:author="Nagendra Dhakar" w:date="2016-01-26T17:32:00Z">
              <w:rPr>
                <w:rStyle w:val="Hyperlink"/>
                <w:noProof/>
              </w:rPr>
            </w:rPrChange>
          </w:rPr>
          <w:instrText xml:space="preserve"> </w:instrText>
        </w:r>
        <w:r w:rsidRPr="00E7115E">
          <w:rPr>
            <w:b w:val="0"/>
            <w:noProof/>
            <w:color w:val="auto"/>
            <w:rPrChange w:id="2322" w:author="Nagendra Dhakar" w:date="2016-01-26T17:32:00Z">
              <w:rPr>
                <w:noProof/>
              </w:rPr>
            </w:rPrChange>
          </w:rPr>
          <w:instrText>HYPERLINK \l "_Toc441592970"</w:instrText>
        </w:r>
        <w:r w:rsidRPr="00E7115E">
          <w:rPr>
            <w:rStyle w:val="Hyperlink"/>
            <w:b w:val="0"/>
            <w:noProof/>
            <w:color w:val="auto"/>
            <w:rPrChange w:id="2323" w:author="Nagendra Dhakar" w:date="2016-01-26T17:32:00Z">
              <w:rPr>
                <w:rStyle w:val="Hyperlink"/>
                <w:noProof/>
              </w:rPr>
            </w:rPrChange>
          </w:rPr>
          <w:instrText xml:space="preserve"> </w:instrText>
        </w:r>
        <w:r w:rsidRPr="00E7115E">
          <w:rPr>
            <w:rStyle w:val="Hyperlink"/>
            <w:b w:val="0"/>
            <w:noProof/>
            <w:color w:val="auto"/>
            <w:rPrChange w:id="2324" w:author="Nagendra Dhakar" w:date="2016-01-26T17:32:00Z">
              <w:rPr>
                <w:rStyle w:val="Hyperlink"/>
                <w:noProof/>
              </w:rPr>
            </w:rPrChange>
          </w:rPr>
        </w:r>
        <w:r w:rsidRPr="00E7115E">
          <w:rPr>
            <w:rStyle w:val="Hyperlink"/>
            <w:b w:val="0"/>
            <w:noProof/>
            <w:color w:val="auto"/>
            <w:rPrChange w:id="2325" w:author="Nagendra Dhakar" w:date="2016-01-26T17:32:00Z">
              <w:rPr>
                <w:rStyle w:val="Hyperlink"/>
                <w:noProof/>
              </w:rPr>
            </w:rPrChange>
          </w:rPr>
          <w:fldChar w:fldCharType="separate"/>
        </w:r>
        <w:r w:rsidRPr="00E7115E">
          <w:rPr>
            <w:rStyle w:val="Hyperlink"/>
            <w:b w:val="0"/>
            <w:noProof/>
            <w:color w:val="auto"/>
            <w:rPrChange w:id="2326" w:author="Nagendra Dhakar" w:date="2016-01-26T17:32:00Z">
              <w:rPr>
                <w:rStyle w:val="Hyperlink"/>
                <w:noProof/>
              </w:rPr>
            </w:rPrChange>
          </w:rPr>
          <w:t>Table 4.1 Highway Skim Matrix Cores</w:t>
        </w:r>
        <w:r w:rsidRPr="00E7115E">
          <w:rPr>
            <w:b w:val="0"/>
            <w:noProof/>
            <w:webHidden/>
            <w:color w:val="auto"/>
            <w:rPrChange w:id="2327" w:author="Nagendra Dhakar" w:date="2016-01-26T17:32:00Z">
              <w:rPr>
                <w:noProof/>
                <w:webHidden/>
              </w:rPr>
            </w:rPrChange>
          </w:rPr>
          <w:tab/>
        </w:r>
        <w:r w:rsidRPr="00E7115E">
          <w:rPr>
            <w:b w:val="0"/>
            <w:noProof/>
            <w:webHidden/>
            <w:color w:val="auto"/>
            <w:rPrChange w:id="2328" w:author="Nagendra Dhakar" w:date="2016-01-26T17:32:00Z">
              <w:rPr>
                <w:noProof/>
                <w:webHidden/>
              </w:rPr>
            </w:rPrChange>
          </w:rPr>
          <w:fldChar w:fldCharType="begin"/>
        </w:r>
        <w:r w:rsidRPr="00E7115E">
          <w:rPr>
            <w:b w:val="0"/>
            <w:noProof/>
            <w:webHidden/>
            <w:color w:val="auto"/>
            <w:rPrChange w:id="2329" w:author="Nagendra Dhakar" w:date="2016-01-26T17:32:00Z">
              <w:rPr>
                <w:noProof/>
                <w:webHidden/>
              </w:rPr>
            </w:rPrChange>
          </w:rPr>
          <w:instrText xml:space="preserve"> PAGEREF _Toc441592970 \h </w:instrText>
        </w:r>
        <w:r w:rsidRPr="00E7115E">
          <w:rPr>
            <w:b w:val="0"/>
            <w:noProof/>
            <w:webHidden/>
            <w:color w:val="auto"/>
            <w:rPrChange w:id="2330" w:author="Nagendra Dhakar" w:date="2016-01-26T17:32:00Z">
              <w:rPr>
                <w:noProof/>
                <w:webHidden/>
              </w:rPr>
            </w:rPrChange>
          </w:rPr>
        </w:r>
      </w:ins>
      <w:r w:rsidRPr="00E7115E">
        <w:rPr>
          <w:b w:val="0"/>
          <w:noProof/>
          <w:webHidden/>
          <w:color w:val="auto"/>
          <w:rPrChange w:id="2331" w:author="Nagendra Dhakar" w:date="2016-01-26T17:32:00Z">
            <w:rPr>
              <w:noProof/>
              <w:webHidden/>
            </w:rPr>
          </w:rPrChange>
        </w:rPr>
        <w:fldChar w:fldCharType="separate"/>
      </w:r>
      <w:ins w:id="2332" w:author="Nagendra Dhakar" w:date="2016-01-26T17:32:00Z">
        <w:r w:rsidRPr="00E7115E">
          <w:rPr>
            <w:b w:val="0"/>
            <w:noProof/>
            <w:webHidden/>
            <w:color w:val="auto"/>
            <w:rPrChange w:id="2333" w:author="Nagendra Dhakar" w:date="2016-01-26T17:32:00Z">
              <w:rPr>
                <w:noProof/>
                <w:webHidden/>
              </w:rPr>
            </w:rPrChange>
          </w:rPr>
          <w:t>40</w:t>
        </w:r>
        <w:r w:rsidRPr="00E7115E">
          <w:rPr>
            <w:b w:val="0"/>
            <w:noProof/>
            <w:webHidden/>
            <w:color w:val="auto"/>
            <w:rPrChange w:id="2334" w:author="Nagendra Dhakar" w:date="2016-01-26T17:32:00Z">
              <w:rPr>
                <w:noProof/>
                <w:webHidden/>
              </w:rPr>
            </w:rPrChange>
          </w:rPr>
          <w:fldChar w:fldCharType="end"/>
        </w:r>
        <w:r w:rsidRPr="00E7115E">
          <w:rPr>
            <w:rStyle w:val="Hyperlink"/>
            <w:b w:val="0"/>
            <w:noProof/>
            <w:color w:val="auto"/>
            <w:rPrChange w:id="2335" w:author="Nagendra Dhakar" w:date="2016-01-26T17:32:00Z">
              <w:rPr>
                <w:rStyle w:val="Hyperlink"/>
                <w:noProof/>
              </w:rPr>
            </w:rPrChange>
          </w:rPr>
          <w:fldChar w:fldCharType="end"/>
        </w:r>
      </w:ins>
    </w:p>
    <w:p w14:paraId="70B7AABE" w14:textId="77777777" w:rsidR="00E7115E" w:rsidRPr="00E7115E" w:rsidRDefault="00E7115E">
      <w:pPr>
        <w:pStyle w:val="TableofFigures"/>
        <w:rPr>
          <w:ins w:id="2336" w:author="Nagendra Dhakar" w:date="2016-01-26T17:32:00Z"/>
          <w:rFonts w:asciiTheme="minorHAnsi" w:eastAsiaTheme="minorEastAsia" w:hAnsiTheme="minorHAnsi"/>
          <w:b w:val="0"/>
          <w:caps w:val="0"/>
          <w:noProof/>
          <w:color w:val="auto"/>
          <w:sz w:val="22"/>
          <w:rPrChange w:id="2337" w:author="Nagendra Dhakar" w:date="2016-01-26T17:32:00Z">
            <w:rPr>
              <w:ins w:id="2338" w:author="Nagendra Dhakar" w:date="2016-01-26T17:32:00Z"/>
              <w:rFonts w:asciiTheme="minorHAnsi" w:eastAsiaTheme="minorEastAsia" w:hAnsiTheme="minorHAnsi"/>
              <w:b w:val="0"/>
              <w:caps w:val="0"/>
              <w:noProof/>
              <w:color w:val="auto"/>
              <w:sz w:val="22"/>
            </w:rPr>
          </w:rPrChange>
        </w:rPr>
      </w:pPr>
      <w:ins w:id="2339" w:author="Nagendra Dhakar" w:date="2016-01-26T17:32:00Z">
        <w:r w:rsidRPr="00E7115E">
          <w:rPr>
            <w:rStyle w:val="Hyperlink"/>
            <w:b w:val="0"/>
            <w:noProof/>
            <w:color w:val="auto"/>
            <w:rPrChange w:id="2340" w:author="Nagendra Dhakar" w:date="2016-01-26T17:32:00Z">
              <w:rPr>
                <w:rStyle w:val="Hyperlink"/>
                <w:noProof/>
              </w:rPr>
            </w:rPrChange>
          </w:rPr>
          <w:fldChar w:fldCharType="begin"/>
        </w:r>
        <w:r w:rsidRPr="00E7115E">
          <w:rPr>
            <w:rStyle w:val="Hyperlink"/>
            <w:b w:val="0"/>
            <w:noProof/>
            <w:color w:val="auto"/>
            <w:rPrChange w:id="2341" w:author="Nagendra Dhakar" w:date="2016-01-26T17:32:00Z">
              <w:rPr>
                <w:rStyle w:val="Hyperlink"/>
                <w:noProof/>
              </w:rPr>
            </w:rPrChange>
          </w:rPr>
          <w:instrText xml:space="preserve"> </w:instrText>
        </w:r>
        <w:r w:rsidRPr="00E7115E">
          <w:rPr>
            <w:b w:val="0"/>
            <w:noProof/>
            <w:color w:val="auto"/>
            <w:rPrChange w:id="2342" w:author="Nagendra Dhakar" w:date="2016-01-26T17:32:00Z">
              <w:rPr>
                <w:noProof/>
              </w:rPr>
            </w:rPrChange>
          </w:rPr>
          <w:instrText>HYPERLINK \l "_Toc441592971"</w:instrText>
        </w:r>
        <w:r w:rsidRPr="00E7115E">
          <w:rPr>
            <w:rStyle w:val="Hyperlink"/>
            <w:b w:val="0"/>
            <w:noProof/>
            <w:color w:val="auto"/>
            <w:rPrChange w:id="2343" w:author="Nagendra Dhakar" w:date="2016-01-26T17:32:00Z">
              <w:rPr>
                <w:rStyle w:val="Hyperlink"/>
                <w:noProof/>
              </w:rPr>
            </w:rPrChange>
          </w:rPr>
          <w:instrText xml:space="preserve"> </w:instrText>
        </w:r>
        <w:r w:rsidRPr="00E7115E">
          <w:rPr>
            <w:rStyle w:val="Hyperlink"/>
            <w:b w:val="0"/>
            <w:noProof/>
            <w:color w:val="auto"/>
            <w:rPrChange w:id="2344" w:author="Nagendra Dhakar" w:date="2016-01-26T17:32:00Z">
              <w:rPr>
                <w:rStyle w:val="Hyperlink"/>
                <w:noProof/>
              </w:rPr>
            </w:rPrChange>
          </w:rPr>
        </w:r>
        <w:r w:rsidRPr="00E7115E">
          <w:rPr>
            <w:rStyle w:val="Hyperlink"/>
            <w:b w:val="0"/>
            <w:noProof/>
            <w:color w:val="auto"/>
            <w:rPrChange w:id="2345" w:author="Nagendra Dhakar" w:date="2016-01-26T17:32:00Z">
              <w:rPr>
                <w:rStyle w:val="Hyperlink"/>
                <w:noProof/>
              </w:rPr>
            </w:rPrChange>
          </w:rPr>
          <w:fldChar w:fldCharType="separate"/>
        </w:r>
        <w:r w:rsidRPr="00E7115E">
          <w:rPr>
            <w:rStyle w:val="Hyperlink"/>
            <w:b w:val="0"/>
            <w:noProof/>
            <w:color w:val="auto"/>
            <w:rPrChange w:id="2346" w:author="Nagendra Dhakar" w:date="2016-01-26T17:32:00Z">
              <w:rPr>
                <w:rStyle w:val="Hyperlink"/>
                <w:noProof/>
              </w:rPr>
            </w:rPrChange>
          </w:rPr>
          <w:t>Table 4.2 Transit Skim Matrix Cores</w:t>
        </w:r>
        <w:r w:rsidRPr="00E7115E">
          <w:rPr>
            <w:b w:val="0"/>
            <w:noProof/>
            <w:webHidden/>
            <w:color w:val="auto"/>
            <w:rPrChange w:id="2347" w:author="Nagendra Dhakar" w:date="2016-01-26T17:32:00Z">
              <w:rPr>
                <w:noProof/>
                <w:webHidden/>
              </w:rPr>
            </w:rPrChange>
          </w:rPr>
          <w:tab/>
        </w:r>
        <w:r w:rsidRPr="00E7115E">
          <w:rPr>
            <w:b w:val="0"/>
            <w:noProof/>
            <w:webHidden/>
            <w:color w:val="auto"/>
            <w:rPrChange w:id="2348" w:author="Nagendra Dhakar" w:date="2016-01-26T17:32:00Z">
              <w:rPr>
                <w:noProof/>
                <w:webHidden/>
              </w:rPr>
            </w:rPrChange>
          </w:rPr>
          <w:fldChar w:fldCharType="begin"/>
        </w:r>
        <w:r w:rsidRPr="00E7115E">
          <w:rPr>
            <w:b w:val="0"/>
            <w:noProof/>
            <w:webHidden/>
            <w:color w:val="auto"/>
            <w:rPrChange w:id="2349" w:author="Nagendra Dhakar" w:date="2016-01-26T17:32:00Z">
              <w:rPr>
                <w:noProof/>
                <w:webHidden/>
              </w:rPr>
            </w:rPrChange>
          </w:rPr>
          <w:instrText xml:space="preserve"> PAGEREF _Toc441592971 \h </w:instrText>
        </w:r>
        <w:r w:rsidRPr="00E7115E">
          <w:rPr>
            <w:b w:val="0"/>
            <w:noProof/>
            <w:webHidden/>
            <w:color w:val="auto"/>
            <w:rPrChange w:id="2350" w:author="Nagendra Dhakar" w:date="2016-01-26T17:32:00Z">
              <w:rPr>
                <w:noProof/>
                <w:webHidden/>
              </w:rPr>
            </w:rPrChange>
          </w:rPr>
        </w:r>
      </w:ins>
      <w:r w:rsidRPr="00E7115E">
        <w:rPr>
          <w:b w:val="0"/>
          <w:noProof/>
          <w:webHidden/>
          <w:color w:val="auto"/>
          <w:rPrChange w:id="2351" w:author="Nagendra Dhakar" w:date="2016-01-26T17:32:00Z">
            <w:rPr>
              <w:noProof/>
              <w:webHidden/>
            </w:rPr>
          </w:rPrChange>
        </w:rPr>
        <w:fldChar w:fldCharType="separate"/>
      </w:r>
      <w:ins w:id="2352" w:author="Nagendra Dhakar" w:date="2016-01-26T17:32:00Z">
        <w:r w:rsidRPr="00E7115E">
          <w:rPr>
            <w:b w:val="0"/>
            <w:noProof/>
            <w:webHidden/>
            <w:color w:val="auto"/>
            <w:rPrChange w:id="2353" w:author="Nagendra Dhakar" w:date="2016-01-26T17:32:00Z">
              <w:rPr>
                <w:noProof/>
                <w:webHidden/>
              </w:rPr>
            </w:rPrChange>
          </w:rPr>
          <w:t>40</w:t>
        </w:r>
        <w:r w:rsidRPr="00E7115E">
          <w:rPr>
            <w:b w:val="0"/>
            <w:noProof/>
            <w:webHidden/>
            <w:color w:val="auto"/>
            <w:rPrChange w:id="2354" w:author="Nagendra Dhakar" w:date="2016-01-26T17:32:00Z">
              <w:rPr>
                <w:noProof/>
                <w:webHidden/>
              </w:rPr>
            </w:rPrChange>
          </w:rPr>
          <w:fldChar w:fldCharType="end"/>
        </w:r>
        <w:r w:rsidRPr="00E7115E">
          <w:rPr>
            <w:rStyle w:val="Hyperlink"/>
            <w:b w:val="0"/>
            <w:noProof/>
            <w:color w:val="auto"/>
            <w:rPrChange w:id="2355" w:author="Nagendra Dhakar" w:date="2016-01-26T17:32:00Z">
              <w:rPr>
                <w:rStyle w:val="Hyperlink"/>
                <w:noProof/>
              </w:rPr>
            </w:rPrChange>
          </w:rPr>
          <w:fldChar w:fldCharType="end"/>
        </w:r>
      </w:ins>
    </w:p>
    <w:p w14:paraId="511E330F" w14:textId="77777777" w:rsidR="00E7115E" w:rsidRPr="00E7115E" w:rsidRDefault="00E7115E">
      <w:pPr>
        <w:pStyle w:val="TableofFigures"/>
        <w:rPr>
          <w:ins w:id="2356" w:author="Nagendra Dhakar" w:date="2016-01-26T17:32:00Z"/>
          <w:rFonts w:asciiTheme="minorHAnsi" w:eastAsiaTheme="minorEastAsia" w:hAnsiTheme="minorHAnsi"/>
          <w:b w:val="0"/>
          <w:caps w:val="0"/>
          <w:noProof/>
          <w:color w:val="auto"/>
          <w:sz w:val="22"/>
          <w:rPrChange w:id="2357" w:author="Nagendra Dhakar" w:date="2016-01-26T17:32:00Z">
            <w:rPr>
              <w:ins w:id="2358" w:author="Nagendra Dhakar" w:date="2016-01-26T17:32:00Z"/>
              <w:rFonts w:asciiTheme="minorHAnsi" w:eastAsiaTheme="minorEastAsia" w:hAnsiTheme="minorHAnsi"/>
              <w:b w:val="0"/>
              <w:caps w:val="0"/>
              <w:noProof/>
              <w:color w:val="auto"/>
              <w:sz w:val="22"/>
            </w:rPr>
          </w:rPrChange>
        </w:rPr>
      </w:pPr>
      <w:ins w:id="2359" w:author="Nagendra Dhakar" w:date="2016-01-26T17:32:00Z">
        <w:r w:rsidRPr="00E7115E">
          <w:rPr>
            <w:rStyle w:val="Hyperlink"/>
            <w:b w:val="0"/>
            <w:noProof/>
            <w:color w:val="auto"/>
            <w:rPrChange w:id="2360" w:author="Nagendra Dhakar" w:date="2016-01-26T17:32:00Z">
              <w:rPr>
                <w:rStyle w:val="Hyperlink"/>
                <w:noProof/>
              </w:rPr>
            </w:rPrChange>
          </w:rPr>
          <w:fldChar w:fldCharType="begin"/>
        </w:r>
        <w:r w:rsidRPr="00E7115E">
          <w:rPr>
            <w:rStyle w:val="Hyperlink"/>
            <w:b w:val="0"/>
            <w:noProof/>
            <w:color w:val="auto"/>
            <w:rPrChange w:id="2361" w:author="Nagendra Dhakar" w:date="2016-01-26T17:32:00Z">
              <w:rPr>
                <w:rStyle w:val="Hyperlink"/>
                <w:noProof/>
              </w:rPr>
            </w:rPrChange>
          </w:rPr>
          <w:instrText xml:space="preserve"> </w:instrText>
        </w:r>
        <w:r w:rsidRPr="00E7115E">
          <w:rPr>
            <w:b w:val="0"/>
            <w:noProof/>
            <w:color w:val="auto"/>
            <w:rPrChange w:id="2362" w:author="Nagendra Dhakar" w:date="2016-01-26T17:32:00Z">
              <w:rPr>
                <w:noProof/>
              </w:rPr>
            </w:rPrChange>
          </w:rPr>
          <w:instrText>HYPERLINK \l "_Toc441592972"</w:instrText>
        </w:r>
        <w:r w:rsidRPr="00E7115E">
          <w:rPr>
            <w:rStyle w:val="Hyperlink"/>
            <w:b w:val="0"/>
            <w:noProof/>
            <w:color w:val="auto"/>
            <w:rPrChange w:id="2363" w:author="Nagendra Dhakar" w:date="2016-01-26T17:32:00Z">
              <w:rPr>
                <w:rStyle w:val="Hyperlink"/>
                <w:noProof/>
              </w:rPr>
            </w:rPrChange>
          </w:rPr>
          <w:instrText xml:space="preserve"> </w:instrText>
        </w:r>
        <w:r w:rsidRPr="00E7115E">
          <w:rPr>
            <w:rStyle w:val="Hyperlink"/>
            <w:b w:val="0"/>
            <w:noProof/>
            <w:color w:val="auto"/>
            <w:rPrChange w:id="2364" w:author="Nagendra Dhakar" w:date="2016-01-26T17:32:00Z">
              <w:rPr>
                <w:rStyle w:val="Hyperlink"/>
                <w:noProof/>
              </w:rPr>
            </w:rPrChange>
          </w:rPr>
        </w:r>
        <w:r w:rsidRPr="00E7115E">
          <w:rPr>
            <w:rStyle w:val="Hyperlink"/>
            <w:b w:val="0"/>
            <w:noProof/>
            <w:color w:val="auto"/>
            <w:rPrChange w:id="2365" w:author="Nagendra Dhakar" w:date="2016-01-26T17:32:00Z">
              <w:rPr>
                <w:rStyle w:val="Hyperlink"/>
                <w:noProof/>
              </w:rPr>
            </w:rPrChange>
          </w:rPr>
          <w:fldChar w:fldCharType="separate"/>
        </w:r>
        <w:r w:rsidRPr="00E7115E">
          <w:rPr>
            <w:rStyle w:val="Hyperlink"/>
            <w:b w:val="0"/>
            <w:noProof/>
            <w:color w:val="auto"/>
            <w:rPrChange w:id="2366" w:author="Nagendra Dhakar" w:date="2016-01-26T17:32:00Z">
              <w:rPr>
                <w:rStyle w:val="Hyperlink"/>
                <w:noProof/>
              </w:rPr>
            </w:rPrChange>
          </w:rPr>
          <w:t>Table 4.3 Microzone allocation tool taz input file</w:t>
        </w:r>
        <w:r w:rsidRPr="00E7115E">
          <w:rPr>
            <w:b w:val="0"/>
            <w:noProof/>
            <w:webHidden/>
            <w:color w:val="auto"/>
            <w:rPrChange w:id="2367" w:author="Nagendra Dhakar" w:date="2016-01-26T17:32:00Z">
              <w:rPr>
                <w:noProof/>
                <w:webHidden/>
              </w:rPr>
            </w:rPrChange>
          </w:rPr>
          <w:tab/>
        </w:r>
        <w:r w:rsidRPr="00E7115E">
          <w:rPr>
            <w:b w:val="0"/>
            <w:noProof/>
            <w:webHidden/>
            <w:color w:val="auto"/>
            <w:rPrChange w:id="2368" w:author="Nagendra Dhakar" w:date="2016-01-26T17:32:00Z">
              <w:rPr>
                <w:noProof/>
                <w:webHidden/>
              </w:rPr>
            </w:rPrChange>
          </w:rPr>
          <w:fldChar w:fldCharType="begin"/>
        </w:r>
        <w:r w:rsidRPr="00E7115E">
          <w:rPr>
            <w:b w:val="0"/>
            <w:noProof/>
            <w:webHidden/>
            <w:color w:val="auto"/>
            <w:rPrChange w:id="2369" w:author="Nagendra Dhakar" w:date="2016-01-26T17:32:00Z">
              <w:rPr>
                <w:noProof/>
                <w:webHidden/>
              </w:rPr>
            </w:rPrChange>
          </w:rPr>
          <w:instrText xml:space="preserve"> PAGEREF _Toc441592972 \h </w:instrText>
        </w:r>
        <w:r w:rsidRPr="00E7115E">
          <w:rPr>
            <w:b w:val="0"/>
            <w:noProof/>
            <w:webHidden/>
            <w:color w:val="auto"/>
            <w:rPrChange w:id="2370" w:author="Nagendra Dhakar" w:date="2016-01-26T17:32:00Z">
              <w:rPr>
                <w:noProof/>
                <w:webHidden/>
              </w:rPr>
            </w:rPrChange>
          </w:rPr>
        </w:r>
      </w:ins>
      <w:r w:rsidRPr="00E7115E">
        <w:rPr>
          <w:b w:val="0"/>
          <w:noProof/>
          <w:webHidden/>
          <w:color w:val="auto"/>
          <w:rPrChange w:id="2371" w:author="Nagendra Dhakar" w:date="2016-01-26T17:32:00Z">
            <w:rPr>
              <w:noProof/>
              <w:webHidden/>
            </w:rPr>
          </w:rPrChange>
        </w:rPr>
        <w:fldChar w:fldCharType="separate"/>
      </w:r>
      <w:ins w:id="2372" w:author="Nagendra Dhakar" w:date="2016-01-26T17:32:00Z">
        <w:r w:rsidRPr="00E7115E">
          <w:rPr>
            <w:b w:val="0"/>
            <w:noProof/>
            <w:webHidden/>
            <w:color w:val="auto"/>
            <w:rPrChange w:id="2373" w:author="Nagendra Dhakar" w:date="2016-01-26T17:32:00Z">
              <w:rPr>
                <w:noProof/>
                <w:webHidden/>
              </w:rPr>
            </w:rPrChange>
          </w:rPr>
          <w:t>42</w:t>
        </w:r>
        <w:r w:rsidRPr="00E7115E">
          <w:rPr>
            <w:b w:val="0"/>
            <w:noProof/>
            <w:webHidden/>
            <w:color w:val="auto"/>
            <w:rPrChange w:id="2374" w:author="Nagendra Dhakar" w:date="2016-01-26T17:32:00Z">
              <w:rPr>
                <w:noProof/>
                <w:webHidden/>
              </w:rPr>
            </w:rPrChange>
          </w:rPr>
          <w:fldChar w:fldCharType="end"/>
        </w:r>
        <w:r w:rsidRPr="00E7115E">
          <w:rPr>
            <w:rStyle w:val="Hyperlink"/>
            <w:b w:val="0"/>
            <w:noProof/>
            <w:color w:val="auto"/>
            <w:rPrChange w:id="2375" w:author="Nagendra Dhakar" w:date="2016-01-26T17:32:00Z">
              <w:rPr>
                <w:rStyle w:val="Hyperlink"/>
                <w:noProof/>
              </w:rPr>
            </w:rPrChange>
          </w:rPr>
          <w:fldChar w:fldCharType="end"/>
        </w:r>
      </w:ins>
    </w:p>
    <w:p w14:paraId="0E999FFE" w14:textId="77777777" w:rsidR="00E7115E" w:rsidRPr="00E7115E" w:rsidRDefault="00E7115E">
      <w:pPr>
        <w:pStyle w:val="TableofFigures"/>
        <w:rPr>
          <w:ins w:id="2376" w:author="Nagendra Dhakar" w:date="2016-01-26T17:32:00Z"/>
          <w:rFonts w:asciiTheme="minorHAnsi" w:eastAsiaTheme="minorEastAsia" w:hAnsiTheme="minorHAnsi"/>
          <w:b w:val="0"/>
          <w:caps w:val="0"/>
          <w:noProof/>
          <w:color w:val="auto"/>
          <w:sz w:val="22"/>
          <w:rPrChange w:id="2377" w:author="Nagendra Dhakar" w:date="2016-01-26T17:32:00Z">
            <w:rPr>
              <w:ins w:id="2378" w:author="Nagendra Dhakar" w:date="2016-01-26T17:32:00Z"/>
              <w:rFonts w:asciiTheme="minorHAnsi" w:eastAsiaTheme="minorEastAsia" w:hAnsiTheme="minorHAnsi"/>
              <w:b w:val="0"/>
              <w:caps w:val="0"/>
              <w:noProof/>
              <w:color w:val="auto"/>
              <w:sz w:val="22"/>
            </w:rPr>
          </w:rPrChange>
        </w:rPr>
      </w:pPr>
      <w:ins w:id="2379" w:author="Nagendra Dhakar" w:date="2016-01-26T17:32:00Z">
        <w:r w:rsidRPr="00E7115E">
          <w:rPr>
            <w:rStyle w:val="Hyperlink"/>
            <w:b w:val="0"/>
            <w:noProof/>
            <w:color w:val="auto"/>
            <w:rPrChange w:id="2380" w:author="Nagendra Dhakar" w:date="2016-01-26T17:32:00Z">
              <w:rPr>
                <w:rStyle w:val="Hyperlink"/>
                <w:noProof/>
              </w:rPr>
            </w:rPrChange>
          </w:rPr>
          <w:fldChar w:fldCharType="begin"/>
        </w:r>
        <w:r w:rsidRPr="00E7115E">
          <w:rPr>
            <w:rStyle w:val="Hyperlink"/>
            <w:b w:val="0"/>
            <w:noProof/>
            <w:color w:val="auto"/>
            <w:rPrChange w:id="2381" w:author="Nagendra Dhakar" w:date="2016-01-26T17:32:00Z">
              <w:rPr>
                <w:rStyle w:val="Hyperlink"/>
                <w:noProof/>
              </w:rPr>
            </w:rPrChange>
          </w:rPr>
          <w:instrText xml:space="preserve"> </w:instrText>
        </w:r>
        <w:r w:rsidRPr="00E7115E">
          <w:rPr>
            <w:b w:val="0"/>
            <w:noProof/>
            <w:color w:val="auto"/>
            <w:rPrChange w:id="2382" w:author="Nagendra Dhakar" w:date="2016-01-26T17:32:00Z">
              <w:rPr>
                <w:noProof/>
              </w:rPr>
            </w:rPrChange>
          </w:rPr>
          <w:instrText>HYPERLINK \l "_Toc441592973"</w:instrText>
        </w:r>
        <w:r w:rsidRPr="00E7115E">
          <w:rPr>
            <w:rStyle w:val="Hyperlink"/>
            <w:b w:val="0"/>
            <w:noProof/>
            <w:color w:val="auto"/>
            <w:rPrChange w:id="2383" w:author="Nagendra Dhakar" w:date="2016-01-26T17:32:00Z">
              <w:rPr>
                <w:rStyle w:val="Hyperlink"/>
                <w:noProof/>
              </w:rPr>
            </w:rPrChange>
          </w:rPr>
          <w:instrText xml:space="preserve"> </w:instrText>
        </w:r>
        <w:r w:rsidRPr="00E7115E">
          <w:rPr>
            <w:rStyle w:val="Hyperlink"/>
            <w:b w:val="0"/>
            <w:noProof/>
            <w:color w:val="auto"/>
            <w:rPrChange w:id="2384" w:author="Nagendra Dhakar" w:date="2016-01-26T17:32:00Z">
              <w:rPr>
                <w:rStyle w:val="Hyperlink"/>
                <w:noProof/>
              </w:rPr>
            </w:rPrChange>
          </w:rPr>
        </w:r>
        <w:r w:rsidRPr="00E7115E">
          <w:rPr>
            <w:rStyle w:val="Hyperlink"/>
            <w:b w:val="0"/>
            <w:noProof/>
            <w:color w:val="auto"/>
            <w:rPrChange w:id="2385" w:author="Nagendra Dhakar" w:date="2016-01-26T17:32:00Z">
              <w:rPr>
                <w:rStyle w:val="Hyperlink"/>
                <w:noProof/>
              </w:rPr>
            </w:rPrChange>
          </w:rPr>
          <w:fldChar w:fldCharType="separate"/>
        </w:r>
        <w:r w:rsidRPr="00E7115E">
          <w:rPr>
            <w:rStyle w:val="Hyperlink"/>
            <w:b w:val="0"/>
            <w:noProof/>
            <w:color w:val="auto"/>
            <w:rPrChange w:id="2386" w:author="Nagendra Dhakar" w:date="2016-01-26T17:32:00Z">
              <w:rPr>
                <w:rStyle w:val="Hyperlink"/>
                <w:noProof/>
              </w:rPr>
            </w:rPrChange>
          </w:rPr>
          <w:t>Table 4.4 Microzone allocation tool Block input file</w:t>
        </w:r>
        <w:r w:rsidRPr="00E7115E">
          <w:rPr>
            <w:b w:val="0"/>
            <w:noProof/>
            <w:webHidden/>
            <w:color w:val="auto"/>
            <w:rPrChange w:id="2387" w:author="Nagendra Dhakar" w:date="2016-01-26T17:32:00Z">
              <w:rPr>
                <w:noProof/>
                <w:webHidden/>
              </w:rPr>
            </w:rPrChange>
          </w:rPr>
          <w:tab/>
        </w:r>
        <w:r w:rsidRPr="00E7115E">
          <w:rPr>
            <w:b w:val="0"/>
            <w:noProof/>
            <w:webHidden/>
            <w:color w:val="auto"/>
            <w:rPrChange w:id="2388" w:author="Nagendra Dhakar" w:date="2016-01-26T17:32:00Z">
              <w:rPr>
                <w:noProof/>
                <w:webHidden/>
              </w:rPr>
            </w:rPrChange>
          </w:rPr>
          <w:fldChar w:fldCharType="begin"/>
        </w:r>
        <w:r w:rsidRPr="00E7115E">
          <w:rPr>
            <w:b w:val="0"/>
            <w:noProof/>
            <w:webHidden/>
            <w:color w:val="auto"/>
            <w:rPrChange w:id="2389" w:author="Nagendra Dhakar" w:date="2016-01-26T17:32:00Z">
              <w:rPr>
                <w:noProof/>
                <w:webHidden/>
              </w:rPr>
            </w:rPrChange>
          </w:rPr>
          <w:instrText xml:space="preserve"> PAGEREF _Toc441592973 \h </w:instrText>
        </w:r>
        <w:r w:rsidRPr="00E7115E">
          <w:rPr>
            <w:b w:val="0"/>
            <w:noProof/>
            <w:webHidden/>
            <w:color w:val="auto"/>
            <w:rPrChange w:id="2390" w:author="Nagendra Dhakar" w:date="2016-01-26T17:32:00Z">
              <w:rPr>
                <w:noProof/>
                <w:webHidden/>
              </w:rPr>
            </w:rPrChange>
          </w:rPr>
        </w:r>
      </w:ins>
      <w:r w:rsidRPr="00E7115E">
        <w:rPr>
          <w:b w:val="0"/>
          <w:noProof/>
          <w:webHidden/>
          <w:color w:val="auto"/>
          <w:rPrChange w:id="2391" w:author="Nagendra Dhakar" w:date="2016-01-26T17:32:00Z">
            <w:rPr>
              <w:noProof/>
              <w:webHidden/>
            </w:rPr>
          </w:rPrChange>
        </w:rPr>
        <w:fldChar w:fldCharType="separate"/>
      </w:r>
      <w:ins w:id="2392" w:author="Nagendra Dhakar" w:date="2016-01-26T17:32:00Z">
        <w:r w:rsidRPr="00E7115E">
          <w:rPr>
            <w:b w:val="0"/>
            <w:noProof/>
            <w:webHidden/>
            <w:color w:val="auto"/>
            <w:rPrChange w:id="2393" w:author="Nagendra Dhakar" w:date="2016-01-26T17:32:00Z">
              <w:rPr>
                <w:noProof/>
                <w:webHidden/>
              </w:rPr>
            </w:rPrChange>
          </w:rPr>
          <w:t>43</w:t>
        </w:r>
        <w:r w:rsidRPr="00E7115E">
          <w:rPr>
            <w:b w:val="0"/>
            <w:noProof/>
            <w:webHidden/>
            <w:color w:val="auto"/>
            <w:rPrChange w:id="2394" w:author="Nagendra Dhakar" w:date="2016-01-26T17:32:00Z">
              <w:rPr>
                <w:noProof/>
                <w:webHidden/>
              </w:rPr>
            </w:rPrChange>
          </w:rPr>
          <w:fldChar w:fldCharType="end"/>
        </w:r>
        <w:r w:rsidRPr="00E7115E">
          <w:rPr>
            <w:rStyle w:val="Hyperlink"/>
            <w:b w:val="0"/>
            <w:noProof/>
            <w:color w:val="auto"/>
            <w:rPrChange w:id="2395" w:author="Nagendra Dhakar" w:date="2016-01-26T17:32:00Z">
              <w:rPr>
                <w:rStyle w:val="Hyperlink"/>
                <w:noProof/>
              </w:rPr>
            </w:rPrChange>
          </w:rPr>
          <w:fldChar w:fldCharType="end"/>
        </w:r>
      </w:ins>
    </w:p>
    <w:p w14:paraId="369B8913" w14:textId="77777777" w:rsidR="00E7115E" w:rsidRPr="00E7115E" w:rsidRDefault="00E7115E">
      <w:pPr>
        <w:pStyle w:val="TableofFigures"/>
        <w:rPr>
          <w:ins w:id="2396" w:author="Nagendra Dhakar" w:date="2016-01-26T17:32:00Z"/>
          <w:rFonts w:asciiTheme="minorHAnsi" w:eastAsiaTheme="minorEastAsia" w:hAnsiTheme="minorHAnsi"/>
          <w:b w:val="0"/>
          <w:caps w:val="0"/>
          <w:noProof/>
          <w:color w:val="auto"/>
          <w:sz w:val="22"/>
          <w:rPrChange w:id="2397" w:author="Nagendra Dhakar" w:date="2016-01-26T17:32:00Z">
            <w:rPr>
              <w:ins w:id="2398" w:author="Nagendra Dhakar" w:date="2016-01-26T17:32:00Z"/>
              <w:rFonts w:asciiTheme="minorHAnsi" w:eastAsiaTheme="minorEastAsia" w:hAnsiTheme="minorHAnsi"/>
              <w:b w:val="0"/>
              <w:caps w:val="0"/>
              <w:noProof/>
              <w:color w:val="auto"/>
              <w:sz w:val="22"/>
            </w:rPr>
          </w:rPrChange>
        </w:rPr>
      </w:pPr>
      <w:ins w:id="2399" w:author="Nagendra Dhakar" w:date="2016-01-26T17:32:00Z">
        <w:r w:rsidRPr="00E7115E">
          <w:rPr>
            <w:rStyle w:val="Hyperlink"/>
            <w:b w:val="0"/>
            <w:noProof/>
            <w:color w:val="auto"/>
            <w:rPrChange w:id="2400" w:author="Nagendra Dhakar" w:date="2016-01-26T17:32:00Z">
              <w:rPr>
                <w:rStyle w:val="Hyperlink"/>
                <w:noProof/>
              </w:rPr>
            </w:rPrChange>
          </w:rPr>
          <w:fldChar w:fldCharType="begin"/>
        </w:r>
        <w:r w:rsidRPr="00E7115E">
          <w:rPr>
            <w:rStyle w:val="Hyperlink"/>
            <w:b w:val="0"/>
            <w:noProof/>
            <w:color w:val="auto"/>
            <w:rPrChange w:id="2401" w:author="Nagendra Dhakar" w:date="2016-01-26T17:32:00Z">
              <w:rPr>
                <w:rStyle w:val="Hyperlink"/>
                <w:noProof/>
              </w:rPr>
            </w:rPrChange>
          </w:rPr>
          <w:instrText xml:space="preserve"> </w:instrText>
        </w:r>
        <w:r w:rsidRPr="00E7115E">
          <w:rPr>
            <w:b w:val="0"/>
            <w:noProof/>
            <w:color w:val="auto"/>
            <w:rPrChange w:id="2402" w:author="Nagendra Dhakar" w:date="2016-01-26T17:32:00Z">
              <w:rPr>
                <w:noProof/>
              </w:rPr>
            </w:rPrChange>
          </w:rPr>
          <w:instrText>HYPERLINK \l "_Toc441592974"</w:instrText>
        </w:r>
        <w:r w:rsidRPr="00E7115E">
          <w:rPr>
            <w:rStyle w:val="Hyperlink"/>
            <w:b w:val="0"/>
            <w:noProof/>
            <w:color w:val="auto"/>
            <w:rPrChange w:id="2403" w:author="Nagendra Dhakar" w:date="2016-01-26T17:32:00Z">
              <w:rPr>
                <w:rStyle w:val="Hyperlink"/>
                <w:noProof/>
              </w:rPr>
            </w:rPrChange>
          </w:rPr>
          <w:instrText xml:space="preserve"> </w:instrText>
        </w:r>
        <w:r w:rsidRPr="00E7115E">
          <w:rPr>
            <w:rStyle w:val="Hyperlink"/>
            <w:b w:val="0"/>
            <w:noProof/>
            <w:color w:val="auto"/>
            <w:rPrChange w:id="2404" w:author="Nagendra Dhakar" w:date="2016-01-26T17:32:00Z">
              <w:rPr>
                <w:rStyle w:val="Hyperlink"/>
                <w:noProof/>
              </w:rPr>
            </w:rPrChange>
          </w:rPr>
        </w:r>
        <w:r w:rsidRPr="00E7115E">
          <w:rPr>
            <w:rStyle w:val="Hyperlink"/>
            <w:b w:val="0"/>
            <w:noProof/>
            <w:color w:val="auto"/>
            <w:rPrChange w:id="2405" w:author="Nagendra Dhakar" w:date="2016-01-26T17:32:00Z">
              <w:rPr>
                <w:rStyle w:val="Hyperlink"/>
                <w:noProof/>
              </w:rPr>
            </w:rPrChange>
          </w:rPr>
          <w:fldChar w:fldCharType="separate"/>
        </w:r>
        <w:r w:rsidRPr="00E7115E">
          <w:rPr>
            <w:rStyle w:val="Hyperlink"/>
            <w:b w:val="0"/>
            <w:noProof/>
            <w:color w:val="auto"/>
            <w:rPrChange w:id="2406" w:author="Nagendra Dhakar" w:date="2016-01-26T17:32:00Z">
              <w:rPr>
                <w:rStyle w:val="Hyperlink"/>
                <w:noProof/>
              </w:rPr>
            </w:rPrChange>
          </w:rPr>
          <w:t>Table 4.5 Microzone allocation tool TAZ-Block Intersect input file</w:t>
        </w:r>
        <w:r w:rsidRPr="00E7115E">
          <w:rPr>
            <w:b w:val="0"/>
            <w:noProof/>
            <w:webHidden/>
            <w:color w:val="auto"/>
            <w:rPrChange w:id="2407" w:author="Nagendra Dhakar" w:date="2016-01-26T17:32:00Z">
              <w:rPr>
                <w:noProof/>
                <w:webHidden/>
              </w:rPr>
            </w:rPrChange>
          </w:rPr>
          <w:tab/>
        </w:r>
        <w:r w:rsidRPr="00E7115E">
          <w:rPr>
            <w:b w:val="0"/>
            <w:noProof/>
            <w:webHidden/>
            <w:color w:val="auto"/>
            <w:rPrChange w:id="2408" w:author="Nagendra Dhakar" w:date="2016-01-26T17:32:00Z">
              <w:rPr>
                <w:noProof/>
                <w:webHidden/>
              </w:rPr>
            </w:rPrChange>
          </w:rPr>
          <w:fldChar w:fldCharType="begin"/>
        </w:r>
        <w:r w:rsidRPr="00E7115E">
          <w:rPr>
            <w:b w:val="0"/>
            <w:noProof/>
            <w:webHidden/>
            <w:color w:val="auto"/>
            <w:rPrChange w:id="2409" w:author="Nagendra Dhakar" w:date="2016-01-26T17:32:00Z">
              <w:rPr>
                <w:noProof/>
                <w:webHidden/>
              </w:rPr>
            </w:rPrChange>
          </w:rPr>
          <w:instrText xml:space="preserve"> PAGEREF _Toc441592974 \h </w:instrText>
        </w:r>
        <w:r w:rsidRPr="00E7115E">
          <w:rPr>
            <w:b w:val="0"/>
            <w:noProof/>
            <w:webHidden/>
            <w:color w:val="auto"/>
            <w:rPrChange w:id="2410" w:author="Nagendra Dhakar" w:date="2016-01-26T17:32:00Z">
              <w:rPr>
                <w:noProof/>
                <w:webHidden/>
              </w:rPr>
            </w:rPrChange>
          </w:rPr>
        </w:r>
      </w:ins>
      <w:r w:rsidRPr="00E7115E">
        <w:rPr>
          <w:b w:val="0"/>
          <w:noProof/>
          <w:webHidden/>
          <w:color w:val="auto"/>
          <w:rPrChange w:id="2411" w:author="Nagendra Dhakar" w:date="2016-01-26T17:32:00Z">
            <w:rPr>
              <w:noProof/>
              <w:webHidden/>
            </w:rPr>
          </w:rPrChange>
        </w:rPr>
        <w:fldChar w:fldCharType="separate"/>
      </w:r>
      <w:ins w:id="2412" w:author="Nagendra Dhakar" w:date="2016-01-26T17:32:00Z">
        <w:r w:rsidRPr="00E7115E">
          <w:rPr>
            <w:b w:val="0"/>
            <w:noProof/>
            <w:webHidden/>
            <w:color w:val="auto"/>
            <w:rPrChange w:id="2413" w:author="Nagendra Dhakar" w:date="2016-01-26T17:32:00Z">
              <w:rPr>
                <w:noProof/>
                <w:webHidden/>
              </w:rPr>
            </w:rPrChange>
          </w:rPr>
          <w:t>44</w:t>
        </w:r>
        <w:r w:rsidRPr="00E7115E">
          <w:rPr>
            <w:b w:val="0"/>
            <w:noProof/>
            <w:webHidden/>
            <w:color w:val="auto"/>
            <w:rPrChange w:id="2414" w:author="Nagendra Dhakar" w:date="2016-01-26T17:32:00Z">
              <w:rPr>
                <w:noProof/>
                <w:webHidden/>
              </w:rPr>
            </w:rPrChange>
          </w:rPr>
          <w:fldChar w:fldCharType="end"/>
        </w:r>
        <w:r w:rsidRPr="00E7115E">
          <w:rPr>
            <w:rStyle w:val="Hyperlink"/>
            <w:b w:val="0"/>
            <w:noProof/>
            <w:color w:val="auto"/>
            <w:rPrChange w:id="2415" w:author="Nagendra Dhakar" w:date="2016-01-26T17:32:00Z">
              <w:rPr>
                <w:rStyle w:val="Hyperlink"/>
                <w:noProof/>
              </w:rPr>
            </w:rPrChange>
          </w:rPr>
          <w:fldChar w:fldCharType="end"/>
        </w:r>
      </w:ins>
    </w:p>
    <w:p w14:paraId="07E6616B" w14:textId="77777777" w:rsidR="00E7115E" w:rsidRPr="00E7115E" w:rsidRDefault="00E7115E">
      <w:pPr>
        <w:pStyle w:val="TableofFigures"/>
        <w:rPr>
          <w:ins w:id="2416" w:author="Nagendra Dhakar" w:date="2016-01-26T17:32:00Z"/>
          <w:rFonts w:asciiTheme="minorHAnsi" w:eastAsiaTheme="minorEastAsia" w:hAnsiTheme="minorHAnsi"/>
          <w:b w:val="0"/>
          <w:caps w:val="0"/>
          <w:noProof/>
          <w:color w:val="auto"/>
          <w:sz w:val="22"/>
          <w:rPrChange w:id="2417" w:author="Nagendra Dhakar" w:date="2016-01-26T17:32:00Z">
            <w:rPr>
              <w:ins w:id="2418" w:author="Nagendra Dhakar" w:date="2016-01-26T17:32:00Z"/>
              <w:rFonts w:asciiTheme="minorHAnsi" w:eastAsiaTheme="minorEastAsia" w:hAnsiTheme="minorHAnsi"/>
              <w:b w:val="0"/>
              <w:caps w:val="0"/>
              <w:noProof/>
              <w:color w:val="auto"/>
              <w:sz w:val="22"/>
            </w:rPr>
          </w:rPrChange>
        </w:rPr>
      </w:pPr>
      <w:ins w:id="2419" w:author="Nagendra Dhakar" w:date="2016-01-26T17:32:00Z">
        <w:r w:rsidRPr="00E7115E">
          <w:rPr>
            <w:rStyle w:val="Hyperlink"/>
            <w:b w:val="0"/>
            <w:noProof/>
            <w:color w:val="auto"/>
            <w:rPrChange w:id="2420" w:author="Nagendra Dhakar" w:date="2016-01-26T17:32:00Z">
              <w:rPr>
                <w:rStyle w:val="Hyperlink"/>
                <w:noProof/>
              </w:rPr>
            </w:rPrChange>
          </w:rPr>
          <w:fldChar w:fldCharType="begin"/>
        </w:r>
        <w:r w:rsidRPr="00E7115E">
          <w:rPr>
            <w:rStyle w:val="Hyperlink"/>
            <w:b w:val="0"/>
            <w:noProof/>
            <w:color w:val="auto"/>
            <w:rPrChange w:id="2421" w:author="Nagendra Dhakar" w:date="2016-01-26T17:32:00Z">
              <w:rPr>
                <w:rStyle w:val="Hyperlink"/>
                <w:noProof/>
              </w:rPr>
            </w:rPrChange>
          </w:rPr>
          <w:instrText xml:space="preserve"> </w:instrText>
        </w:r>
        <w:r w:rsidRPr="00E7115E">
          <w:rPr>
            <w:b w:val="0"/>
            <w:noProof/>
            <w:color w:val="auto"/>
            <w:rPrChange w:id="2422" w:author="Nagendra Dhakar" w:date="2016-01-26T17:32:00Z">
              <w:rPr>
                <w:noProof/>
              </w:rPr>
            </w:rPrChange>
          </w:rPr>
          <w:instrText>HYPERLINK \l "_Toc441592975"</w:instrText>
        </w:r>
        <w:r w:rsidRPr="00E7115E">
          <w:rPr>
            <w:rStyle w:val="Hyperlink"/>
            <w:b w:val="0"/>
            <w:noProof/>
            <w:color w:val="auto"/>
            <w:rPrChange w:id="2423" w:author="Nagendra Dhakar" w:date="2016-01-26T17:32:00Z">
              <w:rPr>
                <w:rStyle w:val="Hyperlink"/>
                <w:noProof/>
              </w:rPr>
            </w:rPrChange>
          </w:rPr>
          <w:instrText xml:space="preserve"> </w:instrText>
        </w:r>
        <w:r w:rsidRPr="00E7115E">
          <w:rPr>
            <w:rStyle w:val="Hyperlink"/>
            <w:b w:val="0"/>
            <w:noProof/>
            <w:color w:val="auto"/>
            <w:rPrChange w:id="2424" w:author="Nagendra Dhakar" w:date="2016-01-26T17:32:00Z">
              <w:rPr>
                <w:rStyle w:val="Hyperlink"/>
                <w:noProof/>
              </w:rPr>
            </w:rPrChange>
          </w:rPr>
        </w:r>
        <w:r w:rsidRPr="00E7115E">
          <w:rPr>
            <w:rStyle w:val="Hyperlink"/>
            <w:b w:val="0"/>
            <w:noProof/>
            <w:color w:val="auto"/>
            <w:rPrChange w:id="2425" w:author="Nagendra Dhakar" w:date="2016-01-26T17:32:00Z">
              <w:rPr>
                <w:rStyle w:val="Hyperlink"/>
                <w:noProof/>
              </w:rPr>
            </w:rPrChange>
          </w:rPr>
          <w:fldChar w:fldCharType="separate"/>
        </w:r>
        <w:r w:rsidRPr="00E7115E">
          <w:rPr>
            <w:rStyle w:val="Hyperlink"/>
            <w:b w:val="0"/>
            <w:noProof/>
            <w:color w:val="auto"/>
            <w:rPrChange w:id="2426" w:author="Nagendra Dhakar" w:date="2016-01-26T17:32:00Z">
              <w:rPr>
                <w:rStyle w:val="Hyperlink"/>
                <w:noProof/>
              </w:rPr>
            </w:rPrChange>
          </w:rPr>
          <w:t>Table 4.6 Microzone allocation tool School input file</w:t>
        </w:r>
        <w:r w:rsidRPr="00E7115E">
          <w:rPr>
            <w:b w:val="0"/>
            <w:noProof/>
            <w:webHidden/>
            <w:color w:val="auto"/>
            <w:rPrChange w:id="2427" w:author="Nagendra Dhakar" w:date="2016-01-26T17:32:00Z">
              <w:rPr>
                <w:noProof/>
                <w:webHidden/>
              </w:rPr>
            </w:rPrChange>
          </w:rPr>
          <w:tab/>
        </w:r>
        <w:r w:rsidRPr="00E7115E">
          <w:rPr>
            <w:b w:val="0"/>
            <w:noProof/>
            <w:webHidden/>
            <w:color w:val="auto"/>
            <w:rPrChange w:id="2428" w:author="Nagendra Dhakar" w:date="2016-01-26T17:32:00Z">
              <w:rPr>
                <w:noProof/>
                <w:webHidden/>
              </w:rPr>
            </w:rPrChange>
          </w:rPr>
          <w:fldChar w:fldCharType="begin"/>
        </w:r>
        <w:r w:rsidRPr="00E7115E">
          <w:rPr>
            <w:b w:val="0"/>
            <w:noProof/>
            <w:webHidden/>
            <w:color w:val="auto"/>
            <w:rPrChange w:id="2429" w:author="Nagendra Dhakar" w:date="2016-01-26T17:32:00Z">
              <w:rPr>
                <w:noProof/>
                <w:webHidden/>
              </w:rPr>
            </w:rPrChange>
          </w:rPr>
          <w:instrText xml:space="preserve"> PAGEREF _Toc441592975 \h </w:instrText>
        </w:r>
        <w:r w:rsidRPr="00E7115E">
          <w:rPr>
            <w:b w:val="0"/>
            <w:noProof/>
            <w:webHidden/>
            <w:color w:val="auto"/>
            <w:rPrChange w:id="2430" w:author="Nagendra Dhakar" w:date="2016-01-26T17:32:00Z">
              <w:rPr>
                <w:noProof/>
                <w:webHidden/>
              </w:rPr>
            </w:rPrChange>
          </w:rPr>
        </w:r>
      </w:ins>
      <w:r w:rsidRPr="00E7115E">
        <w:rPr>
          <w:b w:val="0"/>
          <w:noProof/>
          <w:webHidden/>
          <w:color w:val="auto"/>
          <w:rPrChange w:id="2431" w:author="Nagendra Dhakar" w:date="2016-01-26T17:32:00Z">
            <w:rPr>
              <w:noProof/>
              <w:webHidden/>
            </w:rPr>
          </w:rPrChange>
        </w:rPr>
        <w:fldChar w:fldCharType="separate"/>
      </w:r>
      <w:ins w:id="2432" w:author="Nagendra Dhakar" w:date="2016-01-26T17:32:00Z">
        <w:r w:rsidRPr="00E7115E">
          <w:rPr>
            <w:b w:val="0"/>
            <w:noProof/>
            <w:webHidden/>
            <w:color w:val="auto"/>
            <w:rPrChange w:id="2433" w:author="Nagendra Dhakar" w:date="2016-01-26T17:32:00Z">
              <w:rPr>
                <w:noProof/>
                <w:webHidden/>
              </w:rPr>
            </w:rPrChange>
          </w:rPr>
          <w:t>45</w:t>
        </w:r>
        <w:r w:rsidRPr="00E7115E">
          <w:rPr>
            <w:b w:val="0"/>
            <w:noProof/>
            <w:webHidden/>
            <w:color w:val="auto"/>
            <w:rPrChange w:id="2434" w:author="Nagendra Dhakar" w:date="2016-01-26T17:32:00Z">
              <w:rPr>
                <w:noProof/>
                <w:webHidden/>
              </w:rPr>
            </w:rPrChange>
          </w:rPr>
          <w:fldChar w:fldCharType="end"/>
        </w:r>
        <w:r w:rsidRPr="00E7115E">
          <w:rPr>
            <w:rStyle w:val="Hyperlink"/>
            <w:b w:val="0"/>
            <w:noProof/>
            <w:color w:val="auto"/>
            <w:rPrChange w:id="2435" w:author="Nagendra Dhakar" w:date="2016-01-26T17:32:00Z">
              <w:rPr>
                <w:rStyle w:val="Hyperlink"/>
                <w:noProof/>
              </w:rPr>
            </w:rPrChange>
          </w:rPr>
          <w:fldChar w:fldCharType="end"/>
        </w:r>
      </w:ins>
    </w:p>
    <w:p w14:paraId="2C33EC3C" w14:textId="77777777" w:rsidR="00E7115E" w:rsidRPr="00E7115E" w:rsidRDefault="00E7115E">
      <w:pPr>
        <w:pStyle w:val="TableofFigures"/>
        <w:rPr>
          <w:ins w:id="2436" w:author="Nagendra Dhakar" w:date="2016-01-26T17:32:00Z"/>
          <w:rFonts w:asciiTheme="minorHAnsi" w:eastAsiaTheme="minorEastAsia" w:hAnsiTheme="minorHAnsi"/>
          <w:b w:val="0"/>
          <w:caps w:val="0"/>
          <w:noProof/>
          <w:color w:val="auto"/>
          <w:sz w:val="22"/>
          <w:rPrChange w:id="2437" w:author="Nagendra Dhakar" w:date="2016-01-26T17:32:00Z">
            <w:rPr>
              <w:ins w:id="2438" w:author="Nagendra Dhakar" w:date="2016-01-26T17:32:00Z"/>
              <w:rFonts w:asciiTheme="minorHAnsi" w:eastAsiaTheme="minorEastAsia" w:hAnsiTheme="minorHAnsi"/>
              <w:b w:val="0"/>
              <w:caps w:val="0"/>
              <w:noProof/>
              <w:color w:val="auto"/>
              <w:sz w:val="22"/>
            </w:rPr>
          </w:rPrChange>
        </w:rPr>
      </w:pPr>
      <w:ins w:id="2439" w:author="Nagendra Dhakar" w:date="2016-01-26T17:32:00Z">
        <w:r w:rsidRPr="00E7115E">
          <w:rPr>
            <w:rStyle w:val="Hyperlink"/>
            <w:b w:val="0"/>
            <w:noProof/>
            <w:color w:val="auto"/>
            <w:rPrChange w:id="2440" w:author="Nagendra Dhakar" w:date="2016-01-26T17:32:00Z">
              <w:rPr>
                <w:rStyle w:val="Hyperlink"/>
                <w:noProof/>
              </w:rPr>
            </w:rPrChange>
          </w:rPr>
          <w:fldChar w:fldCharType="begin"/>
        </w:r>
        <w:r w:rsidRPr="00E7115E">
          <w:rPr>
            <w:rStyle w:val="Hyperlink"/>
            <w:b w:val="0"/>
            <w:noProof/>
            <w:color w:val="auto"/>
            <w:rPrChange w:id="2441" w:author="Nagendra Dhakar" w:date="2016-01-26T17:32:00Z">
              <w:rPr>
                <w:rStyle w:val="Hyperlink"/>
                <w:noProof/>
              </w:rPr>
            </w:rPrChange>
          </w:rPr>
          <w:instrText xml:space="preserve"> </w:instrText>
        </w:r>
        <w:r w:rsidRPr="00E7115E">
          <w:rPr>
            <w:b w:val="0"/>
            <w:noProof/>
            <w:color w:val="auto"/>
            <w:rPrChange w:id="2442" w:author="Nagendra Dhakar" w:date="2016-01-26T17:32:00Z">
              <w:rPr>
                <w:noProof/>
              </w:rPr>
            </w:rPrChange>
          </w:rPr>
          <w:instrText>HYPERLINK \l "_Toc441592976"</w:instrText>
        </w:r>
        <w:r w:rsidRPr="00E7115E">
          <w:rPr>
            <w:rStyle w:val="Hyperlink"/>
            <w:b w:val="0"/>
            <w:noProof/>
            <w:color w:val="auto"/>
            <w:rPrChange w:id="2443" w:author="Nagendra Dhakar" w:date="2016-01-26T17:32:00Z">
              <w:rPr>
                <w:rStyle w:val="Hyperlink"/>
                <w:noProof/>
              </w:rPr>
            </w:rPrChange>
          </w:rPr>
          <w:instrText xml:space="preserve"> </w:instrText>
        </w:r>
        <w:r w:rsidRPr="00E7115E">
          <w:rPr>
            <w:rStyle w:val="Hyperlink"/>
            <w:b w:val="0"/>
            <w:noProof/>
            <w:color w:val="auto"/>
            <w:rPrChange w:id="2444" w:author="Nagendra Dhakar" w:date="2016-01-26T17:32:00Z">
              <w:rPr>
                <w:rStyle w:val="Hyperlink"/>
                <w:noProof/>
              </w:rPr>
            </w:rPrChange>
          </w:rPr>
        </w:r>
        <w:r w:rsidRPr="00E7115E">
          <w:rPr>
            <w:rStyle w:val="Hyperlink"/>
            <w:b w:val="0"/>
            <w:noProof/>
            <w:color w:val="auto"/>
            <w:rPrChange w:id="2445" w:author="Nagendra Dhakar" w:date="2016-01-26T17:32:00Z">
              <w:rPr>
                <w:rStyle w:val="Hyperlink"/>
                <w:noProof/>
              </w:rPr>
            </w:rPrChange>
          </w:rPr>
          <w:fldChar w:fldCharType="separate"/>
        </w:r>
        <w:r w:rsidRPr="00E7115E">
          <w:rPr>
            <w:rStyle w:val="Hyperlink"/>
            <w:b w:val="0"/>
            <w:noProof/>
            <w:color w:val="auto"/>
            <w:rPrChange w:id="2446" w:author="Nagendra Dhakar" w:date="2016-01-26T17:32:00Z">
              <w:rPr>
                <w:rStyle w:val="Hyperlink"/>
                <w:noProof/>
              </w:rPr>
            </w:rPrChange>
          </w:rPr>
          <w:t>Table 4.7 Parking file format</w:t>
        </w:r>
        <w:r w:rsidRPr="00E7115E">
          <w:rPr>
            <w:b w:val="0"/>
            <w:noProof/>
            <w:webHidden/>
            <w:color w:val="auto"/>
            <w:rPrChange w:id="2447" w:author="Nagendra Dhakar" w:date="2016-01-26T17:32:00Z">
              <w:rPr>
                <w:noProof/>
                <w:webHidden/>
              </w:rPr>
            </w:rPrChange>
          </w:rPr>
          <w:tab/>
        </w:r>
        <w:r w:rsidRPr="00E7115E">
          <w:rPr>
            <w:b w:val="0"/>
            <w:noProof/>
            <w:webHidden/>
            <w:color w:val="auto"/>
            <w:rPrChange w:id="2448" w:author="Nagendra Dhakar" w:date="2016-01-26T17:32:00Z">
              <w:rPr>
                <w:noProof/>
                <w:webHidden/>
              </w:rPr>
            </w:rPrChange>
          </w:rPr>
          <w:fldChar w:fldCharType="begin"/>
        </w:r>
        <w:r w:rsidRPr="00E7115E">
          <w:rPr>
            <w:b w:val="0"/>
            <w:noProof/>
            <w:webHidden/>
            <w:color w:val="auto"/>
            <w:rPrChange w:id="2449" w:author="Nagendra Dhakar" w:date="2016-01-26T17:32:00Z">
              <w:rPr>
                <w:noProof/>
                <w:webHidden/>
              </w:rPr>
            </w:rPrChange>
          </w:rPr>
          <w:instrText xml:space="preserve"> PAGEREF _Toc441592976 \h </w:instrText>
        </w:r>
        <w:r w:rsidRPr="00E7115E">
          <w:rPr>
            <w:b w:val="0"/>
            <w:noProof/>
            <w:webHidden/>
            <w:color w:val="auto"/>
            <w:rPrChange w:id="2450" w:author="Nagendra Dhakar" w:date="2016-01-26T17:32:00Z">
              <w:rPr>
                <w:noProof/>
                <w:webHidden/>
              </w:rPr>
            </w:rPrChange>
          </w:rPr>
        </w:r>
      </w:ins>
      <w:r w:rsidRPr="00E7115E">
        <w:rPr>
          <w:b w:val="0"/>
          <w:noProof/>
          <w:webHidden/>
          <w:color w:val="auto"/>
          <w:rPrChange w:id="2451" w:author="Nagendra Dhakar" w:date="2016-01-26T17:32:00Z">
            <w:rPr>
              <w:noProof/>
              <w:webHidden/>
            </w:rPr>
          </w:rPrChange>
        </w:rPr>
        <w:fldChar w:fldCharType="separate"/>
      </w:r>
      <w:ins w:id="2452" w:author="Nagendra Dhakar" w:date="2016-01-26T17:32:00Z">
        <w:r w:rsidRPr="00E7115E">
          <w:rPr>
            <w:b w:val="0"/>
            <w:noProof/>
            <w:webHidden/>
            <w:color w:val="auto"/>
            <w:rPrChange w:id="2453" w:author="Nagendra Dhakar" w:date="2016-01-26T17:32:00Z">
              <w:rPr>
                <w:noProof/>
                <w:webHidden/>
              </w:rPr>
            </w:rPrChange>
          </w:rPr>
          <w:t>45</w:t>
        </w:r>
        <w:r w:rsidRPr="00E7115E">
          <w:rPr>
            <w:b w:val="0"/>
            <w:noProof/>
            <w:webHidden/>
            <w:color w:val="auto"/>
            <w:rPrChange w:id="2454" w:author="Nagendra Dhakar" w:date="2016-01-26T17:32:00Z">
              <w:rPr>
                <w:noProof/>
                <w:webHidden/>
              </w:rPr>
            </w:rPrChange>
          </w:rPr>
          <w:fldChar w:fldCharType="end"/>
        </w:r>
        <w:r w:rsidRPr="00E7115E">
          <w:rPr>
            <w:rStyle w:val="Hyperlink"/>
            <w:b w:val="0"/>
            <w:noProof/>
            <w:color w:val="auto"/>
            <w:rPrChange w:id="2455" w:author="Nagendra Dhakar" w:date="2016-01-26T17:32:00Z">
              <w:rPr>
                <w:rStyle w:val="Hyperlink"/>
                <w:noProof/>
              </w:rPr>
            </w:rPrChange>
          </w:rPr>
          <w:fldChar w:fldCharType="end"/>
        </w:r>
      </w:ins>
    </w:p>
    <w:p w14:paraId="5EFA93A2" w14:textId="77777777" w:rsidR="00E7115E" w:rsidRPr="00E7115E" w:rsidRDefault="00E7115E">
      <w:pPr>
        <w:pStyle w:val="TableofFigures"/>
        <w:rPr>
          <w:ins w:id="2456" w:author="Nagendra Dhakar" w:date="2016-01-26T17:32:00Z"/>
          <w:rFonts w:asciiTheme="minorHAnsi" w:eastAsiaTheme="minorEastAsia" w:hAnsiTheme="minorHAnsi"/>
          <w:b w:val="0"/>
          <w:caps w:val="0"/>
          <w:noProof/>
          <w:color w:val="auto"/>
          <w:sz w:val="22"/>
          <w:rPrChange w:id="2457" w:author="Nagendra Dhakar" w:date="2016-01-26T17:32:00Z">
            <w:rPr>
              <w:ins w:id="2458" w:author="Nagendra Dhakar" w:date="2016-01-26T17:32:00Z"/>
              <w:rFonts w:asciiTheme="minorHAnsi" w:eastAsiaTheme="minorEastAsia" w:hAnsiTheme="minorHAnsi"/>
              <w:b w:val="0"/>
              <w:caps w:val="0"/>
              <w:noProof/>
              <w:color w:val="auto"/>
              <w:sz w:val="22"/>
            </w:rPr>
          </w:rPrChange>
        </w:rPr>
      </w:pPr>
      <w:ins w:id="2459" w:author="Nagendra Dhakar" w:date="2016-01-26T17:32:00Z">
        <w:r w:rsidRPr="00E7115E">
          <w:rPr>
            <w:rStyle w:val="Hyperlink"/>
            <w:b w:val="0"/>
            <w:noProof/>
            <w:color w:val="auto"/>
            <w:rPrChange w:id="2460" w:author="Nagendra Dhakar" w:date="2016-01-26T17:32:00Z">
              <w:rPr>
                <w:rStyle w:val="Hyperlink"/>
                <w:noProof/>
              </w:rPr>
            </w:rPrChange>
          </w:rPr>
          <w:fldChar w:fldCharType="begin"/>
        </w:r>
        <w:r w:rsidRPr="00E7115E">
          <w:rPr>
            <w:rStyle w:val="Hyperlink"/>
            <w:b w:val="0"/>
            <w:noProof/>
            <w:color w:val="auto"/>
            <w:rPrChange w:id="2461" w:author="Nagendra Dhakar" w:date="2016-01-26T17:32:00Z">
              <w:rPr>
                <w:rStyle w:val="Hyperlink"/>
                <w:noProof/>
              </w:rPr>
            </w:rPrChange>
          </w:rPr>
          <w:instrText xml:space="preserve"> </w:instrText>
        </w:r>
        <w:r w:rsidRPr="00E7115E">
          <w:rPr>
            <w:b w:val="0"/>
            <w:noProof/>
            <w:color w:val="auto"/>
            <w:rPrChange w:id="2462" w:author="Nagendra Dhakar" w:date="2016-01-26T17:32:00Z">
              <w:rPr>
                <w:noProof/>
              </w:rPr>
            </w:rPrChange>
          </w:rPr>
          <w:instrText>HYPERLINK \l "_Toc441592977"</w:instrText>
        </w:r>
        <w:r w:rsidRPr="00E7115E">
          <w:rPr>
            <w:rStyle w:val="Hyperlink"/>
            <w:b w:val="0"/>
            <w:noProof/>
            <w:color w:val="auto"/>
            <w:rPrChange w:id="2463" w:author="Nagendra Dhakar" w:date="2016-01-26T17:32:00Z">
              <w:rPr>
                <w:rStyle w:val="Hyperlink"/>
                <w:noProof/>
              </w:rPr>
            </w:rPrChange>
          </w:rPr>
          <w:instrText xml:space="preserve"> </w:instrText>
        </w:r>
        <w:r w:rsidRPr="00E7115E">
          <w:rPr>
            <w:rStyle w:val="Hyperlink"/>
            <w:b w:val="0"/>
            <w:noProof/>
            <w:color w:val="auto"/>
            <w:rPrChange w:id="2464" w:author="Nagendra Dhakar" w:date="2016-01-26T17:32:00Z">
              <w:rPr>
                <w:rStyle w:val="Hyperlink"/>
                <w:noProof/>
              </w:rPr>
            </w:rPrChange>
          </w:rPr>
        </w:r>
        <w:r w:rsidRPr="00E7115E">
          <w:rPr>
            <w:rStyle w:val="Hyperlink"/>
            <w:b w:val="0"/>
            <w:noProof/>
            <w:color w:val="auto"/>
            <w:rPrChange w:id="2465" w:author="Nagendra Dhakar" w:date="2016-01-26T17:32:00Z">
              <w:rPr>
                <w:rStyle w:val="Hyperlink"/>
                <w:noProof/>
              </w:rPr>
            </w:rPrChange>
          </w:rPr>
          <w:fldChar w:fldCharType="separate"/>
        </w:r>
        <w:r w:rsidRPr="00E7115E">
          <w:rPr>
            <w:rStyle w:val="Hyperlink"/>
            <w:b w:val="0"/>
            <w:noProof/>
            <w:color w:val="auto"/>
            <w:rPrChange w:id="2466" w:author="Nagendra Dhakar" w:date="2016-01-26T17:32:00Z">
              <w:rPr>
                <w:rStyle w:val="Hyperlink"/>
                <w:noProof/>
              </w:rPr>
            </w:rPrChange>
          </w:rPr>
          <w:t>Table 4.8. DTALite Input Node FIle Format</w:t>
        </w:r>
        <w:r w:rsidRPr="00E7115E">
          <w:rPr>
            <w:b w:val="0"/>
            <w:noProof/>
            <w:webHidden/>
            <w:color w:val="auto"/>
            <w:rPrChange w:id="2467" w:author="Nagendra Dhakar" w:date="2016-01-26T17:32:00Z">
              <w:rPr>
                <w:noProof/>
                <w:webHidden/>
              </w:rPr>
            </w:rPrChange>
          </w:rPr>
          <w:tab/>
        </w:r>
        <w:r w:rsidRPr="00E7115E">
          <w:rPr>
            <w:b w:val="0"/>
            <w:noProof/>
            <w:webHidden/>
            <w:color w:val="auto"/>
            <w:rPrChange w:id="2468" w:author="Nagendra Dhakar" w:date="2016-01-26T17:32:00Z">
              <w:rPr>
                <w:noProof/>
                <w:webHidden/>
              </w:rPr>
            </w:rPrChange>
          </w:rPr>
          <w:fldChar w:fldCharType="begin"/>
        </w:r>
        <w:r w:rsidRPr="00E7115E">
          <w:rPr>
            <w:b w:val="0"/>
            <w:noProof/>
            <w:webHidden/>
            <w:color w:val="auto"/>
            <w:rPrChange w:id="2469" w:author="Nagendra Dhakar" w:date="2016-01-26T17:32:00Z">
              <w:rPr>
                <w:noProof/>
                <w:webHidden/>
              </w:rPr>
            </w:rPrChange>
          </w:rPr>
          <w:instrText xml:space="preserve"> PAGEREF _Toc441592977 \h </w:instrText>
        </w:r>
        <w:r w:rsidRPr="00E7115E">
          <w:rPr>
            <w:b w:val="0"/>
            <w:noProof/>
            <w:webHidden/>
            <w:color w:val="auto"/>
            <w:rPrChange w:id="2470" w:author="Nagendra Dhakar" w:date="2016-01-26T17:32:00Z">
              <w:rPr>
                <w:noProof/>
                <w:webHidden/>
              </w:rPr>
            </w:rPrChange>
          </w:rPr>
        </w:r>
      </w:ins>
      <w:r w:rsidRPr="00E7115E">
        <w:rPr>
          <w:b w:val="0"/>
          <w:noProof/>
          <w:webHidden/>
          <w:color w:val="auto"/>
          <w:rPrChange w:id="2471" w:author="Nagendra Dhakar" w:date="2016-01-26T17:32:00Z">
            <w:rPr>
              <w:noProof/>
              <w:webHidden/>
            </w:rPr>
          </w:rPrChange>
        </w:rPr>
        <w:fldChar w:fldCharType="separate"/>
      </w:r>
      <w:ins w:id="2472" w:author="Nagendra Dhakar" w:date="2016-01-26T17:32:00Z">
        <w:r w:rsidRPr="00E7115E">
          <w:rPr>
            <w:b w:val="0"/>
            <w:noProof/>
            <w:webHidden/>
            <w:color w:val="auto"/>
            <w:rPrChange w:id="2473" w:author="Nagendra Dhakar" w:date="2016-01-26T17:32:00Z">
              <w:rPr>
                <w:noProof/>
                <w:webHidden/>
              </w:rPr>
            </w:rPrChange>
          </w:rPr>
          <w:t>46</w:t>
        </w:r>
        <w:r w:rsidRPr="00E7115E">
          <w:rPr>
            <w:b w:val="0"/>
            <w:noProof/>
            <w:webHidden/>
            <w:color w:val="auto"/>
            <w:rPrChange w:id="2474" w:author="Nagendra Dhakar" w:date="2016-01-26T17:32:00Z">
              <w:rPr>
                <w:noProof/>
                <w:webHidden/>
              </w:rPr>
            </w:rPrChange>
          </w:rPr>
          <w:fldChar w:fldCharType="end"/>
        </w:r>
        <w:r w:rsidRPr="00E7115E">
          <w:rPr>
            <w:rStyle w:val="Hyperlink"/>
            <w:b w:val="0"/>
            <w:noProof/>
            <w:color w:val="auto"/>
            <w:rPrChange w:id="2475" w:author="Nagendra Dhakar" w:date="2016-01-26T17:32:00Z">
              <w:rPr>
                <w:rStyle w:val="Hyperlink"/>
                <w:noProof/>
              </w:rPr>
            </w:rPrChange>
          </w:rPr>
          <w:fldChar w:fldCharType="end"/>
        </w:r>
      </w:ins>
    </w:p>
    <w:p w14:paraId="4DFEA5E3" w14:textId="77777777" w:rsidR="00E7115E" w:rsidRPr="00E7115E" w:rsidRDefault="00E7115E">
      <w:pPr>
        <w:pStyle w:val="TableofFigures"/>
        <w:rPr>
          <w:ins w:id="2476" w:author="Nagendra Dhakar" w:date="2016-01-26T17:32:00Z"/>
          <w:rFonts w:asciiTheme="minorHAnsi" w:eastAsiaTheme="minorEastAsia" w:hAnsiTheme="minorHAnsi"/>
          <w:b w:val="0"/>
          <w:caps w:val="0"/>
          <w:noProof/>
          <w:color w:val="auto"/>
          <w:sz w:val="22"/>
          <w:rPrChange w:id="2477" w:author="Nagendra Dhakar" w:date="2016-01-26T17:32:00Z">
            <w:rPr>
              <w:ins w:id="2478" w:author="Nagendra Dhakar" w:date="2016-01-26T17:32:00Z"/>
              <w:rFonts w:asciiTheme="minorHAnsi" w:eastAsiaTheme="minorEastAsia" w:hAnsiTheme="minorHAnsi"/>
              <w:b w:val="0"/>
              <w:caps w:val="0"/>
              <w:noProof/>
              <w:color w:val="auto"/>
              <w:sz w:val="22"/>
            </w:rPr>
          </w:rPrChange>
        </w:rPr>
      </w:pPr>
      <w:ins w:id="2479" w:author="Nagendra Dhakar" w:date="2016-01-26T17:32:00Z">
        <w:r w:rsidRPr="00E7115E">
          <w:rPr>
            <w:rStyle w:val="Hyperlink"/>
            <w:b w:val="0"/>
            <w:noProof/>
            <w:color w:val="auto"/>
            <w:rPrChange w:id="2480" w:author="Nagendra Dhakar" w:date="2016-01-26T17:32:00Z">
              <w:rPr>
                <w:rStyle w:val="Hyperlink"/>
                <w:noProof/>
              </w:rPr>
            </w:rPrChange>
          </w:rPr>
          <w:fldChar w:fldCharType="begin"/>
        </w:r>
        <w:r w:rsidRPr="00E7115E">
          <w:rPr>
            <w:rStyle w:val="Hyperlink"/>
            <w:b w:val="0"/>
            <w:noProof/>
            <w:color w:val="auto"/>
            <w:rPrChange w:id="2481" w:author="Nagendra Dhakar" w:date="2016-01-26T17:32:00Z">
              <w:rPr>
                <w:rStyle w:val="Hyperlink"/>
                <w:noProof/>
              </w:rPr>
            </w:rPrChange>
          </w:rPr>
          <w:instrText xml:space="preserve"> </w:instrText>
        </w:r>
        <w:r w:rsidRPr="00E7115E">
          <w:rPr>
            <w:b w:val="0"/>
            <w:noProof/>
            <w:color w:val="auto"/>
            <w:rPrChange w:id="2482" w:author="Nagendra Dhakar" w:date="2016-01-26T17:32:00Z">
              <w:rPr>
                <w:noProof/>
              </w:rPr>
            </w:rPrChange>
          </w:rPr>
          <w:instrText>HYPERLINK \l "_Toc441592978"</w:instrText>
        </w:r>
        <w:r w:rsidRPr="00E7115E">
          <w:rPr>
            <w:rStyle w:val="Hyperlink"/>
            <w:b w:val="0"/>
            <w:noProof/>
            <w:color w:val="auto"/>
            <w:rPrChange w:id="2483" w:author="Nagendra Dhakar" w:date="2016-01-26T17:32:00Z">
              <w:rPr>
                <w:rStyle w:val="Hyperlink"/>
                <w:noProof/>
              </w:rPr>
            </w:rPrChange>
          </w:rPr>
          <w:instrText xml:space="preserve"> </w:instrText>
        </w:r>
        <w:r w:rsidRPr="00E7115E">
          <w:rPr>
            <w:rStyle w:val="Hyperlink"/>
            <w:b w:val="0"/>
            <w:noProof/>
            <w:color w:val="auto"/>
            <w:rPrChange w:id="2484" w:author="Nagendra Dhakar" w:date="2016-01-26T17:32:00Z">
              <w:rPr>
                <w:rStyle w:val="Hyperlink"/>
                <w:noProof/>
              </w:rPr>
            </w:rPrChange>
          </w:rPr>
        </w:r>
        <w:r w:rsidRPr="00E7115E">
          <w:rPr>
            <w:rStyle w:val="Hyperlink"/>
            <w:b w:val="0"/>
            <w:noProof/>
            <w:color w:val="auto"/>
            <w:rPrChange w:id="2485" w:author="Nagendra Dhakar" w:date="2016-01-26T17:32:00Z">
              <w:rPr>
                <w:rStyle w:val="Hyperlink"/>
                <w:noProof/>
              </w:rPr>
            </w:rPrChange>
          </w:rPr>
          <w:fldChar w:fldCharType="separate"/>
        </w:r>
        <w:r w:rsidRPr="00E7115E">
          <w:rPr>
            <w:rStyle w:val="Hyperlink"/>
            <w:b w:val="0"/>
            <w:noProof/>
            <w:color w:val="auto"/>
            <w:rPrChange w:id="2486" w:author="Nagendra Dhakar" w:date="2016-01-26T17:32:00Z">
              <w:rPr>
                <w:rStyle w:val="Hyperlink"/>
                <w:noProof/>
              </w:rPr>
            </w:rPrChange>
          </w:rPr>
          <w:t>Table 4.9. DTALite Input Link FIle Format</w:t>
        </w:r>
        <w:r w:rsidRPr="00E7115E">
          <w:rPr>
            <w:b w:val="0"/>
            <w:noProof/>
            <w:webHidden/>
            <w:color w:val="auto"/>
            <w:rPrChange w:id="2487" w:author="Nagendra Dhakar" w:date="2016-01-26T17:32:00Z">
              <w:rPr>
                <w:noProof/>
                <w:webHidden/>
              </w:rPr>
            </w:rPrChange>
          </w:rPr>
          <w:tab/>
        </w:r>
        <w:r w:rsidRPr="00E7115E">
          <w:rPr>
            <w:b w:val="0"/>
            <w:noProof/>
            <w:webHidden/>
            <w:color w:val="auto"/>
            <w:rPrChange w:id="2488" w:author="Nagendra Dhakar" w:date="2016-01-26T17:32:00Z">
              <w:rPr>
                <w:noProof/>
                <w:webHidden/>
              </w:rPr>
            </w:rPrChange>
          </w:rPr>
          <w:fldChar w:fldCharType="begin"/>
        </w:r>
        <w:r w:rsidRPr="00E7115E">
          <w:rPr>
            <w:b w:val="0"/>
            <w:noProof/>
            <w:webHidden/>
            <w:color w:val="auto"/>
            <w:rPrChange w:id="2489" w:author="Nagendra Dhakar" w:date="2016-01-26T17:32:00Z">
              <w:rPr>
                <w:noProof/>
                <w:webHidden/>
              </w:rPr>
            </w:rPrChange>
          </w:rPr>
          <w:instrText xml:space="preserve"> PAGEREF _Toc441592978 \h </w:instrText>
        </w:r>
        <w:r w:rsidRPr="00E7115E">
          <w:rPr>
            <w:b w:val="0"/>
            <w:noProof/>
            <w:webHidden/>
            <w:color w:val="auto"/>
            <w:rPrChange w:id="2490" w:author="Nagendra Dhakar" w:date="2016-01-26T17:32:00Z">
              <w:rPr>
                <w:noProof/>
                <w:webHidden/>
              </w:rPr>
            </w:rPrChange>
          </w:rPr>
        </w:r>
      </w:ins>
      <w:r w:rsidRPr="00E7115E">
        <w:rPr>
          <w:b w:val="0"/>
          <w:noProof/>
          <w:webHidden/>
          <w:color w:val="auto"/>
          <w:rPrChange w:id="2491" w:author="Nagendra Dhakar" w:date="2016-01-26T17:32:00Z">
            <w:rPr>
              <w:noProof/>
              <w:webHidden/>
            </w:rPr>
          </w:rPrChange>
        </w:rPr>
        <w:fldChar w:fldCharType="separate"/>
      </w:r>
      <w:ins w:id="2492" w:author="Nagendra Dhakar" w:date="2016-01-26T17:32:00Z">
        <w:r w:rsidRPr="00E7115E">
          <w:rPr>
            <w:b w:val="0"/>
            <w:noProof/>
            <w:webHidden/>
            <w:color w:val="auto"/>
            <w:rPrChange w:id="2493" w:author="Nagendra Dhakar" w:date="2016-01-26T17:32:00Z">
              <w:rPr>
                <w:noProof/>
                <w:webHidden/>
              </w:rPr>
            </w:rPrChange>
          </w:rPr>
          <w:t>46</w:t>
        </w:r>
        <w:r w:rsidRPr="00E7115E">
          <w:rPr>
            <w:b w:val="0"/>
            <w:noProof/>
            <w:webHidden/>
            <w:color w:val="auto"/>
            <w:rPrChange w:id="2494" w:author="Nagendra Dhakar" w:date="2016-01-26T17:32:00Z">
              <w:rPr>
                <w:noProof/>
                <w:webHidden/>
              </w:rPr>
            </w:rPrChange>
          </w:rPr>
          <w:fldChar w:fldCharType="end"/>
        </w:r>
        <w:r w:rsidRPr="00E7115E">
          <w:rPr>
            <w:rStyle w:val="Hyperlink"/>
            <w:b w:val="0"/>
            <w:noProof/>
            <w:color w:val="auto"/>
            <w:rPrChange w:id="2495" w:author="Nagendra Dhakar" w:date="2016-01-26T17:32:00Z">
              <w:rPr>
                <w:rStyle w:val="Hyperlink"/>
                <w:noProof/>
              </w:rPr>
            </w:rPrChange>
          </w:rPr>
          <w:fldChar w:fldCharType="end"/>
        </w:r>
      </w:ins>
    </w:p>
    <w:p w14:paraId="3D2ECEDB" w14:textId="77777777" w:rsidR="00E7115E" w:rsidRPr="00E7115E" w:rsidRDefault="00E7115E">
      <w:pPr>
        <w:pStyle w:val="TableofFigures"/>
        <w:rPr>
          <w:ins w:id="2496" w:author="Nagendra Dhakar" w:date="2016-01-26T17:32:00Z"/>
          <w:rFonts w:asciiTheme="minorHAnsi" w:eastAsiaTheme="minorEastAsia" w:hAnsiTheme="minorHAnsi"/>
          <w:b w:val="0"/>
          <w:caps w:val="0"/>
          <w:noProof/>
          <w:color w:val="auto"/>
          <w:sz w:val="22"/>
          <w:rPrChange w:id="2497" w:author="Nagendra Dhakar" w:date="2016-01-26T17:32:00Z">
            <w:rPr>
              <w:ins w:id="2498" w:author="Nagendra Dhakar" w:date="2016-01-26T17:32:00Z"/>
              <w:rFonts w:asciiTheme="minorHAnsi" w:eastAsiaTheme="minorEastAsia" w:hAnsiTheme="minorHAnsi"/>
              <w:b w:val="0"/>
              <w:caps w:val="0"/>
              <w:noProof/>
              <w:color w:val="auto"/>
              <w:sz w:val="22"/>
            </w:rPr>
          </w:rPrChange>
        </w:rPr>
      </w:pPr>
      <w:ins w:id="2499" w:author="Nagendra Dhakar" w:date="2016-01-26T17:32:00Z">
        <w:r w:rsidRPr="00E7115E">
          <w:rPr>
            <w:rStyle w:val="Hyperlink"/>
            <w:b w:val="0"/>
            <w:noProof/>
            <w:color w:val="auto"/>
            <w:rPrChange w:id="2500" w:author="Nagendra Dhakar" w:date="2016-01-26T17:32:00Z">
              <w:rPr>
                <w:rStyle w:val="Hyperlink"/>
                <w:noProof/>
              </w:rPr>
            </w:rPrChange>
          </w:rPr>
          <w:fldChar w:fldCharType="begin"/>
        </w:r>
        <w:r w:rsidRPr="00E7115E">
          <w:rPr>
            <w:rStyle w:val="Hyperlink"/>
            <w:b w:val="0"/>
            <w:noProof/>
            <w:color w:val="auto"/>
            <w:rPrChange w:id="2501" w:author="Nagendra Dhakar" w:date="2016-01-26T17:32:00Z">
              <w:rPr>
                <w:rStyle w:val="Hyperlink"/>
                <w:noProof/>
              </w:rPr>
            </w:rPrChange>
          </w:rPr>
          <w:instrText xml:space="preserve"> </w:instrText>
        </w:r>
        <w:r w:rsidRPr="00E7115E">
          <w:rPr>
            <w:b w:val="0"/>
            <w:noProof/>
            <w:color w:val="auto"/>
            <w:rPrChange w:id="2502" w:author="Nagendra Dhakar" w:date="2016-01-26T17:32:00Z">
              <w:rPr>
                <w:noProof/>
              </w:rPr>
            </w:rPrChange>
          </w:rPr>
          <w:instrText>HYPERLINK \l "_Toc441592979"</w:instrText>
        </w:r>
        <w:r w:rsidRPr="00E7115E">
          <w:rPr>
            <w:rStyle w:val="Hyperlink"/>
            <w:b w:val="0"/>
            <w:noProof/>
            <w:color w:val="auto"/>
            <w:rPrChange w:id="2503" w:author="Nagendra Dhakar" w:date="2016-01-26T17:32:00Z">
              <w:rPr>
                <w:rStyle w:val="Hyperlink"/>
                <w:noProof/>
              </w:rPr>
            </w:rPrChange>
          </w:rPr>
          <w:instrText xml:space="preserve"> </w:instrText>
        </w:r>
        <w:r w:rsidRPr="00E7115E">
          <w:rPr>
            <w:rStyle w:val="Hyperlink"/>
            <w:b w:val="0"/>
            <w:noProof/>
            <w:color w:val="auto"/>
            <w:rPrChange w:id="2504" w:author="Nagendra Dhakar" w:date="2016-01-26T17:32:00Z">
              <w:rPr>
                <w:rStyle w:val="Hyperlink"/>
                <w:noProof/>
              </w:rPr>
            </w:rPrChange>
          </w:rPr>
        </w:r>
        <w:r w:rsidRPr="00E7115E">
          <w:rPr>
            <w:rStyle w:val="Hyperlink"/>
            <w:b w:val="0"/>
            <w:noProof/>
            <w:color w:val="auto"/>
            <w:rPrChange w:id="2505" w:author="Nagendra Dhakar" w:date="2016-01-26T17:32:00Z">
              <w:rPr>
                <w:rStyle w:val="Hyperlink"/>
                <w:noProof/>
              </w:rPr>
            </w:rPrChange>
          </w:rPr>
          <w:fldChar w:fldCharType="separate"/>
        </w:r>
        <w:r w:rsidRPr="00E7115E">
          <w:rPr>
            <w:rStyle w:val="Hyperlink"/>
            <w:b w:val="0"/>
            <w:noProof/>
            <w:color w:val="auto"/>
            <w:rPrChange w:id="2506" w:author="Nagendra Dhakar" w:date="2016-01-26T17:32:00Z">
              <w:rPr>
                <w:rStyle w:val="Hyperlink"/>
                <w:noProof/>
              </w:rPr>
            </w:rPrChange>
          </w:rPr>
          <w:t>Table 4.10. DTALite Input Link Type FIle Format</w:t>
        </w:r>
        <w:r w:rsidRPr="00E7115E">
          <w:rPr>
            <w:b w:val="0"/>
            <w:noProof/>
            <w:webHidden/>
            <w:color w:val="auto"/>
            <w:rPrChange w:id="2507" w:author="Nagendra Dhakar" w:date="2016-01-26T17:32:00Z">
              <w:rPr>
                <w:noProof/>
                <w:webHidden/>
              </w:rPr>
            </w:rPrChange>
          </w:rPr>
          <w:tab/>
        </w:r>
        <w:r w:rsidRPr="00E7115E">
          <w:rPr>
            <w:b w:val="0"/>
            <w:noProof/>
            <w:webHidden/>
            <w:color w:val="auto"/>
            <w:rPrChange w:id="2508" w:author="Nagendra Dhakar" w:date="2016-01-26T17:32:00Z">
              <w:rPr>
                <w:noProof/>
                <w:webHidden/>
              </w:rPr>
            </w:rPrChange>
          </w:rPr>
          <w:fldChar w:fldCharType="begin"/>
        </w:r>
        <w:r w:rsidRPr="00E7115E">
          <w:rPr>
            <w:b w:val="0"/>
            <w:noProof/>
            <w:webHidden/>
            <w:color w:val="auto"/>
            <w:rPrChange w:id="2509" w:author="Nagendra Dhakar" w:date="2016-01-26T17:32:00Z">
              <w:rPr>
                <w:noProof/>
                <w:webHidden/>
              </w:rPr>
            </w:rPrChange>
          </w:rPr>
          <w:instrText xml:space="preserve"> PAGEREF _Toc441592979 \h </w:instrText>
        </w:r>
        <w:r w:rsidRPr="00E7115E">
          <w:rPr>
            <w:b w:val="0"/>
            <w:noProof/>
            <w:webHidden/>
            <w:color w:val="auto"/>
            <w:rPrChange w:id="2510" w:author="Nagendra Dhakar" w:date="2016-01-26T17:32:00Z">
              <w:rPr>
                <w:noProof/>
                <w:webHidden/>
              </w:rPr>
            </w:rPrChange>
          </w:rPr>
        </w:r>
      </w:ins>
      <w:r w:rsidRPr="00E7115E">
        <w:rPr>
          <w:b w:val="0"/>
          <w:noProof/>
          <w:webHidden/>
          <w:color w:val="auto"/>
          <w:rPrChange w:id="2511" w:author="Nagendra Dhakar" w:date="2016-01-26T17:32:00Z">
            <w:rPr>
              <w:noProof/>
              <w:webHidden/>
            </w:rPr>
          </w:rPrChange>
        </w:rPr>
        <w:fldChar w:fldCharType="separate"/>
      </w:r>
      <w:ins w:id="2512" w:author="Nagendra Dhakar" w:date="2016-01-26T17:32:00Z">
        <w:r w:rsidRPr="00E7115E">
          <w:rPr>
            <w:b w:val="0"/>
            <w:noProof/>
            <w:webHidden/>
            <w:color w:val="auto"/>
            <w:rPrChange w:id="2513" w:author="Nagendra Dhakar" w:date="2016-01-26T17:32:00Z">
              <w:rPr>
                <w:noProof/>
                <w:webHidden/>
              </w:rPr>
            </w:rPrChange>
          </w:rPr>
          <w:t>47</w:t>
        </w:r>
        <w:r w:rsidRPr="00E7115E">
          <w:rPr>
            <w:b w:val="0"/>
            <w:noProof/>
            <w:webHidden/>
            <w:color w:val="auto"/>
            <w:rPrChange w:id="2514" w:author="Nagendra Dhakar" w:date="2016-01-26T17:32:00Z">
              <w:rPr>
                <w:noProof/>
                <w:webHidden/>
              </w:rPr>
            </w:rPrChange>
          </w:rPr>
          <w:fldChar w:fldCharType="end"/>
        </w:r>
        <w:r w:rsidRPr="00E7115E">
          <w:rPr>
            <w:rStyle w:val="Hyperlink"/>
            <w:b w:val="0"/>
            <w:noProof/>
            <w:color w:val="auto"/>
            <w:rPrChange w:id="2515" w:author="Nagendra Dhakar" w:date="2016-01-26T17:32:00Z">
              <w:rPr>
                <w:rStyle w:val="Hyperlink"/>
                <w:noProof/>
              </w:rPr>
            </w:rPrChange>
          </w:rPr>
          <w:fldChar w:fldCharType="end"/>
        </w:r>
      </w:ins>
    </w:p>
    <w:p w14:paraId="47C275C9" w14:textId="77777777" w:rsidR="00E7115E" w:rsidRPr="00E7115E" w:rsidRDefault="00E7115E">
      <w:pPr>
        <w:pStyle w:val="TableofFigures"/>
        <w:rPr>
          <w:ins w:id="2516" w:author="Nagendra Dhakar" w:date="2016-01-26T17:32:00Z"/>
          <w:rFonts w:asciiTheme="minorHAnsi" w:eastAsiaTheme="minorEastAsia" w:hAnsiTheme="minorHAnsi"/>
          <w:b w:val="0"/>
          <w:caps w:val="0"/>
          <w:noProof/>
          <w:color w:val="auto"/>
          <w:sz w:val="22"/>
          <w:rPrChange w:id="2517" w:author="Nagendra Dhakar" w:date="2016-01-26T17:32:00Z">
            <w:rPr>
              <w:ins w:id="2518" w:author="Nagendra Dhakar" w:date="2016-01-26T17:32:00Z"/>
              <w:rFonts w:asciiTheme="minorHAnsi" w:eastAsiaTheme="minorEastAsia" w:hAnsiTheme="minorHAnsi"/>
              <w:b w:val="0"/>
              <w:caps w:val="0"/>
              <w:noProof/>
              <w:color w:val="auto"/>
              <w:sz w:val="22"/>
            </w:rPr>
          </w:rPrChange>
        </w:rPr>
      </w:pPr>
      <w:ins w:id="2519" w:author="Nagendra Dhakar" w:date="2016-01-26T17:32:00Z">
        <w:r w:rsidRPr="00E7115E">
          <w:rPr>
            <w:rStyle w:val="Hyperlink"/>
            <w:b w:val="0"/>
            <w:noProof/>
            <w:color w:val="auto"/>
            <w:rPrChange w:id="2520" w:author="Nagendra Dhakar" w:date="2016-01-26T17:32:00Z">
              <w:rPr>
                <w:rStyle w:val="Hyperlink"/>
                <w:noProof/>
              </w:rPr>
            </w:rPrChange>
          </w:rPr>
          <w:fldChar w:fldCharType="begin"/>
        </w:r>
        <w:r w:rsidRPr="00E7115E">
          <w:rPr>
            <w:rStyle w:val="Hyperlink"/>
            <w:b w:val="0"/>
            <w:noProof/>
            <w:color w:val="auto"/>
            <w:rPrChange w:id="2521" w:author="Nagendra Dhakar" w:date="2016-01-26T17:32:00Z">
              <w:rPr>
                <w:rStyle w:val="Hyperlink"/>
                <w:noProof/>
              </w:rPr>
            </w:rPrChange>
          </w:rPr>
          <w:instrText xml:space="preserve"> </w:instrText>
        </w:r>
        <w:r w:rsidRPr="00E7115E">
          <w:rPr>
            <w:b w:val="0"/>
            <w:noProof/>
            <w:color w:val="auto"/>
            <w:rPrChange w:id="2522" w:author="Nagendra Dhakar" w:date="2016-01-26T17:32:00Z">
              <w:rPr>
                <w:noProof/>
              </w:rPr>
            </w:rPrChange>
          </w:rPr>
          <w:instrText>HYPERLINK \l "_Toc441592980"</w:instrText>
        </w:r>
        <w:r w:rsidRPr="00E7115E">
          <w:rPr>
            <w:rStyle w:val="Hyperlink"/>
            <w:b w:val="0"/>
            <w:noProof/>
            <w:color w:val="auto"/>
            <w:rPrChange w:id="2523" w:author="Nagendra Dhakar" w:date="2016-01-26T17:32:00Z">
              <w:rPr>
                <w:rStyle w:val="Hyperlink"/>
                <w:noProof/>
              </w:rPr>
            </w:rPrChange>
          </w:rPr>
          <w:instrText xml:space="preserve"> </w:instrText>
        </w:r>
        <w:r w:rsidRPr="00E7115E">
          <w:rPr>
            <w:rStyle w:val="Hyperlink"/>
            <w:b w:val="0"/>
            <w:noProof/>
            <w:color w:val="auto"/>
            <w:rPrChange w:id="2524" w:author="Nagendra Dhakar" w:date="2016-01-26T17:32:00Z">
              <w:rPr>
                <w:rStyle w:val="Hyperlink"/>
                <w:noProof/>
              </w:rPr>
            </w:rPrChange>
          </w:rPr>
        </w:r>
        <w:r w:rsidRPr="00E7115E">
          <w:rPr>
            <w:rStyle w:val="Hyperlink"/>
            <w:b w:val="0"/>
            <w:noProof/>
            <w:color w:val="auto"/>
            <w:rPrChange w:id="2525" w:author="Nagendra Dhakar" w:date="2016-01-26T17:32:00Z">
              <w:rPr>
                <w:rStyle w:val="Hyperlink"/>
                <w:noProof/>
              </w:rPr>
            </w:rPrChange>
          </w:rPr>
          <w:fldChar w:fldCharType="separate"/>
        </w:r>
        <w:r w:rsidRPr="00E7115E">
          <w:rPr>
            <w:rStyle w:val="Hyperlink"/>
            <w:b w:val="0"/>
            <w:noProof/>
            <w:color w:val="auto"/>
            <w:rPrChange w:id="2526" w:author="Nagendra Dhakar" w:date="2016-01-26T17:32:00Z">
              <w:rPr>
                <w:rStyle w:val="Hyperlink"/>
                <w:noProof/>
              </w:rPr>
            </w:rPrChange>
          </w:rPr>
          <w:t>Table 4.11. DTALite Input Node Pairs FIle Format</w:t>
        </w:r>
        <w:r w:rsidRPr="00E7115E">
          <w:rPr>
            <w:b w:val="0"/>
            <w:noProof/>
            <w:webHidden/>
            <w:color w:val="auto"/>
            <w:rPrChange w:id="2527" w:author="Nagendra Dhakar" w:date="2016-01-26T17:32:00Z">
              <w:rPr>
                <w:noProof/>
                <w:webHidden/>
              </w:rPr>
            </w:rPrChange>
          </w:rPr>
          <w:tab/>
        </w:r>
        <w:r w:rsidRPr="00E7115E">
          <w:rPr>
            <w:b w:val="0"/>
            <w:noProof/>
            <w:webHidden/>
            <w:color w:val="auto"/>
            <w:rPrChange w:id="2528" w:author="Nagendra Dhakar" w:date="2016-01-26T17:32:00Z">
              <w:rPr>
                <w:noProof/>
                <w:webHidden/>
              </w:rPr>
            </w:rPrChange>
          </w:rPr>
          <w:fldChar w:fldCharType="begin"/>
        </w:r>
        <w:r w:rsidRPr="00E7115E">
          <w:rPr>
            <w:b w:val="0"/>
            <w:noProof/>
            <w:webHidden/>
            <w:color w:val="auto"/>
            <w:rPrChange w:id="2529" w:author="Nagendra Dhakar" w:date="2016-01-26T17:32:00Z">
              <w:rPr>
                <w:noProof/>
                <w:webHidden/>
              </w:rPr>
            </w:rPrChange>
          </w:rPr>
          <w:instrText xml:space="preserve"> PAGEREF _Toc441592980 \h </w:instrText>
        </w:r>
        <w:r w:rsidRPr="00E7115E">
          <w:rPr>
            <w:b w:val="0"/>
            <w:noProof/>
            <w:webHidden/>
            <w:color w:val="auto"/>
            <w:rPrChange w:id="2530" w:author="Nagendra Dhakar" w:date="2016-01-26T17:32:00Z">
              <w:rPr>
                <w:noProof/>
                <w:webHidden/>
              </w:rPr>
            </w:rPrChange>
          </w:rPr>
        </w:r>
      </w:ins>
      <w:r w:rsidRPr="00E7115E">
        <w:rPr>
          <w:b w:val="0"/>
          <w:noProof/>
          <w:webHidden/>
          <w:color w:val="auto"/>
          <w:rPrChange w:id="2531" w:author="Nagendra Dhakar" w:date="2016-01-26T17:32:00Z">
            <w:rPr>
              <w:noProof/>
              <w:webHidden/>
            </w:rPr>
          </w:rPrChange>
        </w:rPr>
        <w:fldChar w:fldCharType="separate"/>
      </w:r>
      <w:ins w:id="2532" w:author="Nagendra Dhakar" w:date="2016-01-26T17:32:00Z">
        <w:r w:rsidRPr="00E7115E">
          <w:rPr>
            <w:b w:val="0"/>
            <w:noProof/>
            <w:webHidden/>
            <w:color w:val="auto"/>
            <w:rPrChange w:id="2533" w:author="Nagendra Dhakar" w:date="2016-01-26T17:32:00Z">
              <w:rPr>
                <w:noProof/>
                <w:webHidden/>
              </w:rPr>
            </w:rPrChange>
          </w:rPr>
          <w:t>47</w:t>
        </w:r>
        <w:r w:rsidRPr="00E7115E">
          <w:rPr>
            <w:b w:val="0"/>
            <w:noProof/>
            <w:webHidden/>
            <w:color w:val="auto"/>
            <w:rPrChange w:id="2534" w:author="Nagendra Dhakar" w:date="2016-01-26T17:32:00Z">
              <w:rPr>
                <w:noProof/>
                <w:webHidden/>
              </w:rPr>
            </w:rPrChange>
          </w:rPr>
          <w:fldChar w:fldCharType="end"/>
        </w:r>
        <w:r w:rsidRPr="00E7115E">
          <w:rPr>
            <w:rStyle w:val="Hyperlink"/>
            <w:b w:val="0"/>
            <w:noProof/>
            <w:color w:val="auto"/>
            <w:rPrChange w:id="2535" w:author="Nagendra Dhakar" w:date="2016-01-26T17:32:00Z">
              <w:rPr>
                <w:rStyle w:val="Hyperlink"/>
                <w:noProof/>
              </w:rPr>
            </w:rPrChange>
          </w:rPr>
          <w:fldChar w:fldCharType="end"/>
        </w:r>
      </w:ins>
    </w:p>
    <w:p w14:paraId="0A2D6BC7" w14:textId="77777777" w:rsidR="00E7115E" w:rsidRPr="00E7115E" w:rsidRDefault="00E7115E">
      <w:pPr>
        <w:pStyle w:val="TableofFigures"/>
        <w:rPr>
          <w:ins w:id="2536" w:author="Nagendra Dhakar" w:date="2016-01-26T17:32:00Z"/>
          <w:rFonts w:asciiTheme="minorHAnsi" w:eastAsiaTheme="minorEastAsia" w:hAnsiTheme="minorHAnsi"/>
          <w:b w:val="0"/>
          <w:caps w:val="0"/>
          <w:noProof/>
          <w:color w:val="auto"/>
          <w:sz w:val="22"/>
          <w:rPrChange w:id="2537" w:author="Nagendra Dhakar" w:date="2016-01-26T17:32:00Z">
            <w:rPr>
              <w:ins w:id="2538" w:author="Nagendra Dhakar" w:date="2016-01-26T17:32:00Z"/>
              <w:rFonts w:asciiTheme="minorHAnsi" w:eastAsiaTheme="minorEastAsia" w:hAnsiTheme="minorHAnsi"/>
              <w:b w:val="0"/>
              <w:caps w:val="0"/>
              <w:noProof/>
              <w:color w:val="auto"/>
              <w:sz w:val="22"/>
            </w:rPr>
          </w:rPrChange>
        </w:rPr>
      </w:pPr>
      <w:ins w:id="2539" w:author="Nagendra Dhakar" w:date="2016-01-26T17:32:00Z">
        <w:r w:rsidRPr="00E7115E">
          <w:rPr>
            <w:rStyle w:val="Hyperlink"/>
            <w:b w:val="0"/>
            <w:noProof/>
            <w:color w:val="auto"/>
            <w:rPrChange w:id="2540" w:author="Nagendra Dhakar" w:date="2016-01-26T17:32:00Z">
              <w:rPr>
                <w:rStyle w:val="Hyperlink"/>
                <w:noProof/>
              </w:rPr>
            </w:rPrChange>
          </w:rPr>
          <w:fldChar w:fldCharType="begin"/>
        </w:r>
        <w:r w:rsidRPr="00E7115E">
          <w:rPr>
            <w:rStyle w:val="Hyperlink"/>
            <w:b w:val="0"/>
            <w:noProof/>
            <w:color w:val="auto"/>
            <w:rPrChange w:id="2541" w:author="Nagendra Dhakar" w:date="2016-01-26T17:32:00Z">
              <w:rPr>
                <w:rStyle w:val="Hyperlink"/>
                <w:noProof/>
              </w:rPr>
            </w:rPrChange>
          </w:rPr>
          <w:instrText xml:space="preserve"> </w:instrText>
        </w:r>
        <w:r w:rsidRPr="00E7115E">
          <w:rPr>
            <w:b w:val="0"/>
            <w:noProof/>
            <w:color w:val="auto"/>
            <w:rPrChange w:id="2542" w:author="Nagendra Dhakar" w:date="2016-01-26T17:32:00Z">
              <w:rPr>
                <w:noProof/>
              </w:rPr>
            </w:rPrChange>
          </w:rPr>
          <w:instrText>HYPERLINK \l "_Toc441592981"</w:instrText>
        </w:r>
        <w:r w:rsidRPr="00E7115E">
          <w:rPr>
            <w:rStyle w:val="Hyperlink"/>
            <w:b w:val="0"/>
            <w:noProof/>
            <w:color w:val="auto"/>
            <w:rPrChange w:id="2543" w:author="Nagendra Dhakar" w:date="2016-01-26T17:32:00Z">
              <w:rPr>
                <w:rStyle w:val="Hyperlink"/>
                <w:noProof/>
              </w:rPr>
            </w:rPrChange>
          </w:rPr>
          <w:instrText xml:space="preserve"> </w:instrText>
        </w:r>
        <w:r w:rsidRPr="00E7115E">
          <w:rPr>
            <w:rStyle w:val="Hyperlink"/>
            <w:b w:val="0"/>
            <w:noProof/>
            <w:color w:val="auto"/>
            <w:rPrChange w:id="2544" w:author="Nagendra Dhakar" w:date="2016-01-26T17:32:00Z">
              <w:rPr>
                <w:rStyle w:val="Hyperlink"/>
                <w:noProof/>
              </w:rPr>
            </w:rPrChange>
          </w:rPr>
        </w:r>
        <w:r w:rsidRPr="00E7115E">
          <w:rPr>
            <w:rStyle w:val="Hyperlink"/>
            <w:b w:val="0"/>
            <w:noProof/>
            <w:color w:val="auto"/>
            <w:rPrChange w:id="2545" w:author="Nagendra Dhakar" w:date="2016-01-26T17:32:00Z">
              <w:rPr>
                <w:rStyle w:val="Hyperlink"/>
                <w:noProof/>
              </w:rPr>
            </w:rPrChange>
          </w:rPr>
          <w:fldChar w:fldCharType="separate"/>
        </w:r>
        <w:r w:rsidRPr="00E7115E">
          <w:rPr>
            <w:rStyle w:val="Hyperlink"/>
            <w:b w:val="0"/>
            <w:noProof/>
            <w:color w:val="auto"/>
            <w:rPrChange w:id="2546" w:author="Nagendra Dhakar" w:date="2016-01-26T17:32:00Z">
              <w:rPr>
                <w:rStyle w:val="Hyperlink"/>
                <w:noProof/>
              </w:rPr>
            </w:rPrChange>
          </w:rPr>
          <w:t>Table 4.12. DTALite Output Node Distance FIle Format</w:t>
        </w:r>
        <w:r w:rsidRPr="00E7115E">
          <w:rPr>
            <w:b w:val="0"/>
            <w:noProof/>
            <w:webHidden/>
            <w:color w:val="auto"/>
            <w:rPrChange w:id="2547" w:author="Nagendra Dhakar" w:date="2016-01-26T17:32:00Z">
              <w:rPr>
                <w:noProof/>
                <w:webHidden/>
              </w:rPr>
            </w:rPrChange>
          </w:rPr>
          <w:tab/>
        </w:r>
        <w:r w:rsidRPr="00E7115E">
          <w:rPr>
            <w:b w:val="0"/>
            <w:noProof/>
            <w:webHidden/>
            <w:color w:val="auto"/>
            <w:rPrChange w:id="2548" w:author="Nagendra Dhakar" w:date="2016-01-26T17:32:00Z">
              <w:rPr>
                <w:noProof/>
                <w:webHidden/>
              </w:rPr>
            </w:rPrChange>
          </w:rPr>
          <w:fldChar w:fldCharType="begin"/>
        </w:r>
        <w:r w:rsidRPr="00E7115E">
          <w:rPr>
            <w:b w:val="0"/>
            <w:noProof/>
            <w:webHidden/>
            <w:color w:val="auto"/>
            <w:rPrChange w:id="2549" w:author="Nagendra Dhakar" w:date="2016-01-26T17:32:00Z">
              <w:rPr>
                <w:noProof/>
                <w:webHidden/>
              </w:rPr>
            </w:rPrChange>
          </w:rPr>
          <w:instrText xml:space="preserve"> PAGEREF _Toc441592981 \h </w:instrText>
        </w:r>
        <w:r w:rsidRPr="00E7115E">
          <w:rPr>
            <w:b w:val="0"/>
            <w:noProof/>
            <w:webHidden/>
            <w:color w:val="auto"/>
            <w:rPrChange w:id="2550" w:author="Nagendra Dhakar" w:date="2016-01-26T17:32:00Z">
              <w:rPr>
                <w:noProof/>
                <w:webHidden/>
              </w:rPr>
            </w:rPrChange>
          </w:rPr>
        </w:r>
      </w:ins>
      <w:r w:rsidRPr="00E7115E">
        <w:rPr>
          <w:b w:val="0"/>
          <w:noProof/>
          <w:webHidden/>
          <w:color w:val="auto"/>
          <w:rPrChange w:id="2551" w:author="Nagendra Dhakar" w:date="2016-01-26T17:32:00Z">
            <w:rPr>
              <w:noProof/>
              <w:webHidden/>
            </w:rPr>
          </w:rPrChange>
        </w:rPr>
        <w:fldChar w:fldCharType="separate"/>
      </w:r>
      <w:ins w:id="2552" w:author="Nagendra Dhakar" w:date="2016-01-26T17:32:00Z">
        <w:r w:rsidRPr="00E7115E">
          <w:rPr>
            <w:b w:val="0"/>
            <w:noProof/>
            <w:webHidden/>
            <w:color w:val="auto"/>
            <w:rPrChange w:id="2553" w:author="Nagendra Dhakar" w:date="2016-01-26T17:32:00Z">
              <w:rPr>
                <w:noProof/>
                <w:webHidden/>
              </w:rPr>
            </w:rPrChange>
          </w:rPr>
          <w:t>47</w:t>
        </w:r>
        <w:r w:rsidRPr="00E7115E">
          <w:rPr>
            <w:b w:val="0"/>
            <w:noProof/>
            <w:webHidden/>
            <w:color w:val="auto"/>
            <w:rPrChange w:id="2554" w:author="Nagendra Dhakar" w:date="2016-01-26T17:32:00Z">
              <w:rPr>
                <w:noProof/>
                <w:webHidden/>
              </w:rPr>
            </w:rPrChange>
          </w:rPr>
          <w:fldChar w:fldCharType="end"/>
        </w:r>
        <w:r w:rsidRPr="00E7115E">
          <w:rPr>
            <w:rStyle w:val="Hyperlink"/>
            <w:b w:val="0"/>
            <w:noProof/>
            <w:color w:val="auto"/>
            <w:rPrChange w:id="2555" w:author="Nagendra Dhakar" w:date="2016-01-26T17:32:00Z">
              <w:rPr>
                <w:rStyle w:val="Hyperlink"/>
                <w:noProof/>
              </w:rPr>
            </w:rPrChange>
          </w:rPr>
          <w:fldChar w:fldCharType="end"/>
        </w:r>
      </w:ins>
    </w:p>
    <w:p w14:paraId="0B8C56E9" w14:textId="77777777" w:rsidR="00E7115E" w:rsidRPr="00E7115E" w:rsidRDefault="00E7115E">
      <w:pPr>
        <w:pStyle w:val="TableofFigures"/>
        <w:rPr>
          <w:ins w:id="2556" w:author="Nagendra Dhakar" w:date="2016-01-26T17:32:00Z"/>
          <w:rFonts w:asciiTheme="minorHAnsi" w:eastAsiaTheme="minorEastAsia" w:hAnsiTheme="minorHAnsi"/>
          <w:b w:val="0"/>
          <w:caps w:val="0"/>
          <w:noProof/>
          <w:color w:val="auto"/>
          <w:sz w:val="22"/>
          <w:rPrChange w:id="2557" w:author="Nagendra Dhakar" w:date="2016-01-26T17:32:00Z">
            <w:rPr>
              <w:ins w:id="2558" w:author="Nagendra Dhakar" w:date="2016-01-26T17:32:00Z"/>
              <w:rFonts w:asciiTheme="minorHAnsi" w:eastAsiaTheme="minorEastAsia" w:hAnsiTheme="minorHAnsi"/>
              <w:b w:val="0"/>
              <w:caps w:val="0"/>
              <w:noProof/>
              <w:color w:val="auto"/>
              <w:sz w:val="22"/>
            </w:rPr>
          </w:rPrChange>
        </w:rPr>
      </w:pPr>
      <w:ins w:id="2559" w:author="Nagendra Dhakar" w:date="2016-01-26T17:32:00Z">
        <w:r w:rsidRPr="00E7115E">
          <w:rPr>
            <w:rStyle w:val="Hyperlink"/>
            <w:b w:val="0"/>
            <w:noProof/>
            <w:color w:val="auto"/>
            <w:rPrChange w:id="2560" w:author="Nagendra Dhakar" w:date="2016-01-26T17:32:00Z">
              <w:rPr>
                <w:rStyle w:val="Hyperlink"/>
                <w:noProof/>
              </w:rPr>
            </w:rPrChange>
          </w:rPr>
          <w:fldChar w:fldCharType="begin"/>
        </w:r>
        <w:r w:rsidRPr="00E7115E">
          <w:rPr>
            <w:rStyle w:val="Hyperlink"/>
            <w:b w:val="0"/>
            <w:noProof/>
            <w:color w:val="auto"/>
            <w:rPrChange w:id="2561" w:author="Nagendra Dhakar" w:date="2016-01-26T17:32:00Z">
              <w:rPr>
                <w:rStyle w:val="Hyperlink"/>
                <w:noProof/>
              </w:rPr>
            </w:rPrChange>
          </w:rPr>
          <w:instrText xml:space="preserve"> </w:instrText>
        </w:r>
        <w:r w:rsidRPr="00E7115E">
          <w:rPr>
            <w:b w:val="0"/>
            <w:noProof/>
            <w:color w:val="auto"/>
            <w:rPrChange w:id="2562" w:author="Nagendra Dhakar" w:date="2016-01-26T17:32:00Z">
              <w:rPr>
                <w:noProof/>
              </w:rPr>
            </w:rPrChange>
          </w:rPr>
          <w:instrText>HYPERLINK \l "_Toc441592982"</w:instrText>
        </w:r>
        <w:r w:rsidRPr="00E7115E">
          <w:rPr>
            <w:rStyle w:val="Hyperlink"/>
            <w:b w:val="0"/>
            <w:noProof/>
            <w:color w:val="auto"/>
            <w:rPrChange w:id="2563" w:author="Nagendra Dhakar" w:date="2016-01-26T17:32:00Z">
              <w:rPr>
                <w:rStyle w:val="Hyperlink"/>
                <w:noProof/>
              </w:rPr>
            </w:rPrChange>
          </w:rPr>
          <w:instrText xml:space="preserve"> </w:instrText>
        </w:r>
        <w:r w:rsidRPr="00E7115E">
          <w:rPr>
            <w:rStyle w:val="Hyperlink"/>
            <w:b w:val="0"/>
            <w:noProof/>
            <w:color w:val="auto"/>
            <w:rPrChange w:id="2564" w:author="Nagendra Dhakar" w:date="2016-01-26T17:32:00Z">
              <w:rPr>
                <w:rStyle w:val="Hyperlink"/>
                <w:noProof/>
              </w:rPr>
            </w:rPrChange>
          </w:rPr>
        </w:r>
        <w:r w:rsidRPr="00E7115E">
          <w:rPr>
            <w:rStyle w:val="Hyperlink"/>
            <w:b w:val="0"/>
            <w:noProof/>
            <w:color w:val="auto"/>
            <w:rPrChange w:id="2565" w:author="Nagendra Dhakar" w:date="2016-01-26T17:32:00Z">
              <w:rPr>
                <w:rStyle w:val="Hyperlink"/>
                <w:noProof/>
              </w:rPr>
            </w:rPrChange>
          </w:rPr>
          <w:fldChar w:fldCharType="separate"/>
        </w:r>
        <w:r w:rsidRPr="00E7115E">
          <w:rPr>
            <w:rStyle w:val="Hyperlink"/>
            <w:b w:val="0"/>
            <w:noProof/>
            <w:color w:val="auto"/>
            <w:rPrChange w:id="2566" w:author="Nagendra Dhakar" w:date="2016-01-26T17:32:00Z">
              <w:rPr>
                <w:rStyle w:val="Hyperlink"/>
                <w:noProof/>
              </w:rPr>
            </w:rPrChange>
          </w:rPr>
          <w:t>Table 4.13. Buffered Microzone File</w:t>
        </w:r>
        <w:r w:rsidRPr="00E7115E">
          <w:rPr>
            <w:b w:val="0"/>
            <w:noProof/>
            <w:webHidden/>
            <w:color w:val="auto"/>
            <w:rPrChange w:id="2567" w:author="Nagendra Dhakar" w:date="2016-01-26T17:32:00Z">
              <w:rPr>
                <w:noProof/>
                <w:webHidden/>
              </w:rPr>
            </w:rPrChange>
          </w:rPr>
          <w:tab/>
        </w:r>
        <w:r w:rsidRPr="00E7115E">
          <w:rPr>
            <w:b w:val="0"/>
            <w:noProof/>
            <w:webHidden/>
            <w:color w:val="auto"/>
            <w:rPrChange w:id="2568" w:author="Nagendra Dhakar" w:date="2016-01-26T17:32:00Z">
              <w:rPr>
                <w:noProof/>
                <w:webHidden/>
              </w:rPr>
            </w:rPrChange>
          </w:rPr>
          <w:fldChar w:fldCharType="begin"/>
        </w:r>
        <w:r w:rsidRPr="00E7115E">
          <w:rPr>
            <w:b w:val="0"/>
            <w:noProof/>
            <w:webHidden/>
            <w:color w:val="auto"/>
            <w:rPrChange w:id="2569" w:author="Nagendra Dhakar" w:date="2016-01-26T17:32:00Z">
              <w:rPr>
                <w:noProof/>
                <w:webHidden/>
              </w:rPr>
            </w:rPrChange>
          </w:rPr>
          <w:instrText xml:space="preserve"> PAGEREF _Toc441592982 \h </w:instrText>
        </w:r>
        <w:r w:rsidRPr="00E7115E">
          <w:rPr>
            <w:b w:val="0"/>
            <w:noProof/>
            <w:webHidden/>
            <w:color w:val="auto"/>
            <w:rPrChange w:id="2570" w:author="Nagendra Dhakar" w:date="2016-01-26T17:32:00Z">
              <w:rPr>
                <w:noProof/>
                <w:webHidden/>
              </w:rPr>
            </w:rPrChange>
          </w:rPr>
        </w:r>
      </w:ins>
      <w:r w:rsidRPr="00E7115E">
        <w:rPr>
          <w:b w:val="0"/>
          <w:noProof/>
          <w:webHidden/>
          <w:color w:val="auto"/>
          <w:rPrChange w:id="2571" w:author="Nagendra Dhakar" w:date="2016-01-26T17:32:00Z">
            <w:rPr>
              <w:noProof/>
              <w:webHidden/>
            </w:rPr>
          </w:rPrChange>
        </w:rPr>
        <w:fldChar w:fldCharType="separate"/>
      </w:r>
      <w:ins w:id="2572" w:author="Nagendra Dhakar" w:date="2016-01-26T17:32:00Z">
        <w:r w:rsidRPr="00E7115E">
          <w:rPr>
            <w:b w:val="0"/>
            <w:noProof/>
            <w:webHidden/>
            <w:color w:val="auto"/>
            <w:rPrChange w:id="2573" w:author="Nagendra Dhakar" w:date="2016-01-26T17:32:00Z">
              <w:rPr>
                <w:noProof/>
                <w:webHidden/>
              </w:rPr>
            </w:rPrChange>
          </w:rPr>
          <w:t>48</w:t>
        </w:r>
        <w:r w:rsidRPr="00E7115E">
          <w:rPr>
            <w:b w:val="0"/>
            <w:noProof/>
            <w:webHidden/>
            <w:color w:val="auto"/>
            <w:rPrChange w:id="2574" w:author="Nagendra Dhakar" w:date="2016-01-26T17:32:00Z">
              <w:rPr>
                <w:noProof/>
                <w:webHidden/>
              </w:rPr>
            </w:rPrChange>
          </w:rPr>
          <w:fldChar w:fldCharType="end"/>
        </w:r>
        <w:r w:rsidRPr="00E7115E">
          <w:rPr>
            <w:rStyle w:val="Hyperlink"/>
            <w:b w:val="0"/>
            <w:noProof/>
            <w:color w:val="auto"/>
            <w:rPrChange w:id="2575" w:author="Nagendra Dhakar" w:date="2016-01-26T17:32:00Z">
              <w:rPr>
                <w:rStyle w:val="Hyperlink"/>
                <w:noProof/>
              </w:rPr>
            </w:rPrChange>
          </w:rPr>
          <w:fldChar w:fldCharType="end"/>
        </w:r>
      </w:ins>
    </w:p>
    <w:p w14:paraId="21EEE32A" w14:textId="77777777" w:rsidR="00E7115E" w:rsidRPr="00E7115E" w:rsidRDefault="00E7115E">
      <w:pPr>
        <w:pStyle w:val="TableofFigures"/>
        <w:rPr>
          <w:ins w:id="2576" w:author="Nagendra Dhakar" w:date="2016-01-26T17:32:00Z"/>
          <w:rFonts w:asciiTheme="minorHAnsi" w:eastAsiaTheme="minorEastAsia" w:hAnsiTheme="minorHAnsi"/>
          <w:b w:val="0"/>
          <w:caps w:val="0"/>
          <w:noProof/>
          <w:color w:val="auto"/>
          <w:sz w:val="22"/>
          <w:rPrChange w:id="2577" w:author="Nagendra Dhakar" w:date="2016-01-26T17:32:00Z">
            <w:rPr>
              <w:ins w:id="2578" w:author="Nagendra Dhakar" w:date="2016-01-26T17:32:00Z"/>
              <w:rFonts w:asciiTheme="minorHAnsi" w:eastAsiaTheme="minorEastAsia" w:hAnsiTheme="minorHAnsi"/>
              <w:b w:val="0"/>
              <w:caps w:val="0"/>
              <w:noProof/>
              <w:color w:val="auto"/>
              <w:sz w:val="22"/>
            </w:rPr>
          </w:rPrChange>
        </w:rPr>
      </w:pPr>
      <w:ins w:id="2579" w:author="Nagendra Dhakar" w:date="2016-01-26T17:32:00Z">
        <w:r w:rsidRPr="00E7115E">
          <w:rPr>
            <w:rStyle w:val="Hyperlink"/>
            <w:b w:val="0"/>
            <w:noProof/>
            <w:color w:val="auto"/>
            <w:rPrChange w:id="2580" w:author="Nagendra Dhakar" w:date="2016-01-26T17:32:00Z">
              <w:rPr>
                <w:rStyle w:val="Hyperlink"/>
                <w:noProof/>
              </w:rPr>
            </w:rPrChange>
          </w:rPr>
          <w:fldChar w:fldCharType="begin"/>
        </w:r>
        <w:r w:rsidRPr="00E7115E">
          <w:rPr>
            <w:rStyle w:val="Hyperlink"/>
            <w:b w:val="0"/>
            <w:noProof/>
            <w:color w:val="auto"/>
            <w:rPrChange w:id="2581" w:author="Nagendra Dhakar" w:date="2016-01-26T17:32:00Z">
              <w:rPr>
                <w:rStyle w:val="Hyperlink"/>
                <w:noProof/>
              </w:rPr>
            </w:rPrChange>
          </w:rPr>
          <w:instrText xml:space="preserve"> </w:instrText>
        </w:r>
        <w:r w:rsidRPr="00E7115E">
          <w:rPr>
            <w:b w:val="0"/>
            <w:noProof/>
            <w:color w:val="auto"/>
            <w:rPrChange w:id="2582" w:author="Nagendra Dhakar" w:date="2016-01-26T17:32:00Z">
              <w:rPr>
                <w:noProof/>
              </w:rPr>
            </w:rPrChange>
          </w:rPr>
          <w:instrText>HYPERLINK \l "_Toc441592983"</w:instrText>
        </w:r>
        <w:r w:rsidRPr="00E7115E">
          <w:rPr>
            <w:rStyle w:val="Hyperlink"/>
            <w:b w:val="0"/>
            <w:noProof/>
            <w:color w:val="auto"/>
            <w:rPrChange w:id="2583" w:author="Nagendra Dhakar" w:date="2016-01-26T17:32:00Z">
              <w:rPr>
                <w:rStyle w:val="Hyperlink"/>
                <w:noProof/>
              </w:rPr>
            </w:rPrChange>
          </w:rPr>
          <w:instrText xml:space="preserve"> </w:instrText>
        </w:r>
        <w:r w:rsidRPr="00E7115E">
          <w:rPr>
            <w:rStyle w:val="Hyperlink"/>
            <w:b w:val="0"/>
            <w:noProof/>
            <w:color w:val="auto"/>
            <w:rPrChange w:id="2584" w:author="Nagendra Dhakar" w:date="2016-01-26T17:32:00Z">
              <w:rPr>
                <w:rStyle w:val="Hyperlink"/>
                <w:noProof/>
              </w:rPr>
            </w:rPrChange>
          </w:rPr>
        </w:r>
        <w:r w:rsidRPr="00E7115E">
          <w:rPr>
            <w:rStyle w:val="Hyperlink"/>
            <w:b w:val="0"/>
            <w:noProof/>
            <w:color w:val="auto"/>
            <w:rPrChange w:id="2585" w:author="Nagendra Dhakar" w:date="2016-01-26T17:32:00Z">
              <w:rPr>
                <w:rStyle w:val="Hyperlink"/>
                <w:noProof/>
              </w:rPr>
            </w:rPrChange>
          </w:rPr>
          <w:fldChar w:fldCharType="separate"/>
        </w:r>
        <w:r w:rsidRPr="00E7115E">
          <w:rPr>
            <w:rStyle w:val="Hyperlink"/>
            <w:b w:val="0"/>
            <w:noProof/>
            <w:color w:val="auto"/>
            <w:rPrChange w:id="2586" w:author="Nagendra Dhakar" w:date="2016-01-26T17:32:00Z">
              <w:rPr>
                <w:rStyle w:val="Hyperlink"/>
                <w:noProof/>
              </w:rPr>
            </w:rPrChange>
          </w:rPr>
          <w:t>Table 4.14. Base Parcel/Microzone File FOrmat</w:t>
        </w:r>
        <w:r w:rsidRPr="00E7115E">
          <w:rPr>
            <w:b w:val="0"/>
            <w:noProof/>
            <w:webHidden/>
            <w:color w:val="auto"/>
            <w:rPrChange w:id="2587" w:author="Nagendra Dhakar" w:date="2016-01-26T17:32:00Z">
              <w:rPr>
                <w:noProof/>
                <w:webHidden/>
              </w:rPr>
            </w:rPrChange>
          </w:rPr>
          <w:tab/>
        </w:r>
        <w:r w:rsidRPr="00E7115E">
          <w:rPr>
            <w:b w:val="0"/>
            <w:noProof/>
            <w:webHidden/>
            <w:color w:val="auto"/>
            <w:rPrChange w:id="2588" w:author="Nagendra Dhakar" w:date="2016-01-26T17:32:00Z">
              <w:rPr>
                <w:noProof/>
                <w:webHidden/>
              </w:rPr>
            </w:rPrChange>
          </w:rPr>
          <w:fldChar w:fldCharType="begin"/>
        </w:r>
        <w:r w:rsidRPr="00E7115E">
          <w:rPr>
            <w:b w:val="0"/>
            <w:noProof/>
            <w:webHidden/>
            <w:color w:val="auto"/>
            <w:rPrChange w:id="2589" w:author="Nagendra Dhakar" w:date="2016-01-26T17:32:00Z">
              <w:rPr>
                <w:noProof/>
                <w:webHidden/>
              </w:rPr>
            </w:rPrChange>
          </w:rPr>
          <w:instrText xml:space="preserve"> PAGEREF _Toc441592983 \h </w:instrText>
        </w:r>
        <w:r w:rsidRPr="00E7115E">
          <w:rPr>
            <w:b w:val="0"/>
            <w:noProof/>
            <w:webHidden/>
            <w:color w:val="auto"/>
            <w:rPrChange w:id="2590" w:author="Nagendra Dhakar" w:date="2016-01-26T17:32:00Z">
              <w:rPr>
                <w:noProof/>
                <w:webHidden/>
              </w:rPr>
            </w:rPrChange>
          </w:rPr>
        </w:r>
      </w:ins>
      <w:r w:rsidRPr="00E7115E">
        <w:rPr>
          <w:b w:val="0"/>
          <w:noProof/>
          <w:webHidden/>
          <w:color w:val="auto"/>
          <w:rPrChange w:id="2591" w:author="Nagendra Dhakar" w:date="2016-01-26T17:32:00Z">
            <w:rPr>
              <w:noProof/>
              <w:webHidden/>
            </w:rPr>
          </w:rPrChange>
        </w:rPr>
        <w:fldChar w:fldCharType="separate"/>
      </w:r>
      <w:ins w:id="2592" w:author="Nagendra Dhakar" w:date="2016-01-26T17:32:00Z">
        <w:r w:rsidRPr="00E7115E">
          <w:rPr>
            <w:b w:val="0"/>
            <w:noProof/>
            <w:webHidden/>
            <w:color w:val="auto"/>
            <w:rPrChange w:id="2593" w:author="Nagendra Dhakar" w:date="2016-01-26T17:32:00Z">
              <w:rPr>
                <w:noProof/>
                <w:webHidden/>
              </w:rPr>
            </w:rPrChange>
          </w:rPr>
          <w:t>51</w:t>
        </w:r>
        <w:r w:rsidRPr="00E7115E">
          <w:rPr>
            <w:b w:val="0"/>
            <w:noProof/>
            <w:webHidden/>
            <w:color w:val="auto"/>
            <w:rPrChange w:id="2594" w:author="Nagendra Dhakar" w:date="2016-01-26T17:32:00Z">
              <w:rPr>
                <w:noProof/>
                <w:webHidden/>
              </w:rPr>
            </w:rPrChange>
          </w:rPr>
          <w:fldChar w:fldCharType="end"/>
        </w:r>
        <w:r w:rsidRPr="00E7115E">
          <w:rPr>
            <w:rStyle w:val="Hyperlink"/>
            <w:b w:val="0"/>
            <w:noProof/>
            <w:color w:val="auto"/>
            <w:rPrChange w:id="2595" w:author="Nagendra Dhakar" w:date="2016-01-26T17:32:00Z">
              <w:rPr>
                <w:rStyle w:val="Hyperlink"/>
                <w:noProof/>
              </w:rPr>
            </w:rPrChange>
          </w:rPr>
          <w:fldChar w:fldCharType="end"/>
        </w:r>
      </w:ins>
    </w:p>
    <w:p w14:paraId="648D96C6" w14:textId="77777777" w:rsidR="00E7115E" w:rsidRPr="00E7115E" w:rsidRDefault="00E7115E">
      <w:pPr>
        <w:pStyle w:val="TableofFigures"/>
        <w:rPr>
          <w:ins w:id="2596" w:author="Nagendra Dhakar" w:date="2016-01-26T17:32:00Z"/>
          <w:rFonts w:asciiTheme="minorHAnsi" w:eastAsiaTheme="minorEastAsia" w:hAnsiTheme="minorHAnsi"/>
          <w:b w:val="0"/>
          <w:caps w:val="0"/>
          <w:noProof/>
          <w:color w:val="auto"/>
          <w:sz w:val="22"/>
          <w:rPrChange w:id="2597" w:author="Nagendra Dhakar" w:date="2016-01-26T17:32:00Z">
            <w:rPr>
              <w:ins w:id="2598" w:author="Nagendra Dhakar" w:date="2016-01-26T17:32:00Z"/>
              <w:rFonts w:asciiTheme="minorHAnsi" w:eastAsiaTheme="minorEastAsia" w:hAnsiTheme="minorHAnsi"/>
              <w:b w:val="0"/>
              <w:caps w:val="0"/>
              <w:noProof/>
              <w:color w:val="auto"/>
              <w:sz w:val="22"/>
            </w:rPr>
          </w:rPrChange>
        </w:rPr>
      </w:pPr>
      <w:ins w:id="2599" w:author="Nagendra Dhakar" w:date="2016-01-26T17:32:00Z">
        <w:r w:rsidRPr="00E7115E">
          <w:rPr>
            <w:rStyle w:val="Hyperlink"/>
            <w:b w:val="0"/>
            <w:noProof/>
            <w:color w:val="auto"/>
            <w:rPrChange w:id="2600" w:author="Nagendra Dhakar" w:date="2016-01-26T17:32:00Z">
              <w:rPr>
                <w:rStyle w:val="Hyperlink"/>
                <w:noProof/>
              </w:rPr>
            </w:rPrChange>
          </w:rPr>
          <w:fldChar w:fldCharType="begin"/>
        </w:r>
        <w:r w:rsidRPr="00E7115E">
          <w:rPr>
            <w:rStyle w:val="Hyperlink"/>
            <w:b w:val="0"/>
            <w:noProof/>
            <w:color w:val="auto"/>
            <w:rPrChange w:id="2601" w:author="Nagendra Dhakar" w:date="2016-01-26T17:32:00Z">
              <w:rPr>
                <w:rStyle w:val="Hyperlink"/>
                <w:noProof/>
              </w:rPr>
            </w:rPrChange>
          </w:rPr>
          <w:instrText xml:space="preserve"> </w:instrText>
        </w:r>
        <w:r w:rsidRPr="00E7115E">
          <w:rPr>
            <w:b w:val="0"/>
            <w:noProof/>
            <w:color w:val="auto"/>
            <w:rPrChange w:id="2602" w:author="Nagendra Dhakar" w:date="2016-01-26T17:32:00Z">
              <w:rPr>
                <w:noProof/>
              </w:rPr>
            </w:rPrChange>
          </w:rPr>
          <w:instrText>HYPERLINK \l "_Toc441592984"</w:instrText>
        </w:r>
        <w:r w:rsidRPr="00E7115E">
          <w:rPr>
            <w:rStyle w:val="Hyperlink"/>
            <w:b w:val="0"/>
            <w:noProof/>
            <w:color w:val="auto"/>
            <w:rPrChange w:id="2603" w:author="Nagendra Dhakar" w:date="2016-01-26T17:32:00Z">
              <w:rPr>
                <w:rStyle w:val="Hyperlink"/>
                <w:noProof/>
              </w:rPr>
            </w:rPrChange>
          </w:rPr>
          <w:instrText xml:space="preserve"> </w:instrText>
        </w:r>
        <w:r w:rsidRPr="00E7115E">
          <w:rPr>
            <w:rStyle w:val="Hyperlink"/>
            <w:b w:val="0"/>
            <w:noProof/>
            <w:color w:val="auto"/>
            <w:rPrChange w:id="2604" w:author="Nagendra Dhakar" w:date="2016-01-26T17:32:00Z">
              <w:rPr>
                <w:rStyle w:val="Hyperlink"/>
                <w:noProof/>
              </w:rPr>
            </w:rPrChange>
          </w:rPr>
        </w:r>
        <w:r w:rsidRPr="00E7115E">
          <w:rPr>
            <w:rStyle w:val="Hyperlink"/>
            <w:b w:val="0"/>
            <w:noProof/>
            <w:color w:val="auto"/>
            <w:rPrChange w:id="2605" w:author="Nagendra Dhakar" w:date="2016-01-26T17:32:00Z">
              <w:rPr>
                <w:rStyle w:val="Hyperlink"/>
                <w:noProof/>
              </w:rPr>
            </w:rPrChange>
          </w:rPr>
          <w:fldChar w:fldCharType="separate"/>
        </w:r>
        <w:r w:rsidRPr="00E7115E">
          <w:rPr>
            <w:rStyle w:val="Hyperlink"/>
            <w:b w:val="0"/>
            <w:noProof/>
            <w:color w:val="auto"/>
            <w:rPrChange w:id="2606" w:author="Nagendra Dhakar" w:date="2016-01-26T17:32:00Z">
              <w:rPr>
                <w:rStyle w:val="Hyperlink"/>
                <w:noProof/>
              </w:rPr>
            </w:rPrChange>
          </w:rPr>
          <w:t>Table 4.15. Intersection Dat File Format</w:t>
        </w:r>
        <w:r w:rsidRPr="00E7115E">
          <w:rPr>
            <w:b w:val="0"/>
            <w:noProof/>
            <w:webHidden/>
            <w:color w:val="auto"/>
            <w:rPrChange w:id="2607" w:author="Nagendra Dhakar" w:date="2016-01-26T17:32:00Z">
              <w:rPr>
                <w:noProof/>
                <w:webHidden/>
              </w:rPr>
            </w:rPrChange>
          </w:rPr>
          <w:tab/>
        </w:r>
        <w:r w:rsidRPr="00E7115E">
          <w:rPr>
            <w:b w:val="0"/>
            <w:noProof/>
            <w:webHidden/>
            <w:color w:val="auto"/>
            <w:rPrChange w:id="2608" w:author="Nagendra Dhakar" w:date="2016-01-26T17:32:00Z">
              <w:rPr>
                <w:noProof/>
                <w:webHidden/>
              </w:rPr>
            </w:rPrChange>
          </w:rPr>
          <w:fldChar w:fldCharType="begin"/>
        </w:r>
        <w:r w:rsidRPr="00E7115E">
          <w:rPr>
            <w:b w:val="0"/>
            <w:noProof/>
            <w:webHidden/>
            <w:color w:val="auto"/>
            <w:rPrChange w:id="2609" w:author="Nagendra Dhakar" w:date="2016-01-26T17:32:00Z">
              <w:rPr>
                <w:noProof/>
                <w:webHidden/>
              </w:rPr>
            </w:rPrChange>
          </w:rPr>
          <w:instrText xml:space="preserve"> PAGEREF _Toc441592984 \h </w:instrText>
        </w:r>
        <w:r w:rsidRPr="00E7115E">
          <w:rPr>
            <w:b w:val="0"/>
            <w:noProof/>
            <w:webHidden/>
            <w:color w:val="auto"/>
            <w:rPrChange w:id="2610" w:author="Nagendra Dhakar" w:date="2016-01-26T17:32:00Z">
              <w:rPr>
                <w:noProof/>
                <w:webHidden/>
              </w:rPr>
            </w:rPrChange>
          </w:rPr>
        </w:r>
      </w:ins>
      <w:r w:rsidRPr="00E7115E">
        <w:rPr>
          <w:b w:val="0"/>
          <w:noProof/>
          <w:webHidden/>
          <w:color w:val="auto"/>
          <w:rPrChange w:id="2611" w:author="Nagendra Dhakar" w:date="2016-01-26T17:32:00Z">
            <w:rPr>
              <w:noProof/>
              <w:webHidden/>
            </w:rPr>
          </w:rPrChange>
        </w:rPr>
        <w:fldChar w:fldCharType="separate"/>
      </w:r>
      <w:ins w:id="2612" w:author="Nagendra Dhakar" w:date="2016-01-26T17:32:00Z">
        <w:r w:rsidRPr="00E7115E">
          <w:rPr>
            <w:b w:val="0"/>
            <w:noProof/>
            <w:webHidden/>
            <w:color w:val="auto"/>
            <w:rPrChange w:id="2613" w:author="Nagendra Dhakar" w:date="2016-01-26T17:32:00Z">
              <w:rPr>
                <w:noProof/>
                <w:webHidden/>
              </w:rPr>
            </w:rPrChange>
          </w:rPr>
          <w:t>52</w:t>
        </w:r>
        <w:r w:rsidRPr="00E7115E">
          <w:rPr>
            <w:b w:val="0"/>
            <w:noProof/>
            <w:webHidden/>
            <w:color w:val="auto"/>
            <w:rPrChange w:id="2614" w:author="Nagendra Dhakar" w:date="2016-01-26T17:32:00Z">
              <w:rPr>
                <w:noProof/>
                <w:webHidden/>
              </w:rPr>
            </w:rPrChange>
          </w:rPr>
          <w:fldChar w:fldCharType="end"/>
        </w:r>
        <w:r w:rsidRPr="00E7115E">
          <w:rPr>
            <w:rStyle w:val="Hyperlink"/>
            <w:b w:val="0"/>
            <w:noProof/>
            <w:color w:val="auto"/>
            <w:rPrChange w:id="2615" w:author="Nagendra Dhakar" w:date="2016-01-26T17:32:00Z">
              <w:rPr>
                <w:rStyle w:val="Hyperlink"/>
                <w:noProof/>
              </w:rPr>
            </w:rPrChange>
          </w:rPr>
          <w:fldChar w:fldCharType="end"/>
        </w:r>
      </w:ins>
    </w:p>
    <w:p w14:paraId="26DE25F0" w14:textId="77777777" w:rsidR="00E7115E" w:rsidRPr="00E7115E" w:rsidRDefault="00E7115E">
      <w:pPr>
        <w:pStyle w:val="TableofFigures"/>
        <w:rPr>
          <w:ins w:id="2616" w:author="Nagendra Dhakar" w:date="2016-01-26T17:32:00Z"/>
          <w:rFonts w:asciiTheme="minorHAnsi" w:eastAsiaTheme="minorEastAsia" w:hAnsiTheme="minorHAnsi"/>
          <w:b w:val="0"/>
          <w:caps w:val="0"/>
          <w:noProof/>
          <w:color w:val="auto"/>
          <w:sz w:val="22"/>
          <w:rPrChange w:id="2617" w:author="Nagendra Dhakar" w:date="2016-01-26T17:32:00Z">
            <w:rPr>
              <w:ins w:id="2618" w:author="Nagendra Dhakar" w:date="2016-01-26T17:32:00Z"/>
              <w:rFonts w:asciiTheme="minorHAnsi" w:eastAsiaTheme="minorEastAsia" w:hAnsiTheme="minorHAnsi"/>
              <w:b w:val="0"/>
              <w:caps w:val="0"/>
              <w:noProof/>
              <w:color w:val="auto"/>
              <w:sz w:val="22"/>
            </w:rPr>
          </w:rPrChange>
        </w:rPr>
      </w:pPr>
      <w:ins w:id="2619" w:author="Nagendra Dhakar" w:date="2016-01-26T17:32:00Z">
        <w:r w:rsidRPr="00E7115E">
          <w:rPr>
            <w:rStyle w:val="Hyperlink"/>
            <w:b w:val="0"/>
            <w:noProof/>
            <w:color w:val="auto"/>
            <w:rPrChange w:id="2620" w:author="Nagendra Dhakar" w:date="2016-01-26T17:32:00Z">
              <w:rPr>
                <w:rStyle w:val="Hyperlink"/>
                <w:noProof/>
              </w:rPr>
            </w:rPrChange>
          </w:rPr>
          <w:fldChar w:fldCharType="begin"/>
        </w:r>
        <w:r w:rsidRPr="00E7115E">
          <w:rPr>
            <w:rStyle w:val="Hyperlink"/>
            <w:b w:val="0"/>
            <w:noProof/>
            <w:color w:val="auto"/>
            <w:rPrChange w:id="2621" w:author="Nagendra Dhakar" w:date="2016-01-26T17:32:00Z">
              <w:rPr>
                <w:rStyle w:val="Hyperlink"/>
                <w:noProof/>
              </w:rPr>
            </w:rPrChange>
          </w:rPr>
          <w:instrText xml:space="preserve"> </w:instrText>
        </w:r>
        <w:r w:rsidRPr="00E7115E">
          <w:rPr>
            <w:b w:val="0"/>
            <w:noProof/>
            <w:color w:val="auto"/>
            <w:rPrChange w:id="2622" w:author="Nagendra Dhakar" w:date="2016-01-26T17:32:00Z">
              <w:rPr>
                <w:noProof/>
              </w:rPr>
            </w:rPrChange>
          </w:rPr>
          <w:instrText>HYPERLINK \l "_Toc441592985"</w:instrText>
        </w:r>
        <w:r w:rsidRPr="00E7115E">
          <w:rPr>
            <w:rStyle w:val="Hyperlink"/>
            <w:b w:val="0"/>
            <w:noProof/>
            <w:color w:val="auto"/>
            <w:rPrChange w:id="2623" w:author="Nagendra Dhakar" w:date="2016-01-26T17:32:00Z">
              <w:rPr>
                <w:rStyle w:val="Hyperlink"/>
                <w:noProof/>
              </w:rPr>
            </w:rPrChange>
          </w:rPr>
          <w:instrText xml:space="preserve"> </w:instrText>
        </w:r>
        <w:r w:rsidRPr="00E7115E">
          <w:rPr>
            <w:rStyle w:val="Hyperlink"/>
            <w:b w:val="0"/>
            <w:noProof/>
            <w:color w:val="auto"/>
            <w:rPrChange w:id="2624" w:author="Nagendra Dhakar" w:date="2016-01-26T17:32:00Z">
              <w:rPr>
                <w:rStyle w:val="Hyperlink"/>
                <w:noProof/>
              </w:rPr>
            </w:rPrChange>
          </w:rPr>
        </w:r>
        <w:r w:rsidRPr="00E7115E">
          <w:rPr>
            <w:rStyle w:val="Hyperlink"/>
            <w:b w:val="0"/>
            <w:noProof/>
            <w:color w:val="auto"/>
            <w:rPrChange w:id="2625" w:author="Nagendra Dhakar" w:date="2016-01-26T17:32:00Z">
              <w:rPr>
                <w:rStyle w:val="Hyperlink"/>
                <w:noProof/>
              </w:rPr>
            </w:rPrChange>
          </w:rPr>
          <w:fldChar w:fldCharType="separate"/>
        </w:r>
        <w:r w:rsidRPr="00E7115E">
          <w:rPr>
            <w:rStyle w:val="Hyperlink"/>
            <w:b w:val="0"/>
            <w:noProof/>
            <w:color w:val="auto"/>
            <w:rPrChange w:id="2626" w:author="Nagendra Dhakar" w:date="2016-01-26T17:32:00Z">
              <w:rPr>
                <w:rStyle w:val="Hyperlink"/>
                <w:noProof/>
              </w:rPr>
            </w:rPrChange>
          </w:rPr>
          <w:t>Table 4.16. Transit Stops File Format</w:t>
        </w:r>
        <w:r w:rsidRPr="00E7115E">
          <w:rPr>
            <w:b w:val="0"/>
            <w:noProof/>
            <w:webHidden/>
            <w:color w:val="auto"/>
            <w:rPrChange w:id="2627" w:author="Nagendra Dhakar" w:date="2016-01-26T17:32:00Z">
              <w:rPr>
                <w:noProof/>
                <w:webHidden/>
              </w:rPr>
            </w:rPrChange>
          </w:rPr>
          <w:tab/>
        </w:r>
        <w:r w:rsidRPr="00E7115E">
          <w:rPr>
            <w:b w:val="0"/>
            <w:noProof/>
            <w:webHidden/>
            <w:color w:val="auto"/>
            <w:rPrChange w:id="2628" w:author="Nagendra Dhakar" w:date="2016-01-26T17:32:00Z">
              <w:rPr>
                <w:noProof/>
                <w:webHidden/>
              </w:rPr>
            </w:rPrChange>
          </w:rPr>
          <w:fldChar w:fldCharType="begin"/>
        </w:r>
        <w:r w:rsidRPr="00E7115E">
          <w:rPr>
            <w:b w:val="0"/>
            <w:noProof/>
            <w:webHidden/>
            <w:color w:val="auto"/>
            <w:rPrChange w:id="2629" w:author="Nagendra Dhakar" w:date="2016-01-26T17:32:00Z">
              <w:rPr>
                <w:noProof/>
                <w:webHidden/>
              </w:rPr>
            </w:rPrChange>
          </w:rPr>
          <w:instrText xml:space="preserve"> PAGEREF _Toc441592985 \h </w:instrText>
        </w:r>
        <w:r w:rsidRPr="00E7115E">
          <w:rPr>
            <w:b w:val="0"/>
            <w:noProof/>
            <w:webHidden/>
            <w:color w:val="auto"/>
            <w:rPrChange w:id="2630" w:author="Nagendra Dhakar" w:date="2016-01-26T17:32:00Z">
              <w:rPr>
                <w:noProof/>
                <w:webHidden/>
              </w:rPr>
            </w:rPrChange>
          </w:rPr>
        </w:r>
      </w:ins>
      <w:r w:rsidRPr="00E7115E">
        <w:rPr>
          <w:b w:val="0"/>
          <w:noProof/>
          <w:webHidden/>
          <w:color w:val="auto"/>
          <w:rPrChange w:id="2631" w:author="Nagendra Dhakar" w:date="2016-01-26T17:32:00Z">
            <w:rPr>
              <w:noProof/>
              <w:webHidden/>
            </w:rPr>
          </w:rPrChange>
        </w:rPr>
        <w:fldChar w:fldCharType="separate"/>
      </w:r>
      <w:ins w:id="2632" w:author="Nagendra Dhakar" w:date="2016-01-26T17:32:00Z">
        <w:r w:rsidRPr="00E7115E">
          <w:rPr>
            <w:b w:val="0"/>
            <w:noProof/>
            <w:webHidden/>
            <w:color w:val="auto"/>
            <w:rPrChange w:id="2633" w:author="Nagendra Dhakar" w:date="2016-01-26T17:32:00Z">
              <w:rPr>
                <w:noProof/>
                <w:webHidden/>
              </w:rPr>
            </w:rPrChange>
          </w:rPr>
          <w:t>53</w:t>
        </w:r>
        <w:r w:rsidRPr="00E7115E">
          <w:rPr>
            <w:b w:val="0"/>
            <w:noProof/>
            <w:webHidden/>
            <w:color w:val="auto"/>
            <w:rPrChange w:id="2634" w:author="Nagendra Dhakar" w:date="2016-01-26T17:32:00Z">
              <w:rPr>
                <w:noProof/>
                <w:webHidden/>
              </w:rPr>
            </w:rPrChange>
          </w:rPr>
          <w:fldChar w:fldCharType="end"/>
        </w:r>
        <w:r w:rsidRPr="00E7115E">
          <w:rPr>
            <w:rStyle w:val="Hyperlink"/>
            <w:b w:val="0"/>
            <w:noProof/>
            <w:color w:val="auto"/>
            <w:rPrChange w:id="2635" w:author="Nagendra Dhakar" w:date="2016-01-26T17:32:00Z">
              <w:rPr>
                <w:rStyle w:val="Hyperlink"/>
                <w:noProof/>
              </w:rPr>
            </w:rPrChange>
          </w:rPr>
          <w:fldChar w:fldCharType="end"/>
        </w:r>
      </w:ins>
    </w:p>
    <w:p w14:paraId="33623344" w14:textId="77777777" w:rsidR="00E7115E" w:rsidRPr="00E7115E" w:rsidRDefault="00E7115E">
      <w:pPr>
        <w:pStyle w:val="TableofFigures"/>
        <w:rPr>
          <w:ins w:id="2636" w:author="Nagendra Dhakar" w:date="2016-01-26T17:32:00Z"/>
          <w:rFonts w:asciiTheme="minorHAnsi" w:eastAsiaTheme="minorEastAsia" w:hAnsiTheme="minorHAnsi"/>
          <w:b w:val="0"/>
          <w:caps w:val="0"/>
          <w:noProof/>
          <w:color w:val="auto"/>
          <w:sz w:val="22"/>
          <w:rPrChange w:id="2637" w:author="Nagendra Dhakar" w:date="2016-01-26T17:32:00Z">
            <w:rPr>
              <w:ins w:id="2638" w:author="Nagendra Dhakar" w:date="2016-01-26T17:32:00Z"/>
              <w:rFonts w:asciiTheme="minorHAnsi" w:eastAsiaTheme="minorEastAsia" w:hAnsiTheme="minorHAnsi"/>
              <w:b w:val="0"/>
              <w:caps w:val="0"/>
              <w:noProof/>
              <w:color w:val="auto"/>
              <w:sz w:val="22"/>
            </w:rPr>
          </w:rPrChange>
        </w:rPr>
      </w:pPr>
      <w:ins w:id="2639" w:author="Nagendra Dhakar" w:date="2016-01-26T17:32:00Z">
        <w:r w:rsidRPr="00E7115E">
          <w:rPr>
            <w:rStyle w:val="Hyperlink"/>
            <w:b w:val="0"/>
            <w:noProof/>
            <w:color w:val="auto"/>
            <w:rPrChange w:id="2640" w:author="Nagendra Dhakar" w:date="2016-01-26T17:32:00Z">
              <w:rPr>
                <w:rStyle w:val="Hyperlink"/>
                <w:noProof/>
              </w:rPr>
            </w:rPrChange>
          </w:rPr>
          <w:fldChar w:fldCharType="begin"/>
        </w:r>
        <w:r w:rsidRPr="00E7115E">
          <w:rPr>
            <w:rStyle w:val="Hyperlink"/>
            <w:b w:val="0"/>
            <w:noProof/>
            <w:color w:val="auto"/>
            <w:rPrChange w:id="2641" w:author="Nagendra Dhakar" w:date="2016-01-26T17:32:00Z">
              <w:rPr>
                <w:rStyle w:val="Hyperlink"/>
                <w:noProof/>
              </w:rPr>
            </w:rPrChange>
          </w:rPr>
          <w:instrText xml:space="preserve"> </w:instrText>
        </w:r>
        <w:r w:rsidRPr="00E7115E">
          <w:rPr>
            <w:b w:val="0"/>
            <w:noProof/>
            <w:color w:val="auto"/>
            <w:rPrChange w:id="2642" w:author="Nagendra Dhakar" w:date="2016-01-26T17:32:00Z">
              <w:rPr>
                <w:noProof/>
              </w:rPr>
            </w:rPrChange>
          </w:rPr>
          <w:instrText>HYPERLINK \l "_Toc441592986"</w:instrText>
        </w:r>
        <w:r w:rsidRPr="00E7115E">
          <w:rPr>
            <w:rStyle w:val="Hyperlink"/>
            <w:b w:val="0"/>
            <w:noProof/>
            <w:color w:val="auto"/>
            <w:rPrChange w:id="2643" w:author="Nagendra Dhakar" w:date="2016-01-26T17:32:00Z">
              <w:rPr>
                <w:rStyle w:val="Hyperlink"/>
                <w:noProof/>
              </w:rPr>
            </w:rPrChange>
          </w:rPr>
          <w:instrText xml:space="preserve"> </w:instrText>
        </w:r>
        <w:r w:rsidRPr="00E7115E">
          <w:rPr>
            <w:rStyle w:val="Hyperlink"/>
            <w:b w:val="0"/>
            <w:noProof/>
            <w:color w:val="auto"/>
            <w:rPrChange w:id="2644" w:author="Nagendra Dhakar" w:date="2016-01-26T17:32:00Z">
              <w:rPr>
                <w:rStyle w:val="Hyperlink"/>
                <w:noProof/>
              </w:rPr>
            </w:rPrChange>
          </w:rPr>
        </w:r>
        <w:r w:rsidRPr="00E7115E">
          <w:rPr>
            <w:rStyle w:val="Hyperlink"/>
            <w:b w:val="0"/>
            <w:noProof/>
            <w:color w:val="auto"/>
            <w:rPrChange w:id="2645" w:author="Nagendra Dhakar" w:date="2016-01-26T17:32:00Z">
              <w:rPr>
                <w:rStyle w:val="Hyperlink"/>
                <w:noProof/>
              </w:rPr>
            </w:rPrChange>
          </w:rPr>
          <w:fldChar w:fldCharType="separate"/>
        </w:r>
        <w:r w:rsidRPr="00E7115E">
          <w:rPr>
            <w:rStyle w:val="Hyperlink"/>
            <w:b w:val="0"/>
            <w:noProof/>
            <w:color w:val="auto"/>
            <w:rPrChange w:id="2646" w:author="Nagendra Dhakar" w:date="2016-01-26T17:32:00Z">
              <w:rPr>
                <w:rStyle w:val="Hyperlink"/>
                <w:noProof/>
              </w:rPr>
            </w:rPrChange>
          </w:rPr>
          <w:t>Table 4.17. Open Space Data File Format</w:t>
        </w:r>
        <w:r w:rsidRPr="00E7115E">
          <w:rPr>
            <w:b w:val="0"/>
            <w:noProof/>
            <w:webHidden/>
            <w:color w:val="auto"/>
            <w:rPrChange w:id="2647" w:author="Nagendra Dhakar" w:date="2016-01-26T17:32:00Z">
              <w:rPr>
                <w:noProof/>
                <w:webHidden/>
              </w:rPr>
            </w:rPrChange>
          </w:rPr>
          <w:tab/>
        </w:r>
        <w:r w:rsidRPr="00E7115E">
          <w:rPr>
            <w:b w:val="0"/>
            <w:noProof/>
            <w:webHidden/>
            <w:color w:val="auto"/>
            <w:rPrChange w:id="2648" w:author="Nagendra Dhakar" w:date="2016-01-26T17:32:00Z">
              <w:rPr>
                <w:noProof/>
                <w:webHidden/>
              </w:rPr>
            </w:rPrChange>
          </w:rPr>
          <w:fldChar w:fldCharType="begin"/>
        </w:r>
        <w:r w:rsidRPr="00E7115E">
          <w:rPr>
            <w:b w:val="0"/>
            <w:noProof/>
            <w:webHidden/>
            <w:color w:val="auto"/>
            <w:rPrChange w:id="2649" w:author="Nagendra Dhakar" w:date="2016-01-26T17:32:00Z">
              <w:rPr>
                <w:noProof/>
                <w:webHidden/>
              </w:rPr>
            </w:rPrChange>
          </w:rPr>
          <w:instrText xml:space="preserve"> PAGEREF _Toc441592986 \h </w:instrText>
        </w:r>
        <w:r w:rsidRPr="00E7115E">
          <w:rPr>
            <w:b w:val="0"/>
            <w:noProof/>
            <w:webHidden/>
            <w:color w:val="auto"/>
            <w:rPrChange w:id="2650" w:author="Nagendra Dhakar" w:date="2016-01-26T17:32:00Z">
              <w:rPr>
                <w:noProof/>
                <w:webHidden/>
              </w:rPr>
            </w:rPrChange>
          </w:rPr>
        </w:r>
      </w:ins>
      <w:r w:rsidRPr="00E7115E">
        <w:rPr>
          <w:b w:val="0"/>
          <w:noProof/>
          <w:webHidden/>
          <w:color w:val="auto"/>
          <w:rPrChange w:id="2651" w:author="Nagendra Dhakar" w:date="2016-01-26T17:32:00Z">
            <w:rPr>
              <w:noProof/>
              <w:webHidden/>
            </w:rPr>
          </w:rPrChange>
        </w:rPr>
        <w:fldChar w:fldCharType="separate"/>
      </w:r>
      <w:ins w:id="2652" w:author="Nagendra Dhakar" w:date="2016-01-26T17:32:00Z">
        <w:r w:rsidRPr="00E7115E">
          <w:rPr>
            <w:b w:val="0"/>
            <w:noProof/>
            <w:webHidden/>
            <w:color w:val="auto"/>
            <w:rPrChange w:id="2653" w:author="Nagendra Dhakar" w:date="2016-01-26T17:32:00Z">
              <w:rPr>
                <w:noProof/>
                <w:webHidden/>
              </w:rPr>
            </w:rPrChange>
          </w:rPr>
          <w:t>54</w:t>
        </w:r>
        <w:r w:rsidRPr="00E7115E">
          <w:rPr>
            <w:b w:val="0"/>
            <w:noProof/>
            <w:webHidden/>
            <w:color w:val="auto"/>
            <w:rPrChange w:id="2654" w:author="Nagendra Dhakar" w:date="2016-01-26T17:32:00Z">
              <w:rPr>
                <w:noProof/>
                <w:webHidden/>
              </w:rPr>
            </w:rPrChange>
          </w:rPr>
          <w:fldChar w:fldCharType="end"/>
        </w:r>
        <w:r w:rsidRPr="00E7115E">
          <w:rPr>
            <w:rStyle w:val="Hyperlink"/>
            <w:b w:val="0"/>
            <w:noProof/>
            <w:color w:val="auto"/>
            <w:rPrChange w:id="2655" w:author="Nagendra Dhakar" w:date="2016-01-26T17:32:00Z">
              <w:rPr>
                <w:rStyle w:val="Hyperlink"/>
                <w:noProof/>
              </w:rPr>
            </w:rPrChange>
          </w:rPr>
          <w:fldChar w:fldCharType="end"/>
        </w:r>
      </w:ins>
    </w:p>
    <w:p w14:paraId="595591B1" w14:textId="77777777" w:rsidR="00E7115E" w:rsidRPr="00E7115E" w:rsidRDefault="00E7115E">
      <w:pPr>
        <w:pStyle w:val="TableofFigures"/>
        <w:rPr>
          <w:ins w:id="2656" w:author="Nagendra Dhakar" w:date="2016-01-26T17:32:00Z"/>
          <w:rFonts w:asciiTheme="minorHAnsi" w:eastAsiaTheme="minorEastAsia" w:hAnsiTheme="minorHAnsi"/>
          <w:b w:val="0"/>
          <w:caps w:val="0"/>
          <w:noProof/>
          <w:color w:val="auto"/>
          <w:sz w:val="22"/>
          <w:rPrChange w:id="2657" w:author="Nagendra Dhakar" w:date="2016-01-26T17:32:00Z">
            <w:rPr>
              <w:ins w:id="2658" w:author="Nagendra Dhakar" w:date="2016-01-26T17:32:00Z"/>
              <w:rFonts w:asciiTheme="minorHAnsi" w:eastAsiaTheme="minorEastAsia" w:hAnsiTheme="minorHAnsi"/>
              <w:b w:val="0"/>
              <w:caps w:val="0"/>
              <w:noProof/>
              <w:color w:val="auto"/>
              <w:sz w:val="22"/>
            </w:rPr>
          </w:rPrChange>
        </w:rPr>
      </w:pPr>
      <w:ins w:id="2659" w:author="Nagendra Dhakar" w:date="2016-01-26T17:32:00Z">
        <w:r w:rsidRPr="00E7115E">
          <w:rPr>
            <w:rStyle w:val="Hyperlink"/>
            <w:b w:val="0"/>
            <w:noProof/>
            <w:color w:val="auto"/>
            <w:rPrChange w:id="2660" w:author="Nagendra Dhakar" w:date="2016-01-26T17:32:00Z">
              <w:rPr>
                <w:rStyle w:val="Hyperlink"/>
                <w:noProof/>
              </w:rPr>
            </w:rPrChange>
          </w:rPr>
          <w:fldChar w:fldCharType="begin"/>
        </w:r>
        <w:r w:rsidRPr="00E7115E">
          <w:rPr>
            <w:rStyle w:val="Hyperlink"/>
            <w:b w:val="0"/>
            <w:noProof/>
            <w:color w:val="auto"/>
            <w:rPrChange w:id="2661" w:author="Nagendra Dhakar" w:date="2016-01-26T17:32:00Z">
              <w:rPr>
                <w:rStyle w:val="Hyperlink"/>
                <w:noProof/>
              </w:rPr>
            </w:rPrChange>
          </w:rPr>
          <w:instrText xml:space="preserve"> </w:instrText>
        </w:r>
        <w:r w:rsidRPr="00E7115E">
          <w:rPr>
            <w:b w:val="0"/>
            <w:noProof/>
            <w:color w:val="auto"/>
            <w:rPrChange w:id="2662" w:author="Nagendra Dhakar" w:date="2016-01-26T17:32:00Z">
              <w:rPr>
                <w:noProof/>
              </w:rPr>
            </w:rPrChange>
          </w:rPr>
          <w:instrText>HYPERLINK \l "_Toc441592987"</w:instrText>
        </w:r>
        <w:r w:rsidRPr="00E7115E">
          <w:rPr>
            <w:rStyle w:val="Hyperlink"/>
            <w:b w:val="0"/>
            <w:noProof/>
            <w:color w:val="auto"/>
            <w:rPrChange w:id="2663" w:author="Nagendra Dhakar" w:date="2016-01-26T17:32:00Z">
              <w:rPr>
                <w:rStyle w:val="Hyperlink"/>
                <w:noProof/>
              </w:rPr>
            </w:rPrChange>
          </w:rPr>
          <w:instrText xml:space="preserve"> </w:instrText>
        </w:r>
        <w:r w:rsidRPr="00E7115E">
          <w:rPr>
            <w:rStyle w:val="Hyperlink"/>
            <w:b w:val="0"/>
            <w:noProof/>
            <w:color w:val="auto"/>
            <w:rPrChange w:id="2664" w:author="Nagendra Dhakar" w:date="2016-01-26T17:32:00Z">
              <w:rPr>
                <w:rStyle w:val="Hyperlink"/>
                <w:noProof/>
              </w:rPr>
            </w:rPrChange>
          </w:rPr>
        </w:r>
        <w:r w:rsidRPr="00E7115E">
          <w:rPr>
            <w:rStyle w:val="Hyperlink"/>
            <w:b w:val="0"/>
            <w:noProof/>
            <w:color w:val="auto"/>
            <w:rPrChange w:id="2665" w:author="Nagendra Dhakar" w:date="2016-01-26T17:32:00Z">
              <w:rPr>
                <w:rStyle w:val="Hyperlink"/>
                <w:noProof/>
              </w:rPr>
            </w:rPrChange>
          </w:rPr>
          <w:fldChar w:fldCharType="separate"/>
        </w:r>
        <w:r w:rsidRPr="00E7115E">
          <w:rPr>
            <w:rStyle w:val="Hyperlink"/>
            <w:b w:val="0"/>
            <w:noProof/>
            <w:color w:val="auto"/>
            <w:rPrChange w:id="2666" w:author="Nagendra Dhakar" w:date="2016-01-26T17:32:00Z">
              <w:rPr>
                <w:rStyle w:val="Hyperlink"/>
                <w:noProof/>
              </w:rPr>
            </w:rPrChange>
          </w:rPr>
          <w:t>Table 4.18. TAZ Correspondence File Format</w:t>
        </w:r>
        <w:r w:rsidRPr="00E7115E">
          <w:rPr>
            <w:b w:val="0"/>
            <w:noProof/>
            <w:webHidden/>
            <w:color w:val="auto"/>
            <w:rPrChange w:id="2667" w:author="Nagendra Dhakar" w:date="2016-01-26T17:32:00Z">
              <w:rPr>
                <w:noProof/>
                <w:webHidden/>
              </w:rPr>
            </w:rPrChange>
          </w:rPr>
          <w:tab/>
        </w:r>
        <w:r w:rsidRPr="00E7115E">
          <w:rPr>
            <w:b w:val="0"/>
            <w:noProof/>
            <w:webHidden/>
            <w:color w:val="auto"/>
            <w:rPrChange w:id="2668" w:author="Nagendra Dhakar" w:date="2016-01-26T17:32:00Z">
              <w:rPr>
                <w:noProof/>
                <w:webHidden/>
              </w:rPr>
            </w:rPrChange>
          </w:rPr>
          <w:fldChar w:fldCharType="begin"/>
        </w:r>
        <w:r w:rsidRPr="00E7115E">
          <w:rPr>
            <w:b w:val="0"/>
            <w:noProof/>
            <w:webHidden/>
            <w:color w:val="auto"/>
            <w:rPrChange w:id="2669" w:author="Nagendra Dhakar" w:date="2016-01-26T17:32:00Z">
              <w:rPr>
                <w:noProof/>
                <w:webHidden/>
              </w:rPr>
            </w:rPrChange>
          </w:rPr>
          <w:instrText xml:space="preserve"> PAGEREF _Toc441592987 \h </w:instrText>
        </w:r>
        <w:r w:rsidRPr="00E7115E">
          <w:rPr>
            <w:b w:val="0"/>
            <w:noProof/>
            <w:webHidden/>
            <w:color w:val="auto"/>
            <w:rPrChange w:id="2670" w:author="Nagendra Dhakar" w:date="2016-01-26T17:32:00Z">
              <w:rPr>
                <w:noProof/>
                <w:webHidden/>
              </w:rPr>
            </w:rPrChange>
          </w:rPr>
        </w:r>
      </w:ins>
      <w:r w:rsidRPr="00E7115E">
        <w:rPr>
          <w:b w:val="0"/>
          <w:noProof/>
          <w:webHidden/>
          <w:color w:val="auto"/>
          <w:rPrChange w:id="2671" w:author="Nagendra Dhakar" w:date="2016-01-26T17:32:00Z">
            <w:rPr>
              <w:noProof/>
              <w:webHidden/>
            </w:rPr>
          </w:rPrChange>
        </w:rPr>
        <w:fldChar w:fldCharType="separate"/>
      </w:r>
      <w:ins w:id="2672" w:author="Nagendra Dhakar" w:date="2016-01-26T17:32:00Z">
        <w:r w:rsidRPr="00E7115E">
          <w:rPr>
            <w:b w:val="0"/>
            <w:noProof/>
            <w:webHidden/>
            <w:color w:val="auto"/>
            <w:rPrChange w:id="2673" w:author="Nagendra Dhakar" w:date="2016-01-26T17:32:00Z">
              <w:rPr>
                <w:noProof/>
                <w:webHidden/>
              </w:rPr>
            </w:rPrChange>
          </w:rPr>
          <w:t>54</w:t>
        </w:r>
        <w:r w:rsidRPr="00E7115E">
          <w:rPr>
            <w:b w:val="0"/>
            <w:noProof/>
            <w:webHidden/>
            <w:color w:val="auto"/>
            <w:rPrChange w:id="2674" w:author="Nagendra Dhakar" w:date="2016-01-26T17:32:00Z">
              <w:rPr>
                <w:noProof/>
                <w:webHidden/>
              </w:rPr>
            </w:rPrChange>
          </w:rPr>
          <w:fldChar w:fldCharType="end"/>
        </w:r>
        <w:r w:rsidRPr="00E7115E">
          <w:rPr>
            <w:rStyle w:val="Hyperlink"/>
            <w:b w:val="0"/>
            <w:noProof/>
            <w:color w:val="auto"/>
            <w:rPrChange w:id="2675" w:author="Nagendra Dhakar" w:date="2016-01-26T17:32:00Z">
              <w:rPr>
                <w:rStyle w:val="Hyperlink"/>
                <w:noProof/>
              </w:rPr>
            </w:rPrChange>
          </w:rPr>
          <w:fldChar w:fldCharType="end"/>
        </w:r>
      </w:ins>
    </w:p>
    <w:p w14:paraId="42C312E9" w14:textId="77777777" w:rsidR="00E7115E" w:rsidRPr="00E7115E" w:rsidRDefault="00E7115E">
      <w:pPr>
        <w:pStyle w:val="TableofFigures"/>
        <w:rPr>
          <w:ins w:id="2676" w:author="Nagendra Dhakar" w:date="2016-01-26T17:32:00Z"/>
          <w:rFonts w:asciiTheme="minorHAnsi" w:eastAsiaTheme="minorEastAsia" w:hAnsiTheme="minorHAnsi"/>
          <w:b w:val="0"/>
          <w:caps w:val="0"/>
          <w:noProof/>
          <w:color w:val="auto"/>
          <w:sz w:val="22"/>
          <w:rPrChange w:id="2677" w:author="Nagendra Dhakar" w:date="2016-01-26T17:32:00Z">
            <w:rPr>
              <w:ins w:id="2678" w:author="Nagendra Dhakar" w:date="2016-01-26T17:32:00Z"/>
              <w:rFonts w:asciiTheme="minorHAnsi" w:eastAsiaTheme="minorEastAsia" w:hAnsiTheme="minorHAnsi"/>
              <w:b w:val="0"/>
              <w:caps w:val="0"/>
              <w:noProof/>
              <w:color w:val="auto"/>
              <w:sz w:val="22"/>
            </w:rPr>
          </w:rPrChange>
        </w:rPr>
      </w:pPr>
      <w:ins w:id="2679" w:author="Nagendra Dhakar" w:date="2016-01-26T17:32:00Z">
        <w:r w:rsidRPr="00E7115E">
          <w:rPr>
            <w:rStyle w:val="Hyperlink"/>
            <w:b w:val="0"/>
            <w:noProof/>
            <w:color w:val="auto"/>
            <w:rPrChange w:id="2680" w:author="Nagendra Dhakar" w:date="2016-01-26T17:32:00Z">
              <w:rPr>
                <w:rStyle w:val="Hyperlink"/>
                <w:noProof/>
              </w:rPr>
            </w:rPrChange>
          </w:rPr>
          <w:fldChar w:fldCharType="begin"/>
        </w:r>
        <w:r w:rsidRPr="00E7115E">
          <w:rPr>
            <w:rStyle w:val="Hyperlink"/>
            <w:b w:val="0"/>
            <w:noProof/>
            <w:color w:val="auto"/>
            <w:rPrChange w:id="2681" w:author="Nagendra Dhakar" w:date="2016-01-26T17:32:00Z">
              <w:rPr>
                <w:rStyle w:val="Hyperlink"/>
                <w:noProof/>
              </w:rPr>
            </w:rPrChange>
          </w:rPr>
          <w:instrText xml:space="preserve"> </w:instrText>
        </w:r>
        <w:r w:rsidRPr="00E7115E">
          <w:rPr>
            <w:b w:val="0"/>
            <w:noProof/>
            <w:color w:val="auto"/>
            <w:rPrChange w:id="2682" w:author="Nagendra Dhakar" w:date="2016-01-26T17:32:00Z">
              <w:rPr>
                <w:noProof/>
              </w:rPr>
            </w:rPrChange>
          </w:rPr>
          <w:instrText>HYPERLINK \l "_Toc441592988"</w:instrText>
        </w:r>
        <w:r w:rsidRPr="00E7115E">
          <w:rPr>
            <w:rStyle w:val="Hyperlink"/>
            <w:b w:val="0"/>
            <w:noProof/>
            <w:color w:val="auto"/>
            <w:rPrChange w:id="2683" w:author="Nagendra Dhakar" w:date="2016-01-26T17:32:00Z">
              <w:rPr>
                <w:rStyle w:val="Hyperlink"/>
                <w:noProof/>
              </w:rPr>
            </w:rPrChange>
          </w:rPr>
          <w:instrText xml:space="preserve"> </w:instrText>
        </w:r>
        <w:r w:rsidRPr="00E7115E">
          <w:rPr>
            <w:rStyle w:val="Hyperlink"/>
            <w:b w:val="0"/>
            <w:noProof/>
            <w:color w:val="auto"/>
            <w:rPrChange w:id="2684" w:author="Nagendra Dhakar" w:date="2016-01-26T17:32:00Z">
              <w:rPr>
                <w:rStyle w:val="Hyperlink"/>
                <w:noProof/>
              </w:rPr>
            </w:rPrChange>
          </w:rPr>
        </w:r>
        <w:r w:rsidRPr="00E7115E">
          <w:rPr>
            <w:rStyle w:val="Hyperlink"/>
            <w:b w:val="0"/>
            <w:noProof/>
            <w:color w:val="auto"/>
            <w:rPrChange w:id="2685" w:author="Nagendra Dhakar" w:date="2016-01-26T17:32:00Z">
              <w:rPr>
                <w:rStyle w:val="Hyperlink"/>
                <w:noProof/>
              </w:rPr>
            </w:rPrChange>
          </w:rPr>
          <w:fldChar w:fldCharType="separate"/>
        </w:r>
        <w:r w:rsidRPr="00E7115E">
          <w:rPr>
            <w:rStyle w:val="Hyperlink"/>
            <w:b w:val="0"/>
            <w:noProof/>
            <w:color w:val="auto"/>
            <w:rPrChange w:id="2686" w:author="Nagendra Dhakar" w:date="2016-01-26T17:32:00Z">
              <w:rPr>
                <w:rStyle w:val="Hyperlink"/>
                <w:noProof/>
              </w:rPr>
            </w:rPrChange>
          </w:rPr>
          <w:t>Table 4.19 Synthetic population household file</w:t>
        </w:r>
        <w:r w:rsidRPr="00E7115E">
          <w:rPr>
            <w:b w:val="0"/>
            <w:noProof/>
            <w:webHidden/>
            <w:color w:val="auto"/>
            <w:rPrChange w:id="2687" w:author="Nagendra Dhakar" w:date="2016-01-26T17:32:00Z">
              <w:rPr>
                <w:noProof/>
                <w:webHidden/>
              </w:rPr>
            </w:rPrChange>
          </w:rPr>
          <w:tab/>
        </w:r>
        <w:r w:rsidRPr="00E7115E">
          <w:rPr>
            <w:b w:val="0"/>
            <w:noProof/>
            <w:webHidden/>
            <w:color w:val="auto"/>
            <w:rPrChange w:id="2688" w:author="Nagendra Dhakar" w:date="2016-01-26T17:32:00Z">
              <w:rPr>
                <w:noProof/>
                <w:webHidden/>
              </w:rPr>
            </w:rPrChange>
          </w:rPr>
          <w:fldChar w:fldCharType="begin"/>
        </w:r>
        <w:r w:rsidRPr="00E7115E">
          <w:rPr>
            <w:b w:val="0"/>
            <w:noProof/>
            <w:webHidden/>
            <w:color w:val="auto"/>
            <w:rPrChange w:id="2689" w:author="Nagendra Dhakar" w:date="2016-01-26T17:32:00Z">
              <w:rPr>
                <w:noProof/>
                <w:webHidden/>
              </w:rPr>
            </w:rPrChange>
          </w:rPr>
          <w:instrText xml:space="preserve"> PAGEREF _Toc441592988 \h </w:instrText>
        </w:r>
        <w:r w:rsidRPr="00E7115E">
          <w:rPr>
            <w:b w:val="0"/>
            <w:noProof/>
            <w:webHidden/>
            <w:color w:val="auto"/>
            <w:rPrChange w:id="2690" w:author="Nagendra Dhakar" w:date="2016-01-26T17:32:00Z">
              <w:rPr>
                <w:noProof/>
                <w:webHidden/>
              </w:rPr>
            </w:rPrChange>
          </w:rPr>
        </w:r>
      </w:ins>
      <w:r w:rsidRPr="00E7115E">
        <w:rPr>
          <w:b w:val="0"/>
          <w:noProof/>
          <w:webHidden/>
          <w:color w:val="auto"/>
          <w:rPrChange w:id="2691" w:author="Nagendra Dhakar" w:date="2016-01-26T17:32:00Z">
            <w:rPr>
              <w:noProof/>
              <w:webHidden/>
            </w:rPr>
          </w:rPrChange>
        </w:rPr>
        <w:fldChar w:fldCharType="separate"/>
      </w:r>
      <w:ins w:id="2692" w:author="Nagendra Dhakar" w:date="2016-01-26T17:32:00Z">
        <w:r w:rsidRPr="00E7115E">
          <w:rPr>
            <w:b w:val="0"/>
            <w:noProof/>
            <w:webHidden/>
            <w:color w:val="auto"/>
            <w:rPrChange w:id="2693" w:author="Nagendra Dhakar" w:date="2016-01-26T17:32:00Z">
              <w:rPr>
                <w:noProof/>
                <w:webHidden/>
              </w:rPr>
            </w:rPrChange>
          </w:rPr>
          <w:t>55</w:t>
        </w:r>
        <w:r w:rsidRPr="00E7115E">
          <w:rPr>
            <w:b w:val="0"/>
            <w:noProof/>
            <w:webHidden/>
            <w:color w:val="auto"/>
            <w:rPrChange w:id="2694" w:author="Nagendra Dhakar" w:date="2016-01-26T17:32:00Z">
              <w:rPr>
                <w:noProof/>
                <w:webHidden/>
              </w:rPr>
            </w:rPrChange>
          </w:rPr>
          <w:fldChar w:fldCharType="end"/>
        </w:r>
        <w:r w:rsidRPr="00E7115E">
          <w:rPr>
            <w:rStyle w:val="Hyperlink"/>
            <w:b w:val="0"/>
            <w:noProof/>
            <w:color w:val="auto"/>
            <w:rPrChange w:id="2695" w:author="Nagendra Dhakar" w:date="2016-01-26T17:32:00Z">
              <w:rPr>
                <w:rStyle w:val="Hyperlink"/>
                <w:noProof/>
              </w:rPr>
            </w:rPrChange>
          </w:rPr>
          <w:fldChar w:fldCharType="end"/>
        </w:r>
      </w:ins>
    </w:p>
    <w:p w14:paraId="50B945CB" w14:textId="77777777" w:rsidR="00E7115E" w:rsidRPr="00E7115E" w:rsidRDefault="00E7115E">
      <w:pPr>
        <w:pStyle w:val="TableofFigures"/>
        <w:rPr>
          <w:ins w:id="2696" w:author="Nagendra Dhakar" w:date="2016-01-26T17:32:00Z"/>
          <w:rFonts w:asciiTheme="minorHAnsi" w:eastAsiaTheme="minorEastAsia" w:hAnsiTheme="minorHAnsi"/>
          <w:b w:val="0"/>
          <w:caps w:val="0"/>
          <w:noProof/>
          <w:color w:val="auto"/>
          <w:sz w:val="22"/>
          <w:rPrChange w:id="2697" w:author="Nagendra Dhakar" w:date="2016-01-26T17:32:00Z">
            <w:rPr>
              <w:ins w:id="2698" w:author="Nagendra Dhakar" w:date="2016-01-26T17:32:00Z"/>
              <w:rFonts w:asciiTheme="minorHAnsi" w:eastAsiaTheme="minorEastAsia" w:hAnsiTheme="minorHAnsi"/>
              <w:b w:val="0"/>
              <w:caps w:val="0"/>
              <w:noProof/>
              <w:color w:val="auto"/>
              <w:sz w:val="22"/>
            </w:rPr>
          </w:rPrChange>
        </w:rPr>
      </w:pPr>
      <w:ins w:id="2699" w:author="Nagendra Dhakar" w:date="2016-01-26T17:32:00Z">
        <w:r w:rsidRPr="00E7115E">
          <w:rPr>
            <w:rStyle w:val="Hyperlink"/>
            <w:b w:val="0"/>
            <w:noProof/>
            <w:color w:val="auto"/>
            <w:rPrChange w:id="2700" w:author="Nagendra Dhakar" w:date="2016-01-26T17:32:00Z">
              <w:rPr>
                <w:rStyle w:val="Hyperlink"/>
                <w:noProof/>
              </w:rPr>
            </w:rPrChange>
          </w:rPr>
          <w:fldChar w:fldCharType="begin"/>
        </w:r>
        <w:r w:rsidRPr="00E7115E">
          <w:rPr>
            <w:rStyle w:val="Hyperlink"/>
            <w:b w:val="0"/>
            <w:noProof/>
            <w:color w:val="auto"/>
            <w:rPrChange w:id="2701" w:author="Nagendra Dhakar" w:date="2016-01-26T17:32:00Z">
              <w:rPr>
                <w:rStyle w:val="Hyperlink"/>
                <w:noProof/>
              </w:rPr>
            </w:rPrChange>
          </w:rPr>
          <w:instrText xml:space="preserve"> </w:instrText>
        </w:r>
        <w:r w:rsidRPr="00E7115E">
          <w:rPr>
            <w:b w:val="0"/>
            <w:noProof/>
            <w:color w:val="auto"/>
            <w:rPrChange w:id="2702" w:author="Nagendra Dhakar" w:date="2016-01-26T17:32:00Z">
              <w:rPr>
                <w:noProof/>
              </w:rPr>
            </w:rPrChange>
          </w:rPr>
          <w:instrText>HYPERLINK \l "_Toc441592989"</w:instrText>
        </w:r>
        <w:r w:rsidRPr="00E7115E">
          <w:rPr>
            <w:rStyle w:val="Hyperlink"/>
            <w:b w:val="0"/>
            <w:noProof/>
            <w:color w:val="auto"/>
            <w:rPrChange w:id="2703" w:author="Nagendra Dhakar" w:date="2016-01-26T17:32:00Z">
              <w:rPr>
                <w:rStyle w:val="Hyperlink"/>
                <w:noProof/>
              </w:rPr>
            </w:rPrChange>
          </w:rPr>
          <w:instrText xml:space="preserve"> </w:instrText>
        </w:r>
        <w:r w:rsidRPr="00E7115E">
          <w:rPr>
            <w:rStyle w:val="Hyperlink"/>
            <w:b w:val="0"/>
            <w:noProof/>
            <w:color w:val="auto"/>
            <w:rPrChange w:id="2704" w:author="Nagendra Dhakar" w:date="2016-01-26T17:32:00Z">
              <w:rPr>
                <w:rStyle w:val="Hyperlink"/>
                <w:noProof/>
              </w:rPr>
            </w:rPrChange>
          </w:rPr>
        </w:r>
        <w:r w:rsidRPr="00E7115E">
          <w:rPr>
            <w:rStyle w:val="Hyperlink"/>
            <w:b w:val="0"/>
            <w:noProof/>
            <w:color w:val="auto"/>
            <w:rPrChange w:id="2705" w:author="Nagendra Dhakar" w:date="2016-01-26T17:32:00Z">
              <w:rPr>
                <w:rStyle w:val="Hyperlink"/>
                <w:noProof/>
              </w:rPr>
            </w:rPrChange>
          </w:rPr>
          <w:fldChar w:fldCharType="separate"/>
        </w:r>
        <w:r w:rsidRPr="00E7115E">
          <w:rPr>
            <w:rStyle w:val="Hyperlink"/>
            <w:b w:val="0"/>
            <w:noProof/>
            <w:color w:val="auto"/>
            <w:rPrChange w:id="2706" w:author="Nagendra Dhakar" w:date="2016-01-26T17:32:00Z">
              <w:rPr>
                <w:rStyle w:val="Hyperlink"/>
                <w:noProof/>
              </w:rPr>
            </w:rPrChange>
          </w:rPr>
          <w:t>Table 4.20 Synthetic population person file</w:t>
        </w:r>
        <w:r w:rsidRPr="00E7115E">
          <w:rPr>
            <w:b w:val="0"/>
            <w:noProof/>
            <w:webHidden/>
            <w:color w:val="auto"/>
            <w:rPrChange w:id="2707" w:author="Nagendra Dhakar" w:date="2016-01-26T17:32:00Z">
              <w:rPr>
                <w:noProof/>
                <w:webHidden/>
              </w:rPr>
            </w:rPrChange>
          </w:rPr>
          <w:tab/>
        </w:r>
        <w:r w:rsidRPr="00E7115E">
          <w:rPr>
            <w:b w:val="0"/>
            <w:noProof/>
            <w:webHidden/>
            <w:color w:val="auto"/>
            <w:rPrChange w:id="2708" w:author="Nagendra Dhakar" w:date="2016-01-26T17:32:00Z">
              <w:rPr>
                <w:noProof/>
                <w:webHidden/>
              </w:rPr>
            </w:rPrChange>
          </w:rPr>
          <w:fldChar w:fldCharType="begin"/>
        </w:r>
        <w:r w:rsidRPr="00E7115E">
          <w:rPr>
            <w:b w:val="0"/>
            <w:noProof/>
            <w:webHidden/>
            <w:color w:val="auto"/>
            <w:rPrChange w:id="2709" w:author="Nagendra Dhakar" w:date="2016-01-26T17:32:00Z">
              <w:rPr>
                <w:noProof/>
                <w:webHidden/>
              </w:rPr>
            </w:rPrChange>
          </w:rPr>
          <w:instrText xml:space="preserve"> PAGEREF _Toc441592989 \h </w:instrText>
        </w:r>
        <w:r w:rsidRPr="00E7115E">
          <w:rPr>
            <w:b w:val="0"/>
            <w:noProof/>
            <w:webHidden/>
            <w:color w:val="auto"/>
            <w:rPrChange w:id="2710" w:author="Nagendra Dhakar" w:date="2016-01-26T17:32:00Z">
              <w:rPr>
                <w:noProof/>
                <w:webHidden/>
              </w:rPr>
            </w:rPrChange>
          </w:rPr>
        </w:r>
      </w:ins>
      <w:r w:rsidRPr="00E7115E">
        <w:rPr>
          <w:b w:val="0"/>
          <w:noProof/>
          <w:webHidden/>
          <w:color w:val="auto"/>
          <w:rPrChange w:id="2711" w:author="Nagendra Dhakar" w:date="2016-01-26T17:32:00Z">
            <w:rPr>
              <w:noProof/>
              <w:webHidden/>
            </w:rPr>
          </w:rPrChange>
        </w:rPr>
        <w:fldChar w:fldCharType="separate"/>
      </w:r>
      <w:ins w:id="2712" w:author="Nagendra Dhakar" w:date="2016-01-26T17:32:00Z">
        <w:r w:rsidRPr="00E7115E">
          <w:rPr>
            <w:b w:val="0"/>
            <w:noProof/>
            <w:webHidden/>
            <w:color w:val="auto"/>
            <w:rPrChange w:id="2713" w:author="Nagendra Dhakar" w:date="2016-01-26T17:32:00Z">
              <w:rPr>
                <w:noProof/>
                <w:webHidden/>
              </w:rPr>
            </w:rPrChange>
          </w:rPr>
          <w:t>56</w:t>
        </w:r>
        <w:r w:rsidRPr="00E7115E">
          <w:rPr>
            <w:b w:val="0"/>
            <w:noProof/>
            <w:webHidden/>
            <w:color w:val="auto"/>
            <w:rPrChange w:id="2714" w:author="Nagendra Dhakar" w:date="2016-01-26T17:32:00Z">
              <w:rPr>
                <w:noProof/>
                <w:webHidden/>
              </w:rPr>
            </w:rPrChange>
          </w:rPr>
          <w:fldChar w:fldCharType="end"/>
        </w:r>
        <w:r w:rsidRPr="00E7115E">
          <w:rPr>
            <w:rStyle w:val="Hyperlink"/>
            <w:b w:val="0"/>
            <w:noProof/>
            <w:color w:val="auto"/>
            <w:rPrChange w:id="2715" w:author="Nagendra Dhakar" w:date="2016-01-26T17:32:00Z">
              <w:rPr>
                <w:rStyle w:val="Hyperlink"/>
                <w:noProof/>
              </w:rPr>
            </w:rPrChange>
          </w:rPr>
          <w:fldChar w:fldCharType="end"/>
        </w:r>
      </w:ins>
    </w:p>
    <w:p w14:paraId="6EB74BB8" w14:textId="77777777" w:rsidR="00E7115E" w:rsidRPr="00E7115E" w:rsidRDefault="00E7115E">
      <w:pPr>
        <w:pStyle w:val="TableofFigures"/>
        <w:rPr>
          <w:ins w:id="2716" w:author="Nagendra Dhakar" w:date="2016-01-26T17:32:00Z"/>
          <w:rFonts w:asciiTheme="minorHAnsi" w:eastAsiaTheme="minorEastAsia" w:hAnsiTheme="minorHAnsi"/>
          <w:b w:val="0"/>
          <w:caps w:val="0"/>
          <w:noProof/>
          <w:color w:val="auto"/>
          <w:sz w:val="22"/>
          <w:rPrChange w:id="2717" w:author="Nagendra Dhakar" w:date="2016-01-26T17:32:00Z">
            <w:rPr>
              <w:ins w:id="2718" w:author="Nagendra Dhakar" w:date="2016-01-26T17:32:00Z"/>
              <w:rFonts w:asciiTheme="minorHAnsi" w:eastAsiaTheme="minorEastAsia" w:hAnsiTheme="minorHAnsi"/>
              <w:b w:val="0"/>
              <w:caps w:val="0"/>
              <w:noProof/>
              <w:color w:val="auto"/>
              <w:sz w:val="22"/>
            </w:rPr>
          </w:rPrChange>
        </w:rPr>
      </w:pPr>
      <w:ins w:id="2719" w:author="Nagendra Dhakar" w:date="2016-01-26T17:32:00Z">
        <w:r w:rsidRPr="00E7115E">
          <w:rPr>
            <w:rStyle w:val="Hyperlink"/>
            <w:b w:val="0"/>
            <w:noProof/>
            <w:color w:val="auto"/>
            <w:rPrChange w:id="2720" w:author="Nagendra Dhakar" w:date="2016-01-26T17:32:00Z">
              <w:rPr>
                <w:rStyle w:val="Hyperlink"/>
                <w:noProof/>
              </w:rPr>
            </w:rPrChange>
          </w:rPr>
          <w:fldChar w:fldCharType="begin"/>
        </w:r>
        <w:r w:rsidRPr="00E7115E">
          <w:rPr>
            <w:rStyle w:val="Hyperlink"/>
            <w:b w:val="0"/>
            <w:noProof/>
            <w:color w:val="auto"/>
            <w:rPrChange w:id="2721" w:author="Nagendra Dhakar" w:date="2016-01-26T17:32:00Z">
              <w:rPr>
                <w:rStyle w:val="Hyperlink"/>
                <w:noProof/>
              </w:rPr>
            </w:rPrChange>
          </w:rPr>
          <w:instrText xml:space="preserve"> </w:instrText>
        </w:r>
        <w:r w:rsidRPr="00E7115E">
          <w:rPr>
            <w:b w:val="0"/>
            <w:noProof/>
            <w:color w:val="auto"/>
            <w:rPrChange w:id="2722" w:author="Nagendra Dhakar" w:date="2016-01-26T17:32:00Z">
              <w:rPr>
                <w:noProof/>
              </w:rPr>
            </w:rPrChange>
          </w:rPr>
          <w:instrText>HYPERLINK \l "_Toc441592990"</w:instrText>
        </w:r>
        <w:r w:rsidRPr="00E7115E">
          <w:rPr>
            <w:rStyle w:val="Hyperlink"/>
            <w:b w:val="0"/>
            <w:noProof/>
            <w:color w:val="auto"/>
            <w:rPrChange w:id="2723" w:author="Nagendra Dhakar" w:date="2016-01-26T17:32:00Z">
              <w:rPr>
                <w:rStyle w:val="Hyperlink"/>
                <w:noProof/>
              </w:rPr>
            </w:rPrChange>
          </w:rPr>
          <w:instrText xml:space="preserve"> </w:instrText>
        </w:r>
        <w:r w:rsidRPr="00E7115E">
          <w:rPr>
            <w:rStyle w:val="Hyperlink"/>
            <w:b w:val="0"/>
            <w:noProof/>
            <w:color w:val="auto"/>
            <w:rPrChange w:id="2724" w:author="Nagendra Dhakar" w:date="2016-01-26T17:32:00Z">
              <w:rPr>
                <w:rStyle w:val="Hyperlink"/>
                <w:noProof/>
              </w:rPr>
            </w:rPrChange>
          </w:rPr>
        </w:r>
        <w:r w:rsidRPr="00E7115E">
          <w:rPr>
            <w:rStyle w:val="Hyperlink"/>
            <w:b w:val="0"/>
            <w:noProof/>
            <w:color w:val="auto"/>
            <w:rPrChange w:id="2725" w:author="Nagendra Dhakar" w:date="2016-01-26T17:32:00Z">
              <w:rPr>
                <w:rStyle w:val="Hyperlink"/>
                <w:noProof/>
              </w:rPr>
            </w:rPrChange>
          </w:rPr>
          <w:fldChar w:fldCharType="separate"/>
        </w:r>
        <w:r w:rsidRPr="00E7115E">
          <w:rPr>
            <w:rStyle w:val="Hyperlink"/>
            <w:b w:val="0"/>
            <w:noProof/>
            <w:color w:val="auto"/>
            <w:rPrChange w:id="2726" w:author="Nagendra Dhakar" w:date="2016-01-26T17:32:00Z">
              <w:rPr>
                <w:rStyle w:val="Hyperlink"/>
                <w:noProof/>
              </w:rPr>
            </w:rPrChange>
          </w:rPr>
          <w:t>Table 4.21 Worker IXXI Fraction File</w:t>
        </w:r>
        <w:r w:rsidRPr="00E7115E">
          <w:rPr>
            <w:b w:val="0"/>
            <w:noProof/>
            <w:webHidden/>
            <w:color w:val="auto"/>
            <w:rPrChange w:id="2727" w:author="Nagendra Dhakar" w:date="2016-01-26T17:32:00Z">
              <w:rPr>
                <w:noProof/>
                <w:webHidden/>
              </w:rPr>
            </w:rPrChange>
          </w:rPr>
          <w:tab/>
        </w:r>
        <w:r w:rsidRPr="00E7115E">
          <w:rPr>
            <w:b w:val="0"/>
            <w:noProof/>
            <w:webHidden/>
            <w:color w:val="auto"/>
            <w:rPrChange w:id="2728" w:author="Nagendra Dhakar" w:date="2016-01-26T17:32:00Z">
              <w:rPr>
                <w:noProof/>
                <w:webHidden/>
              </w:rPr>
            </w:rPrChange>
          </w:rPr>
          <w:fldChar w:fldCharType="begin"/>
        </w:r>
        <w:r w:rsidRPr="00E7115E">
          <w:rPr>
            <w:b w:val="0"/>
            <w:noProof/>
            <w:webHidden/>
            <w:color w:val="auto"/>
            <w:rPrChange w:id="2729" w:author="Nagendra Dhakar" w:date="2016-01-26T17:32:00Z">
              <w:rPr>
                <w:noProof/>
                <w:webHidden/>
              </w:rPr>
            </w:rPrChange>
          </w:rPr>
          <w:instrText xml:space="preserve"> PAGEREF _Toc441592990 \h </w:instrText>
        </w:r>
        <w:r w:rsidRPr="00E7115E">
          <w:rPr>
            <w:b w:val="0"/>
            <w:noProof/>
            <w:webHidden/>
            <w:color w:val="auto"/>
            <w:rPrChange w:id="2730" w:author="Nagendra Dhakar" w:date="2016-01-26T17:32:00Z">
              <w:rPr>
                <w:noProof/>
                <w:webHidden/>
              </w:rPr>
            </w:rPrChange>
          </w:rPr>
        </w:r>
      </w:ins>
      <w:r w:rsidRPr="00E7115E">
        <w:rPr>
          <w:b w:val="0"/>
          <w:noProof/>
          <w:webHidden/>
          <w:color w:val="auto"/>
          <w:rPrChange w:id="2731" w:author="Nagendra Dhakar" w:date="2016-01-26T17:32:00Z">
            <w:rPr>
              <w:noProof/>
              <w:webHidden/>
            </w:rPr>
          </w:rPrChange>
        </w:rPr>
        <w:fldChar w:fldCharType="separate"/>
      </w:r>
      <w:ins w:id="2732" w:author="Nagendra Dhakar" w:date="2016-01-26T17:32:00Z">
        <w:r w:rsidRPr="00E7115E">
          <w:rPr>
            <w:b w:val="0"/>
            <w:noProof/>
            <w:webHidden/>
            <w:color w:val="auto"/>
            <w:rPrChange w:id="2733" w:author="Nagendra Dhakar" w:date="2016-01-26T17:32:00Z">
              <w:rPr>
                <w:noProof/>
                <w:webHidden/>
              </w:rPr>
            </w:rPrChange>
          </w:rPr>
          <w:t>57</w:t>
        </w:r>
        <w:r w:rsidRPr="00E7115E">
          <w:rPr>
            <w:b w:val="0"/>
            <w:noProof/>
            <w:webHidden/>
            <w:color w:val="auto"/>
            <w:rPrChange w:id="2734" w:author="Nagendra Dhakar" w:date="2016-01-26T17:32:00Z">
              <w:rPr>
                <w:noProof/>
                <w:webHidden/>
              </w:rPr>
            </w:rPrChange>
          </w:rPr>
          <w:fldChar w:fldCharType="end"/>
        </w:r>
        <w:r w:rsidRPr="00E7115E">
          <w:rPr>
            <w:rStyle w:val="Hyperlink"/>
            <w:b w:val="0"/>
            <w:noProof/>
            <w:color w:val="auto"/>
            <w:rPrChange w:id="2735" w:author="Nagendra Dhakar" w:date="2016-01-26T17:32:00Z">
              <w:rPr>
                <w:rStyle w:val="Hyperlink"/>
                <w:noProof/>
              </w:rPr>
            </w:rPrChange>
          </w:rPr>
          <w:fldChar w:fldCharType="end"/>
        </w:r>
      </w:ins>
    </w:p>
    <w:p w14:paraId="08E0BCEC" w14:textId="77777777" w:rsidR="00E7115E" w:rsidRPr="00E7115E" w:rsidRDefault="00E7115E">
      <w:pPr>
        <w:pStyle w:val="TableofFigures"/>
        <w:rPr>
          <w:ins w:id="2736" w:author="Nagendra Dhakar" w:date="2016-01-26T17:32:00Z"/>
          <w:rFonts w:asciiTheme="minorHAnsi" w:eastAsiaTheme="minorEastAsia" w:hAnsiTheme="minorHAnsi"/>
          <w:b w:val="0"/>
          <w:caps w:val="0"/>
          <w:noProof/>
          <w:color w:val="auto"/>
          <w:sz w:val="22"/>
          <w:rPrChange w:id="2737" w:author="Nagendra Dhakar" w:date="2016-01-26T17:32:00Z">
            <w:rPr>
              <w:ins w:id="2738" w:author="Nagendra Dhakar" w:date="2016-01-26T17:32:00Z"/>
              <w:rFonts w:asciiTheme="minorHAnsi" w:eastAsiaTheme="minorEastAsia" w:hAnsiTheme="minorHAnsi"/>
              <w:b w:val="0"/>
              <w:caps w:val="0"/>
              <w:noProof/>
              <w:color w:val="auto"/>
              <w:sz w:val="22"/>
            </w:rPr>
          </w:rPrChange>
        </w:rPr>
      </w:pPr>
      <w:ins w:id="2739" w:author="Nagendra Dhakar" w:date="2016-01-26T17:32:00Z">
        <w:r w:rsidRPr="00E7115E">
          <w:rPr>
            <w:rStyle w:val="Hyperlink"/>
            <w:b w:val="0"/>
            <w:noProof/>
            <w:color w:val="auto"/>
            <w:rPrChange w:id="2740" w:author="Nagendra Dhakar" w:date="2016-01-26T17:32:00Z">
              <w:rPr>
                <w:rStyle w:val="Hyperlink"/>
                <w:noProof/>
              </w:rPr>
            </w:rPrChange>
          </w:rPr>
          <w:fldChar w:fldCharType="begin"/>
        </w:r>
        <w:r w:rsidRPr="00E7115E">
          <w:rPr>
            <w:rStyle w:val="Hyperlink"/>
            <w:b w:val="0"/>
            <w:noProof/>
            <w:color w:val="auto"/>
            <w:rPrChange w:id="2741" w:author="Nagendra Dhakar" w:date="2016-01-26T17:32:00Z">
              <w:rPr>
                <w:rStyle w:val="Hyperlink"/>
                <w:noProof/>
              </w:rPr>
            </w:rPrChange>
          </w:rPr>
          <w:instrText xml:space="preserve"> </w:instrText>
        </w:r>
        <w:r w:rsidRPr="00E7115E">
          <w:rPr>
            <w:b w:val="0"/>
            <w:noProof/>
            <w:color w:val="auto"/>
            <w:rPrChange w:id="2742" w:author="Nagendra Dhakar" w:date="2016-01-26T17:32:00Z">
              <w:rPr>
                <w:noProof/>
              </w:rPr>
            </w:rPrChange>
          </w:rPr>
          <w:instrText>HYPERLINK \l "_Toc441592991"</w:instrText>
        </w:r>
        <w:r w:rsidRPr="00E7115E">
          <w:rPr>
            <w:rStyle w:val="Hyperlink"/>
            <w:b w:val="0"/>
            <w:noProof/>
            <w:color w:val="auto"/>
            <w:rPrChange w:id="2743" w:author="Nagendra Dhakar" w:date="2016-01-26T17:32:00Z">
              <w:rPr>
                <w:rStyle w:val="Hyperlink"/>
                <w:noProof/>
              </w:rPr>
            </w:rPrChange>
          </w:rPr>
          <w:instrText xml:space="preserve"> </w:instrText>
        </w:r>
        <w:r w:rsidRPr="00E7115E">
          <w:rPr>
            <w:rStyle w:val="Hyperlink"/>
            <w:b w:val="0"/>
            <w:noProof/>
            <w:color w:val="auto"/>
            <w:rPrChange w:id="2744" w:author="Nagendra Dhakar" w:date="2016-01-26T17:32:00Z">
              <w:rPr>
                <w:rStyle w:val="Hyperlink"/>
                <w:noProof/>
              </w:rPr>
            </w:rPrChange>
          </w:rPr>
        </w:r>
        <w:r w:rsidRPr="00E7115E">
          <w:rPr>
            <w:rStyle w:val="Hyperlink"/>
            <w:b w:val="0"/>
            <w:noProof/>
            <w:color w:val="auto"/>
            <w:rPrChange w:id="2745" w:author="Nagendra Dhakar" w:date="2016-01-26T17:32:00Z">
              <w:rPr>
                <w:rStyle w:val="Hyperlink"/>
                <w:noProof/>
              </w:rPr>
            </w:rPrChange>
          </w:rPr>
          <w:fldChar w:fldCharType="separate"/>
        </w:r>
        <w:r w:rsidRPr="00E7115E">
          <w:rPr>
            <w:rStyle w:val="Hyperlink"/>
            <w:b w:val="0"/>
            <w:noProof/>
            <w:color w:val="auto"/>
            <w:rPrChange w:id="2746" w:author="Nagendra Dhakar" w:date="2016-01-26T17:32:00Z">
              <w:rPr>
                <w:rStyle w:val="Hyperlink"/>
                <w:noProof/>
              </w:rPr>
            </w:rPrChange>
          </w:rPr>
          <w:t>Table 4.22 TAZ Index File</w:t>
        </w:r>
        <w:r w:rsidRPr="00E7115E">
          <w:rPr>
            <w:b w:val="0"/>
            <w:noProof/>
            <w:webHidden/>
            <w:color w:val="auto"/>
            <w:rPrChange w:id="2747" w:author="Nagendra Dhakar" w:date="2016-01-26T17:32:00Z">
              <w:rPr>
                <w:noProof/>
                <w:webHidden/>
              </w:rPr>
            </w:rPrChange>
          </w:rPr>
          <w:tab/>
        </w:r>
        <w:r w:rsidRPr="00E7115E">
          <w:rPr>
            <w:b w:val="0"/>
            <w:noProof/>
            <w:webHidden/>
            <w:color w:val="auto"/>
            <w:rPrChange w:id="2748" w:author="Nagendra Dhakar" w:date="2016-01-26T17:32:00Z">
              <w:rPr>
                <w:noProof/>
                <w:webHidden/>
              </w:rPr>
            </w:rPrChange>
          </w:rPr>
          <w:fldChar w:fldCharType="begin"/>
        </w:r>
        <w:r w:rsidRPr="00E7115E">
          <w:rPr>
            <w:b w:val="0"/>
            <w:noProof/>
            <w:webHidden/>
            <w:color w:val="auto"/>
            <w:rPrChange w:id="2749" w:author="Nagendra Dhakar" w:date="2016-01-26T17:32:00Z">
              <w:rPr>
                <w:noProof/>
                <w:webHidden/>
              </w:rPr>
            </w:rPrChange>
          </w:rPr>
          <w:instrText xml:space="preserve"> PAGEREF _Toc441592991 \h </w:instrText>
        </w:r>
        <w:r w:rsidRPr="00E7115E">
          <w:rPr>
            <w:b w:val="0"/>
            <w:noProof/>
            <w:webHidden/>
            <w:color w:val="auto"/>
            <w:rPrChange w:id="2750" w:author="Nagendra Dhakar" w:date="2016-01-26T17:32:00Z">
              <w:rPr>
                <w:noProof/>
                <w:webHidden/>
              </w:rPr>
            </w:rPrChange>
          </w:rPr>
        </w:r>
      </w:ins>
      <w:r w:rsidRPr="00E7115E">
        <w:rPr>
          <w:b w:val="0"/>
          <w:noProof/>
          <w:webHidden/>
          <w:color w:val="auto"/>
          <w:rPrChange w:id="2751" w:author="Nagendra Dhakar" w:date="2016-01-26T17:32:00Z">
            <w:rPr>
              <w:noProof/>
              <w:webHidden/>
            </w:rPr>
          </w:rPrChange>
        </w:rPr>
        <w:fldChar w:fldCharType="separate"/>
      </w:r>
      <w:ins w:id="2752" w:author="Nagendra Dhakar" w:date="2016-01-26T17:32:00Z">
        <w:r w:rsidRPr="00E7115E">
          <w:rPr>
            <w:b w:val="0"/>
            <w:noProof/>
            <w:webHidden/>
            <w:color w:val="auto"/>
            <w:rPrChange w:id="2753" w:author="Nagendra Dhakar" w:date="2016-01-26T17:32:00Z">
              <w:rPr>
                <w:noProof/>
                <w:webHidden/>
              </w:rPr>
            </w:rPrChange>
          </w:rPr>
          <w:t>57</w:t>
        </w:r>
        <w:r w:rsidRPr="00E7115E">
          <w:rPr>
            <w:b w:val="0"/>
            <w:noProof/>
            <w:webHidden/>
            <w:color w:val="auto"/>
            <w:rPrChange w:id="2754" w:author="Nagendra Dhakar" w:date="2016-01-26T17:32:00Z">
              <w:rPr>
                <w:noProof/>
                <w:webHidden/>
              </w:rPr>
            </w:rPrChange>
          </w:rPr>
          <w:fldChar w:fldCharType="end"/>
        </w:r>
        <w:r w:rsidRPr="00E7115E">
          <w:rPr>
            <w:rStyle w:val="Hyperlink"/>
            <w:b w:val="0"/>
            <w:noProof/>
            <w:color w:val="auto"/>
            <w:rPrChange w:id="2755" w:author="Nagendra Dhakar" w:date="2016-01-26T17:32:00Z">
              <w:rPr>
                <w:rStyle w:val="Hyperlink"/>
                <w:noProof/>
              </w:rPr>
            </w:rPrChange>
          </w:rPr>
          <w:fldChar w:fldCharType="end"/>
        </w:r>
      </w:ins>
    </w:p>
    <w:p w14:paraId="30BC4C94" w14:textId="77777777" w:rsidR="00E7115E" w:rsidRPr="00E7115E" w:rsidRDefault="00E7115E">
      <w:pPr>
        <w:pStyle w:val="TableofFigures"/>
        <w:rPr>
          <w:ins w:id="2756" w:author="Nagendra Dhakar" w:date="2016-01-26T17:32:00Z"/>
          <w:rFonts w:asciiTheme="minorHAnsi" w:eastAsiaTheme="minorEastAsia" w:hAnsiTheme="minorHAnsi"/>
          <w:b w:val="0"/>
          <w:caps w:val="0"/>
          <w:noProof/>
          <w:color w:val="auto"/>
          <w:sz w:val="22"/>
          <w:rPrChange w:id="2757" w:author="Nagendra Dhakar" w:date="2016-01-26T17:32:00Z">
            <w:rPr>
              <w:ins w:id="2758" w:author="Nagendra Dhakar" w:date="2016-01-26T17:32:00Z"/>
              <w:rFonts w:asciiTheme="minorHAnsi" w:eastAsiaTheme="minorEastAsia" w:hAnsiTheme="minorHAnsi"/>
              <w:b w:val="0"/>
              <w:caps w:val="0"/>
              <w:noProof/>
              <w:color w:val="auto"/>
              <w:sz w:val="22"/>
            </w:rPr>
          </w:rPrChange>
        </w:rPr>
      </w:pPr>
      <w:ins w:id="2759" w:author="Nagendra Dhakar" w:date="2016-01-26T17:32:00Z">
        <w:r w:rsidRPr="00E7115E">
          <w:rPr>
            <w:rStyle w:val="Hyperlink"/>
            <w:b w:val="0"/>
            <w:noProof/>
            <w:color w:val="auto"/>
            <w:rPrChange w:id="2760" w:author="Nagendra Dhakar" w:date="2016-01-26T17:32:00Z">
              <w:rPr>
                <w:rStyle w:val="Hyperlink"/>
                <w:noProof/>
              </w:rPr>
            </w:rPrChange>
          </w:rPr>
          <w:fldChar w:fldCharType="begin"/>
        </w:r>
        <w:r w:rsidRPr="00E7115E">
          <w:rPr>
            <w:rStyle w:val="Hyperlink"/>
            <w:b w:val="0"/>
            <w:noProof/>
            <w:color w:val="auto"/>
            <w:rPrChange w:id="2761" w:author="Nagendra Dhakar" w:date="2016-01-26T17:32:00Z">
              <w:rPr>
                <w:rStyle w:val="Hyperlink"/>
                <w:noProof/>
              </w:rPr>
            </w:rPrChange>
          </w:rPr>
          <w:instrText xml:space="preserve"> </w:instrText>
        </w:r>
        <w:r w:rsidRPr="00E7115E">
          <w:rPr>
            <w:b w:val="0"/>
            <w:noProof/>
            <w:color w:val="auto"/>
            <w:rPrChange w:id="2762" w:author="Nagendra Dhakar" w:date="2016-01-26T17:32:00Z">
              <w:rPr>
                <w:noProof/>
              </w:rPr>
            </w:rPrChange>
          </w:rPr>
          <w:instrText>HYPERLINK \l "_Toc441592992"</w:instrText>
        </w:r>
        <w:r w:rsidRPr="00E7115E">
          <w:rPr>
            <w:rStyle w:val="Hyperlink"/>
            <w:b w:val="0"/>
            <w:noProof/>
            <w:color w:val="auto"/>
            <w:rPrChange w:id="2763" w:author="Nagendra Dhakar" w:date="2016-01-26T17:32:00Z">
              <w:rPr>
                <w:rStyle w:val="Hyperlink"/>
                <w:noProof/>
              </w:rPr>
            </w:rPrChange>
          </w:rPr>
          <w:instrText xml:space="preserve"> </w:instrText>
        </w:r>
        <w:r w:rsidRPr="00E7115E">
          <w:rPr>
            <w:rStyle w:val="Hyperlink"/>
            <w:b w:val="0"/>
            <w:noProof/>
            <w:color w:val="auto"/>
            <w:rPrChange w:id="2764" w:author="Nagendra Dhakar" w:date="2016-01-26T17:32:00Z">
              <w:rPr>
                <w:rStyle w:val="Hyperlink"/>
                <w:noProof/>
              </w:rPr>
            </w:rPrChange>
          </w:rPr>
        </w:r>
        <w:r w:rsidRPr="00E7115E">
          <w:rPr>
            <w:rStyle w:val="Hyperlink"/>
            <w:b w:val="0"/>
            <w:noProof/>
            <w:color w:val="auto"/>
            <w:rPrChange w:id="2765" w:author="Nagendra Dhakar" w:date="2016-01-26T17:32:00Z">
              <w:rPr>
                <w:rStyle w:val="Hyperlink"/>
                <w:noProof/>
              </w:rPr>
            </w:rPrChange>
          </w:rPr>
          <w:fldChar w:fldCharType="separate"/>
        </w:r>
        <w:r w:rsidRPr="00E7115E">
          <w:rPr>
            <w:rStyle w:val="Hyperlink"/>
            <w:b w:val="0"/>
            <w:noProof/>
            <w:color w:val="auto"/>
            <w:rPrChange w:id="2766" w:author="Nagendra Dhakar" w:date="2016-01-26T17:32:00Z">
              <w:rPr>
                <w:rStyle w:val="Hyperlink"/>
                <w:noProof/>
              </w:rPr>
            </w:rPrChange>
          </w:rPr>
          <w:t>Table 4.23 PNR Node File</w:t>
        </w:r>
        <w:r w:rsidRPr="00E7115E">
          <w:rPr>
            <w:b w:val="0"/>
            <w:noProof/>
            <w:webHidden/>
            <w:color w:val="auto"/>
            <w:rPrChange w:id="2767" w:author="Nagendra Dhakar" w:date="2016-01-26T17:32:00Z">
              <w:rPr>
                <w:noProof/>
                <w:webHidden/>
              </w:rPr>
            </w:rPrChange>
          </w:rPr>
          <w:tab/>
        </w:r>
        <w:r w:rsidRPr="00E7115E">
          <w:rPr>
            <w:b w:val="0"/>
            <w:noProof/>
            <w:webHidden/>
            <w:color w:val="auto"/>
            <w:rPrChange w:id="2768" w:author="Nagendra Dhakar" w:date="2016-01-26T17:32:00Z">
              <w:rPr>
                <w:noProof/>
                <w:webHidden/>
              </w:rPr>
            </w:rPrChange>
          </w:rPr>
          <w:fldChar w:fldCharType="begin"/>
        </w:r>
        <w:r w:rsidRPr="00E7115E">
          <w:rPr>
            <w:b w:val="0"/>
            <w:noProof/>
            <w:webHidden/>
            <w:color w:val="auto"/>
            <w:rPrChange w:id="2769" w:author="Nagendra Dhakar" w:date="2016-01-26T17:32:00Z">
              <w:rPr>
                <w:noProof/>
                <w:webHidden/>
              </w:rPr>
            </w:rPrChange>
          </w:rPr>
          <w:instrText xml:space="preserve"> PAGEREF _Toc441592992 \h </w:instrText>
        </w:r>
        <w:r w:rsidRPr="00E7115E">
          <w:rPr>
            <w:b w:val="0"/>
            <w:noProof/>
            <w:webHidden/>
            <w:color w:val="auto"/>
            <w:rPrChange w:id="2770" w:author="Nagendra Dhakar" w:date="2016-01-26T17:32:00Z">
              <w:rPr>
                <w:noProof/>
                <w:webHidden/>
              </w:rPr>
            </w:rPrChange>
          </w:rPr>
        </w:r>
      </w:ins>
      <w:r w:rsidRPr="00E7115E">
        <w:rPr>
          <w:b w:val="0"/>
          <w:noProof/>
          <w:webHidden/>
          <w:color w:val="auto"/>
          <w:rPrChange w:id="2771" w:author="Nagendra Dhakar" w:date="2016-01-26T17:32:00Z">
            <w:rPr>
              <w:noProof/>
              <w:webHidden/>
            </w:rPr>
          </w:rPrChange>
        </w:rPr>
        <w:fldChar w:fldCharType="separate"/>
      </w:r>
      <w:ins w:id="2772" w:author="Nagendra Dhakar" w:date="2016-01-26T17:32:00Z">
        <w:r w:rsidRPr="00E7115E">
          <w:rPr>
            <w:b w:val="0"/>
            <w:noProof/>
            <w:webHidden/>
            <w:color w:val="auto"/>
            <w:rPrChange w:id="2773" w:author="Nagendra Dhakar" w:date="2016-01-26T17:32:00Z">
              <w:rPr>
                <w:noProof/>
                <w:webHidden/>
              </w:rPr>
            </w:rPrChange>
          </w:rPr>
          <w:t>57</w:t>
        </w:r>
        <w:r w:rsidRPr="00E7115E">
          <w:rPr>
            <w:b w:val="0"/>
            <w:noProof/>
            <w:webHidden/>
            <w:color w:val="auto"/>
            <w:rPrChange w:id="2774" w:author="Nagendra Dhakar" w:date="2016-01-26T17:32:00Z">
              <w:rPr>
                <w:noProof/>
                <w:webHidden/>
              </w:rPr>
            </w:rPrChange>
          </w:rPr>
          <w:fldChar w:fldCharType="end"/>
        </w:r>
        <w:r w:rsidRPr="00E7115E">
          <w:rPr>
            <w:rStyle w:val="Hyperlink"/>
            <w:b w:val="0"/>
            <w:noProof/>
            <w:color w:val="auto"/>
            <w:rPrChange w:id="2775" w:author="Nagendra Dhakar" w:date="2016-01-26T17:32:00Z">
              <w:rPr>
                <w:rStyle w:val="Hyperlink"/>
                <w:noProof/>
              </w:rPr>
            </w:rPrChange>
          </w:rPr>
          <w:fldChar w:fldCharType="end"/>
        </w:r>
      </w:ins>
    </w:p>
    <w:p w14:paraId="42D28F00" w14:textId="77777777" w:rsidR="00E7115E" w:rsidRPr="00E7115E" w:rsidRDefault="00E7115E">
      <w:pPr>
        <w:pStyle w:val="TableofFigures"/>
        <w:rPr>
          <w:ins w:id="2776" w:author="Nagendra Dhakar" w:date="2016-01-26T17:32:00Z"/>
          <w:rFonts w:asciiTheme="minorHAnsi" w:eastAsiaTheme="minorEastAsia" w:hAnsiTheme="minorHAnsi"/>
          <w:b w:val="0"/>
          <w:caps w:val="0"/>
          <w:noProof/>
          <w:color w:val="auto"/>
          <w:sz w:val="22"/>
          <w:rPrChange w:id="2777" w:author="Nagendra Dhakar" w:date="2016-01-26T17:32:00Z">
            <w:rPr>
              <w:ins w:id="2778" w:author="Nagendra Dhakar" w:date="2016-01-26T17:32:00Z"/>
              <w:rFonts w:asciiTheme="minorHAnsi" w:eastAsiaTheme="minorEastAsia" w:hAnsiTheme="minorHAnsi"/>
              <w:b w:val="0"/>
              <w:caps w:val="0"/>
              <w:noProof/>
              <w:color w:val="auto"/>
              <w:sz w:val="22"/>
            </w:rPr>
          </w:rPrChange>
        </w:rPr>
      </w:pPr>
      <w:ins w:id="2779" w:author="Nagendra Dhakar" w:date="2016-01-26T17:32:00Z">
        <w:r w:rsidRPr="00E7115E">
          <w:rPr>
            <w:rStyle w:val="Hyperlink"/>
            <w:b w:val="0"/>
            <w:noProof/>
            <w:color w:val="auto"/>
            <w:rPrChange w:id="2780" w:author="Nagendra Dhakar" w:date="2016-01-26T17:32:00Z">
              <w:rPr>
                <w:rStyle w:val="Hyperlink"/>
                <w:noProof/>
              </w:rPr>
            </w:rPrChange>
          </w:rPr>
          <w:fldChar w:fldCharType="begin"/>
        </w:r>
        <w:r w:rsidRPr="00E7115E">
          <w:rPr>
            <w:rStyle w:val="Hyperlink"/>
            <w:b w:val="0"/>
            <w:noProof/>
            <w:color w:val="auto"/>
            <w:rPrChange w:id="2781" w:author="Nagendra Dhakar" w:date="2016-01-26T17:32:00Z">
              <w:rPr>
                <w:rStyle w:val="Hyperlink"/>
                <w:noProof/>
              </w:rPr>
            </w:rPrChange>
          </w:rPr>
          <w:instrText xml:space="preserve"> </w:instrText>
        </w:r>
        <w:r w:rsidRPr="00E7115E">
          <w:rPr>
            <w:b w:val="0"/>
            <w:noProof/>
            <w:color w:val="auto"/>
            <w:rPrChange w:id="2782" w:author="Nagendra Dhakar" w:date="2016-01-26T17:32:00Z">
              <w:rPr>
                <w:noProof/>
              </w:rPr>
            </w:rPrChange>
          </w:rPr>
          <w:instrText>HYPERLINK \l "_Toc441592993"</w:instrText>
        </w:r>
        <w:r w:rsidRPr="00E7115E">
          <w:rPr>
            <w:rStyle w:val="Hyperlink"/>
            <w:b w:val="0"/>
            <w:noProof/>
            <w:color w:val="auto"/>
            <w:rPrChange w:id="2783" w:author="Nagendra Dhakar" w:date="2016-01-26T17:32:00Z">
              <w:rPr>
                <w:rStyle w:val="Hyperlink"/>
                <w:noProof/>
              </w:rPr>
            </w:rPrChange>
          </w:rPr>
          <w:instrText xml:space="preserve"> </w:instrText>
        </w:r>
        <w:r w:rsidRPr="00E7115E">
          <w:rPr>
            <w:rStyle w:val="Hyperlink"/>
            <w:b w:val="0"/>
            <w:noProof/>
            <w:color w:val="auto"/>
            <w:rPrChange w:id="2784" w:author="Nagendra Dhakar" w:date="2016-01-26T17:32:00Z">
              <w:rPr>
                <w:rStyle w:val="Hyperlink"/>
                <w:noProof/>
              </w:rPr>
            </w:rPrChange>
          </w:rPr>
        </w:r>
        <w:r w:rsidRPr="00E7115E">
          <w:rPr>
            <w:rStyle w:val="Hyperlink"/>
            <w:b w:val="0"/>
            <w:noProof/>
            <w:color w:val="auto"/>
            <w:rPrChange w:id="2785" w:author="Nagendra Dhakar" w:date="2016-01-26T17:32:00Z">
              <w:rPr>
                <w:rStyle w:val="Hyperlink"/>
                <w:noProof/>
              </w:rPr>
            </w:rPrChange>
          </w:rPr>
          <w:fldChar w:fldCharType="separate"/>
        </w:r>
        <w:r w:rsidRPr="00E7115E">
          <w:rPr>
            <w:rStyle w:val="Hyperlink"/>
            <w:b w:val="0"/>
            <w:noProof/>
            <w:color w:val="auto"/>
            <w:rPrChange w:id="2786" w:author="Nagendra Dhakar" w:date="2016-01-26T17:32:00Z">
              <w:rPr>
                <w:rStyle w:val="Hyperlink"/>
                <w:noProof/>
              </w:rPr>
            </w:rPrChange>
          </w:rPr>
          <w:t>Table 4.24 RosTer File</w:t>
        </w:r>
        <w:r w:rsidRPr="00E7115E">
          <w:rPr>
            <w:b w:val="0"/>
            <w:noProof/>
            <w:webHidden/>
            <w:color w:val="auto"/>
            <w:rPrChange w:id="2787" w:author="Nagendra Dhakar" w:date="2016-01-26T17:32:00Z">
              <w:rPr>
                <w:noProof/>
                <w:webHidden/>
              </w:rPr>
            </w:rPrChange>
          </w:rPr>
          <w:tab/>
        </w:r>
        <w:r w:rsidRPr="00E7115E">
          <w:rPr>
            <w:b w:val="0"/>
            <w:noProof/>
            <w:webHidden/>
            <w:color w:val="auto"/>
            <w:rPrChange w:id="2788" w:author="Nagendra Dhakar" w:date="2016-01-26T17:32:00Z">
              <w:rPr>
                <w:noProof/>
                <w:webHidden/>
              </w:rPr>
            </w:rPrChange>
          </w:rPr>
          <w:fldChar w:fldCharType="begin"/>
        </w:r>
        <w:r w:rsidRPr="00E7115E">
          <w:rPr>
            <w:b w:val="0"/>
            <w:noProof/>
            <w:webHidden/>
            <w:color w:val="auto"/>
            <w:rPrChange w:id="2789" w:author="Nagendra Dhakar" w:date="2016-01-26T17:32:00Z">
              <w:rPr>
                <w:noProof/>
                <w:webHidden/>
              </w:rPr>
            </w:rPrChange>
          </w:rPr>
          <w:instrText xml:space="preserve"> PAGEREF _Toc441592993 \h </w:instrText>
        </w:r>
        <w:r w:rsidRPr="00E7115E">
          <w:rPr>
            <w:b w:val="0"/>
            <w:noProof/>
            <w:webHidden/>
            <w:color w:val="auto"/>
            <w:rPrChange w:id="2790" w:author="Nagendra Dhakar" w:date="2016-01-26T17:32:00Z">
              <w:rPr>
                <w:noProof/>
                <w:webHidden/>
              </w:rPr>
            </w:rPrChange>
          </w:rPr>
        </w:r>
      </w:ins>
      <w:r w:rsidRPr="00E7115E">
        <w:rPr>
          <w:b w:val="0"/>
          <w:noProof/>
          <w:webHidden/>
          <w:color w:val="auto"/>
          <w:rPrChange w:id="2791" w:author="Nagendra Dhakar" w:date="2016-01-26T17:32:00Z">
            <w:rPr>
              <w:noProof/>
              <w:webHidden/>
            </w:rPr>
          </w:rPrChange>
        </w:rPr>
        <w:fldChar w:fldCharType="separate"/>
      </w:r>
      <w:ins w:id="2792" w:author="Nagendra Dhakar" w:date="2016-01-26T17:32:00Z">
        <w:r w:rsidRPr="00E7115E">
          <w:rPr>
            <w:b w:val="0"/>
            <w:noProof/>
            <w:webHidden/>
            <w:color w:val="auto"/>
            <w:rPrChange w:id="2793" w:author="Nagendra Dhakar" w:date="2016-01-26T17:32:00Z">
              <w:rPr>
                <w:noProof/>
                <w:webHidden/>
              </w:rPr>
            </w:rPrChange>
          </w:rPr>
          <w:t>59</w:t>
        </w:r>
        <w:r w:rsidRPr="00E7115E">
          <w:rPr>
            <w:b w:val="0"/>
            <w:noProof/>
            <w:webHidden/>
            <w:color w:val="auto"/>
            <w:rPrChange w:id="2794" w:author="Nagendra Dhakar" w:date="2016-01-26T17:32:00Z">
              <w:rPr>
                <w:noProof/>
                <w:webHidden/>
              </w:rPr>
            </w:rPrChange>
          </w:rPr>
          <w:fldChar w:fldCharType="end"/>
        </w:r>
        <w:r w:rsidRPr="00E7115E">
          <w:rPr>
            <w:rStyle w:val="Hyperlink"/>
            <w:b w:val="0"/>
            <w:noProof/>
            <w:color w:val="auto"/>
            <w:rPrChange w:id="2795" w:author="Nagendra Dhakar" w:date="2016-01-26T17:32:00Z">
              <w:rPr>
                <w:rStyle w:val="Hyperlink"/>
                <w:noProof/>
              </w:rPr>
            </w:rPrChange>
          </w:rPr>
          <w:fldChar w:fldCharType="end"/>
        </w:r>
      </w:ins>
    </w:p>
    <w:p w14:paraId="22C4C68C" w14:textId="77777777" w:rsidR="00E7115E" w:rsidRPr="00E7115E" w:rsidRDefault="00E7115E">
      <w:pPr>
        <w:pStyle w:val="TableofFigures"/>
        <w:rPr>
          <w:ins w:id="2796" w:author="Nagendra Dhakar" w:date="2016-01-26T17:32:00Z"/>
          <w:rFonts w:asciiTheme="minorHAnsi" w:eastAsiaTheme="minorEastAsia" w:hAnsiTheme="minorHAnsi"/>
          <w:b w:val="0"/>
          <w:caps w:val="0"/>
          <w:noProof/>
          <w:color w:val="auto"/>
          <w:sz w:val="22"/>
          <w:rPrChange w:id="2797" w:author="Nagendra Dhakar" w:date="2016-01-26T17:32:00Z">
            <w:rPr>
              <w:ins w:id="2798" w:author="Nagendra Dhakar" w:date="2016-01-26T17:32:00Z"/>
              <w:rFonts w:asciiTheme="minorHAnsi" w:eastAsiaTheme="minorEastAsia" w:hAnsiTheme="minorHAnsi"/>
              <w:b w:val="0"/>
              <w:caps w:val="0"/>
              <w:noProof/>
              <w:color w:val="auto"/>
              <w:sz w:val="22"/>
            </w:rPr>
          </w:rPrChange>
        </w:rPr>
      </w:pPr>
      <w:ins w:id="2799" w:author="Nagendra Dhakar" w:date="2016-01-26T17:32:00Z">
        <w:r w:rsidRPr="00E7115E">
          <w:rPr>
            <w:rStyle w:val="Hyperlink"/>
            <w:b w:val="0"/>
            <w:noProof/>
            <w:color w:val="auto"/>
            <w:rPrChange w:id="2800" w:author="Nagendra Dhakar" w:date="2016-01-26T17:32:00Z">
              <w:rPr>
                <w:rStyle w:val="Hyperlink"/>
                <w:noProof/>
              </w:rPr>
            </w:rPrChange>
          </w:rPr>
          <w:fldChar w:fldCharType="begin"/>
        </w:r>
        <w:r w:rsidRPr="00E7115E">
          <w:rPr>
            <w:rStyle w:val="Hyperlink"/>
            <w:b w:val="0"/>
            <w:noProof/>
            <w:color w:val="auto"/>
            <w:rPrChange w:id="2801" w:author="Nagendra Dhakar" w:date="2016-01-26T17:32:00Z">
              <w:rPr>
                <w:rStyle w:val="Hyperlink"/>
                <w:noProof/>
              </w:rPr>
            </w:rPrChange>
          </w:rPr>
          <w:instrText xml:space="preserve"> </w:instrText>
        </w:r>
        <w:r w:rsidRPr="00E7115E">
          <w:rPr>
            <w:b w:val="0"/>
            <w:noProof/>
            <w:color w:val="auto"/>
            <w:rPrChange w:id="2802" w:author="Nagendra Dhakar" w:date="2016-01-26T17:32:00Z">
              <w:rPr>
                <w:noProof/>
              </w:rPr>
            </w:rPrChange>
          </w:rPr>
          <w:instrText>HYPERLINK \l "_Toc441592994"</w:instrText>
        </w:r>
        <w:r w:rsidRPr="00E7115E">
          <w:rPr>
            <w:rStyle w:val="Hyperlink"/>
            <w:b w:val="0"/>
            <w:noProof/>
            <w:color w:val="auto"/>
            <w:rPrChange w:id="2803" w:author="Nagendra Dhakar" w:date="2016-01-26T17:32:00Z">
              <w:rPr>
                <w:rStyle w:val="Hyperlink"/>
                <w:noProof/>
              </w:rPr>
            </w:rPrChange>
          </w:rPr>
          <w:instrText xml:space="preserve"> </w:instrText>
        </w:r>
        <w:r w:rsidRPr="00E7115E">
          <w:rPr>
            <w:rStyle w:val="Hyperlink"/>
            <w:b w:val="0"/>
            <w:noProof/>
            <w:color w:val="auto"/>
            <w:rPrChange w:id="2804" w:author="Nagendra Dhakar" w:date="2016-01-26T17:32:00Z">
              <w:rPr>
                <w:rStyle w:val="Hyperlink"/>
                <w:noProof/>
              </w:rPr>
            </w:rPrChange>
          </w:rPr>
        </w:r>
        <w:r w:rsidRPr="00E7115E">
          <w:rPr>
            <w:rStyle w:val="Hyperlink"/>
            <w:b w:val="0"/>
            <w:noProof/>
            <w:color w:val="auto"/>
            <w:rPrChange w:id="2805" w:author="Nagendra Dhakar" w:date="2016-01-26T17:32:00Z">
              <w:rPr>
                <w:rStyle w:val="Hyperlink"/>
                <w:noProof/>
              </w:rPr>
            </w:rPrChange>
          </w:rPr>
          <w:fldChar w:fldCharType="separate"/>
        </w:r>
        <w:r w:rsidRPr="00E7115E">
          <w:rPr>
            <w:rStyle w:val="Hyperlink"/>
            <w:b w:val="0"/>
            <w:noProof/>
            <w:color w:val="auto"/>
            <w:rPrChange w:id="2806" w:author="Nagendra Dhakar" w:date="2016-01-26T17:32:00Z">
              <w:rPr>
                <w:rStyle w:val="Hyperlink"/>
                <w:noProof/>
              </w:rPr>
            </w:rPrChange>
          </w:rPr>
          <w:t>Table 4.25 Roster Combination File Example</w:t>
        </w:r>
        <w:r w:rsidRPr="00E7115E">
          <w:rPr>
            <w:b w:val="0"/>
            <w:noProof/>
            <w:webHidden/>
            <w:color w:val="auto"/>
            <w:rPrChange w:id="2807" w:author="Nagendra Dhakar" w:date="2016-01-26T17:32:00Z">
              <w:rPr>
                <w:noProof/>
                <w:webHidden/>
              </w:rPr>
            </w:rPrChange>
          </w:rPr>
          <w:tab/>
        </w:r>
        <w:r w:rsidRPr="00E7115E">
          <w:rPr>
            <w:b w:val="0"/>
            <w:noProof/>
            <w:webHidden/>
            <w:color w:val="auto"/>
            <w:rPrChange w:id="2808" w:author="Nagendra Dhakar" w:date="2016-01-26T17:32:00Z">
              <w:rPr>
                <w:noProof/>
                <w:webHidden/>
              </w:rPr>
            </w:rPrChange>
          </w:rPr>
          <w:fldChar w:fldCharType="begin"/>
        </w:r>
        <w:r w:rsidRPr="00E7115E">
          <w:rPr>
            <w:b w:val="0"/>
            <w:noProof/>
            <w:webHidden/>
            <w:color w:val="auto"/>
            <w:rPrChange w:id="2809" w:author="Nagendra Dhakar" w:date="2016-01-26T17:32:00Z">
              <w:rPr>
                <w:noProof/>
                <w:webHidden/>
              </w:rPr>
            </w:rPrChange>
          </w:rPr>
          <w:instrText xml:space="preserve"> PAGEREF _Toc441592994 \h </w:instrText>
        </w:r>
        <w:r w:rsidRPr="00E7115E">
          <w:rPr>
            <w:b w:val="0"/>
            <w:noProof/>
            <w:webHidden/>
            <w:color w:val="auto"/>
            <w:rPrChange w:id="2810" w:author="Nagendra Dhakar" w:date="2016-01-26T17:32:00Z">
              <w:rPr>
                <w:noProof/>
                <w:webHidden/>
              </w:rPr>
            </w:rPrChange>
          </w:rPr>
        </w:r>
      </w:ins>
      <w:r w:rsidRPr="00E7115E">
        <w:rPr>
          <w:b w:val="0"/>
          <w:noProof/>
          <w:webHidden/>
          <w:color w:val="auto"/>
          <w:rPrChange w:id="2811" w:author="Nagendra Dhakar" w:date="2016-01-26T17:32:00Z">
            <w:rPr>
              <w:noProof/>
              <w:webHidden/>
            </w:rPr>
          </w:rPrChange>
        </w:rPr>
        <w:fldChar w:fldCharType="separate"/>
      </w:r>
      <w:ins w:id="2812" w:author="Nagendra Dhakar" w:date="2016-01-26T17:32:00Z">
        <w:r w:rsidRPr="00E7115E">
          <w:rPr>
            <w:b w:val="0"/>
            <w:noProof/>
            <w:webHidden/>
            <w:color w:val="auto"/>
            <w:rPrChange w:id="2813" w:author="Nagendra Dhakar" w:date="2016-01-26T17:32:00Z">
              <w:rPr>
                <w:noProof/>
                <w:webHidden/>
              </w:rPr>
            </w:rPrChange>
          </w:rPr>
          <w:t>60</w:t>
        </w:r>
        <w:r w:rsidRPr="00E7115E">
          <w:rPr>
            <w:b w:val="0"/>
            <w:noProof/>
            <w:webHidden/>
            <w:color w:val="auto"/>
            <w:rPrChange w:id="2814" w:author="Nagendra Dhakar" w:date="2016-01-26T17:32:00Z">
              <w:rPr>
                <w:noProof/>
                <w:webHidden/>
              </w:rPr>
            </w:rPrChange>
          </w:rPr>
          <w:fldChar w:fldCharType="end"/>
        </w:r>
        <w:r w:rsidRPr="00E7115E">
          <w:rPr>
            <w:rStyle w:val="Hyperlink"/>
            <w:b w:val="0"/>
            <w:noProof/>
            <w:color w:val="auto"/>
            <w:rPrChange w:id="2815" w:author="Nagendra Dhakar" w:date="2016-01-26T17:32:00Z">
              <w:rPr>
                <w:rStyle w:val="Hyperlink"/>
                <w:noProof/>
              </w:rPr>
            </w:rPrChange>
          </w:rPr>
          <w:fldChar w:fldCharType="end"/>
        </w:r>
      </w:ins>
    </w:p>
    <w:p w14:paraId="7201B0A3" w14:textId="77777777" w:rsidR="00E7115E" w:rsidRPr="00E7115E" w:rsidRDefault="00E7115E">
      <w:pPr>
        <w:pStyle w:val="TableofFigures"/>
        <w:rPr>
          <w:ins w:id="2816" w:author="Nagendra Dhakar" w:date="2016-01-26T17:32:00Z"/>
          <w:rFonts w:asciiTheme="minorHAnsi" w:eastAsiaTheme="minorEastAsia" w:hAnsiTheme="minorHAnsi"/>
          <w:b w:val="0"/>
          <w:caps w:val="0"/>
          <w:noProof/>
          <w:color w:val="auto"/>
          <w:sz w:val="22"/>
          <w:rPrChange w:id="2817" w:author="Nagendra Dhakar" w:date="2016-01-26T17:32:00Z">
            <w:rPr>
              <w:ins w:id="2818" w:author="Nagendra Dhakar" w:date="2016-01-26T17:32:00Z"/>
              <w:rFonts w:asciiTheme="minorHAnsi" w:eastAsiaTheme="minorEastAsia" w:hAnsiTheme="minorHAnsi"/>
              <w:b w:val="0"/>
              <w:caps w:val="0"/>
              <w:noProof/>
              <w:color w:val="auto"/>
              <w:sz w:val="22"/>
            </w:rPr>
          </w:rPrChange>
        </w:rPr>
      </w:pPr>
      <w:ins w:id="2819" w:author="Nagendra Dhakar" w:date="2016-01-26T17:32:00Z">
        <w:r w:rsidRPr="00E7115E">
          <w:rPr>
            <w:rStyle w:val="Hyperlink"/>
            <w:b w:val="0"/>
            <w:noProof/>
            <w:color w:val="auto"/>
            <w:rPrChange w:id="2820" w:author="Nagendra Dhakar" w:date="2016-01-26T17:32:00Z">
              <w:rPr>
                <w:rStyle w:val="Hyperlink"/>
                <w:noProof/>
              </w:rPr>
            </w:rPrChange>
          </w:rPr>
          <w:fldChar w:fldCharType="begin"/>
        </w:r>
        <w:r w:rsidRPr="00E7115E">
          <w:rPr>
            <w:rStyle w:val="Hyperlink"/>
            <w:b w:val="0"/>
            <w:noProof/>
            <w:color w:val="auto"/>
            <w:rPrChange w:id="2821" w:author="Nagendra Dhakar" w:date="2016-01-26T17:32:00Z">
              <w:rPr>
                <w:rStyle w:val="Hyperlink"/>
                <w:noProof/>
              </w:rPr>
            </w:rPrChange>
          </w:rPr>
          <w:instrText xml:space="preserve"> </w:instrText>
        </w:r>
        <w:r w:rsidRPr="00E7115E">
          <w:rPr>
            <w:b w:val="0"/>
            <w:noProof/>
            <w:color w:val="auto"/>
            <w:rPrChange w:id="2822" w:author="Nagendra Dhakar" w:date="2016-01-26T17:32:00Z">
              <w:rPr>
                <w:noProof/>
              </w:rPr>
            </w:rPrChange>
          </w:rPr>
          <w:instrText>HYPERLINK \l "_Toc441592995"</w:instrText>
        </w:r>
        <w:r w:rsidRPr="00E7115E">
          <w:rPr>
            <w:rStyle w:val="Hyperlink"/>
            <w:b w:val="0"/>
            <w:noProof/>
            <w:color w:val="auto"/>
            <w:rPrChange w:id="2823" w:author="Nagendra Dhakar" w:date="2016-01-26T17:32:00Z">
              <w:rPr>
                <w:rStyle w:val="Hyperlink"/>
                <w:noProof/>
              </w:rPr>
            </w:rPrChange>
          </w:rPr>
          <w:instrText xml:space="preserve"> </w:instrText>
        </w:r>
        <w:r w:rsidRPr="00E7115E">
          <w:rPr>
            <w:rStyle w:val="Hyperlink"/>
            <w:b w:val="0"/>
            <w:noProof/>
            <w:color w:val="auto"/>
            <w:rPrChange w:id="2824" w:author="Nagendra Dhakar" w:date="2016-01-26T17:32:00Z">
              <w:rPr>
                <w:rStyle w:val="Hyperlink"/>
                <w:noProof/>
              </w:rPr>
            </w:rPrChange>
          </w:rPr>
        </w:r>
        <w:r w:rsidRPr="00E7115E">
          <w:rPr>
            <w:rStyle w:val="Hyperlink"/>
            <w:b w:val="0"/>
            <w:noProof/>
            <w:color w:val="auto"/>
            <w:rPrChange w:id="2825" w:author="Nagendra Dhakar" w:date="2016-01-26T17:32:00Z">
              <w:rPr>
                <w:rStyle w:val="Hyperlink"/>
                <w:noProof/>
              </w:rPr>
            </w:rPrChange>
          </w:rPr>
          <w:fldChar w:fldCharType="separate"/>
        </w:r>
        <w:r w:rsidRPr="00E7115E">
          <w:rPr>
            <w:rStyle w:val="Hyperlink"/>
            <w:b w:val="0"/>
            <w:noProof/>
            <w:color w:val="auto"/>
            <w:rPrChange w:id="2826" w:author="Nagendra Dhakar" w:date="2016-01-26T17:32:00Z">
              <w:rPr>
                <w:rStyle w:val="Hyperlink"/>
                <w:noProof/>
              </w:rPr>
            </w:rPrChange>
          </w:rPr>
          <w:t>Table 4.26 Configuration File (configuration.xml)</w:t>
        </w:r>
        <w:r w:rsidRPr="00E7115E">
          <w:rPr>
            <w:b w:val="0"/>
            <w:noProof/>
            <w:webHidden/>
            <w:color w:val="auto"/>
            <w:rPrChange w:id="2827" w:author="Nagendra Dhakar" w:date="2016-01-26T17:32:00Z">
              <w:rPr>
                <w:noProof/>
                <w:webHidden/>
              </w:rPr>
            </w:rPrChange>
          </w:rPr>
          <w:tab/>
        </w:r>
        <w:r w:rsidRPr="00E7115E">
          <w:rPr>
            <w:b w:val="0"/>
            <w:noProof/>
            <w:webHidden/>
            <w:color w:val="auto"/>
            <w:rPrChange w:id="2828" w:author="Nagendra Dhakar" w:date="2016-01-26T17:32:00Z">
              <w:rPr>
                <w:noProof/>
                <w:webHidden/>
              </w:rPr>
            </w:rPrChange>
          </w:rPr>
          <w:fldChar w:fldCharType="begin"/>
        </w:r>
        <w:r w:rsidRPr="00E7115E">
          <w:rPr>
            <w:b w:val="0"/>
            <w:noProof/>
            <w:webHidden/>
            <w:color w:val="auto"/>
            <w:rPrChange w:id="2829" w:author="Nagendra Dhakar" w:date="2016-01-26T17:32:00Z">
              <w:rPr>
                <w:noProof/>
                <w:webHidden/>
              </w:rPr>
            </w:rPrChange>
          </w:rPr>
          <w:instrText xml:space="preserve"> PAGEREF _Toc441592995 \h </w:instrText>
        </w:r>
        <w:r w:rsidRPr="00E7115E">
          <w:rPr>
            <w:b w:val="0"/>
            <w:noProof/>
            <w:webHidden/>
            <w:color w:val="auto"/>
            <w:rPrChange w:id="2830" w:author="Nagendra Dhakar" w:date="2016-01-26T17:32:00Z">
              <w:rPr>
                <w:noProof/>
                <w:webHidden/>
              </w:rPr>
            </w:rPrChange>
          </w:rPr>
        </w:r>
      </w:ins>
      <w:r w:rsidRPr="00E7115E">
        <w:rPr>
          <w:b w:val="0"/>
          <w:noProof/>
          <w:webHidden/>
          <w:color w:val="auto"/>
          <w:rPrChange w:id="2831" w:author="Nagendra Dhakar" w:date="2016-01-26T17:32:00Z">
            <w:rPr>
              <w:noProof/>
              <w:webHidden/>
            </w:rPr>
          </w:rPrChange>
        </w:rPr>
        <w:fldChar w:fldCharType="separate"/>
      </w:r>
      <w:ins w:id="2832" w:author="Nagendra Dhakar" w:date="2016-01-26T17:32:00Z">
        <w:r w:rsidRPr="00E7115E">
          <w:rPr>
            <w:b w:val="0"/>
            <w:noProof/>
            <w:webHidden/>
            <w:color w:val="auto"/>
            <w:rPrChange w:id="2833" w:author="Nagendra Dhakar" w:date="2016-01-26T17:32:00Z">
              <w:rPr>
                <w:noProof/>
                <w:webHidden/>
              </w:rPr>
            </w:rPrChange>
          </w:rPr>
          <w:t>58</w:t>
        </w:r>
        <w:r w:rsidRPr="00E7115E">
          <w:rPr>
            <w:b w:val="0"/>
            <w:noProof/>
            <w:webHidden/>
            <w:color w:val="auto"/>
            <w:rPrChange w:id="2834" w:author="Nagendra Dhakar" w:date="2016-01-26T17:32:00Z">
              <w:rPr>
                <w:noProof/>
                <w:webHidden/>
              </w:rPr>
            </w:rPrChange>
          </w:rPr>
          <w:fldChar w:fldCharType="end"/>
        </w:r>
        <w:r w:rsidRPr="00E7115E">
          <w:rPr>
            <w:rStyle w:val="Hyperlink"/>
            <w:b w:val="0"/>
            <w:noProof/>
            <w:color w:val="auto"/>
            <w:rPrChange w:id="2835" w:author="Nagendra Dhakar" w:date="2016-01-26T17:32:00Z">
              <w:rPr>
                <w:rStyle w:val="Hyperlink"/>
                <w:noProof/>
              </w:rPr>
            </w:rPrChange>
          </w:rPr>
          <w:fldChar w:fldCharType="end"/>
        </w:r>
      </w:ins>
    </w:p>
    <w:p w14:paraId="45E25DDE" w14:textId="77777777" w:rsidR="00E7115E" w:rsidRPr="00E7115E" w:rsidRDefault="00E7115E">
      <w:pPr>
        <w:pStyle w:val="TableofFigures"/>
        <w:rPr>
          <w:ins w:id="2836" w:author="Nagendra Dhakar" w:date="2016-01-26T17:32:00Z"/>
          <w:rFonts w:asciiTheme="minorHAnsi" w:eastAsiaTheme="minorEastAsia" w:hAnsiTheme="minorHAnsi"/>
          <w:b w:val="0"/>
          <w:caps w:val="0"/>
          <w:noProof/>
          <w:color w:val="auto"/>
          <w:sz w:val="22"/>
          <w:rPrChange w:id="2837" w:author="Nagendra Dhakar" w:date="2016-01-26T17:32:00Z">
            <w:rPr>
              <w:ins w:id="2838" w:author="Nagendra Dhakar" w:date="2016-01-26T17:32:00Z"/>
              <w:rFonts w:asciiTheme="minorHAnsi" w:eastAsiaTheme="minorEastAsia" w:hAnsiTheme="minorHAnsi"/>
              <w:b w:val="0"/>
              <w:caps w:val="0"/>
              <w:noProof/>
              <w:color w:val="auto"/>
              <w:sz w:val="22"/>
            </w:rPr>
          </w:rPrChange>
        </w:rPr>
      </w:pPr>
      <w:ins w:id="2839" w:author="Nagendra Dhakar" w:date="2016-01-26T17:32:00Z">
        <w:r w:rsidRPr="00E7115E">
          <w:rPr>
            <w:rStyle w:val="Hyperlink"/>
            <w:b w:val="0"/>
            <w:noProof/>
            <w:color w:val="auto"/>
            <w:rPrChange w:id="2840" w:author="Nagendra Dhakar" w:date="2016-01-26T17:32:00Z">
              <w:rPr>
                <w:rStyle w:val="Hyperlink"/>
                <w:noProof/>
              </w:rPr>
            </w:rPrChange>
          </w:rPr>
          <w:fldChar w:fldCharType="begin"/>
        </w:r>
        <w:r w:rsidRPr="00E7115E">
          <w:rPr>
            <w:rStyle w:val="Hyperlink"/>
            <w:b w:val="0"/>
            <w:noProof/>
            <w:color w:val="auto"/>
            <w:rPrChange w:id="2841" w:author="Nagendra Dhakar" w:date="2016-01-26T17:32:00Z">
              <w:rPr>
                <w:rStyle w:val="Hyperlink"/>
                <w:noProof/>
              </w:rPr>
            </w:rPrChange>
          </w:rPr>
          <w:instrText xml:space="preserve"> </w:instrText>
        </w:r>
        <w:r w:rsidRPr="00E7115E">
          <w:rPr>
            <w:b w:val="0"/>
            <w:noProof/>
            <w:color w:val="auto"/>
            <w:rPrChange w:id="2842" w:author="Nagendra Dhakar" w:date="2016-01-26T17:32:00Z">
              <w:rPr>
                <w:noProof/>
              </w:rPr>
            </w:rPrChange>
          </w:rPr>
          <w:instrText>HYPERLINK \l "_Toc441592996"</w:instrText>
        </w:r>
        <w:r w:rsidRPr="00E7115E">
          <w:rPr>
            <w:rStyle w:val="Hyperlink"/>
            <w:b w:val="0"/>
            <w:noProof/>
            <w:color w:val="auto"/>
            <w:rPrChange w:id="2843" w:author="Nagendra Dhakar" w:date="2016-01-26T17:32:00Z">
              <w:rPr>
                <w:rStyle w:val="Hyperlink"/>
                <w:noProof/>
              </w:rPr>
            </w:rPrChange>
          </w:rPr>
          <w:instrText xml:space="preserve"> </w:instrText>
        </w:r>
        <w:r w:rsidRPr="00E7115E">
          <w:rPr>
            <w:rStyle w:val="Hyperlink"/>
            <w:b w:val="0"/>
            <w:noProof/>
            <w:color w:val="auto"/>
            <w:rPrChange w:id="2844" w:author="Nagendra Dhakar" w:date="2016-01-26T17:32:00Z">
              <w:rPr>
                <w:rStyle w:val="Hyperlink"/>
                <w:noProof/>
              </w:rPr>
            </w:rPrChange>
          </w:rPr>
        </w:r>
        <w:r w:rsidRPr="00E7115E">
          <w:rPr>
            <w:rStyle w:val="Hyperlink"/>
            <w:b w:val="0"/>
            <w:noProof/>
            <w:color w:val="auto"/>
            <w:rPrChange w:id="2845" w:author="Nagendra Dhakar" w:date="2016-01-26T17:32:00Z">
              <w:rPr>
                <w:rStyle w:val="Hyperlink"/>
                <w:noProof/>
              </w:rPr>
            </w:rPrChange>
          </w:rPr>
          <w:fldChar w:fldCharType="separate"/>
        </w:r>
        <w:r w:rsidRPr="00E7115E">
          <w:rPr>
            <w:rStyle w:val="Hyperlink"/>
            <w:b w:val="0"/>
            <w:noProof/>
            <w:color w:val="auto"/>
            <w:rPrChange w:id="2846" w:author="Nagendra Dhakar" w:date="2016-01-26T17:32:00Z">
              <w:rPr>
                <w:rStyle w:val="Hyperlink"/>
                <w:noProof/>
              </w:rPr>
            </w:rPrChange>
          </w:rPr>
          <w:t>Table 4.27 Household Day File</w:t>
        </w:r>
        <w:r w:rsidRPr="00E7115E">
          <w:rPr>
            <w:b w:val="0"/>
            <w:noProof/>
            <w:webHidden/>
            <w:color w:val="auto"/>
            <w:rPrChange w:id="2847" w:author="Nagendra Dhakar" w:date="2016-01-26T17:32:00Z">
              <w:rPr>
                <w:noProof/>
                <w:webHidden/>
              </w:rPr>
            </w:rPrChange>
          </w:rPr>
          <w:tab/>
        </w:r>
        <w:r w:rsidRPr="00E7115E">
          <w:rPr>
            <w:b w:val="0"/>
            <w:noProof/>
            <w:webHidden/>
            <w:color w:val="auto"/>
            <w:rPrChange w:id="2848" w:author="Nagendra Dhakar" w:date="2016-01-26T17:32:00Z">
              <w:rPr>
                <w:noProof/>
                <w:webHidden/>
              </w:rPr>
            </w:rPrChange>
          </w:rPr>
          <w:fldChar w:fldCharType="begin"/>
        </w:r>
        <w:r w:rsidRPr="00E7115E">
          <w:rPr>
            <w:b w:val="0"/>
            <w:noProof/>
            <w:webHidden/>
            <w:color w:val="auto"/>
            <w:rPrChange w:id="2849" w:author="Nagendra Dhakar" w:date="2016-01-26T17:32:00Z">
              <w:rPr>
                <w:noProof/>
                <w:webHidden/>
              </w:rPr>
            </w:rPrChange>
          </w:rPr>
          <w:instrText xml:space="preserve"> PAGEREF _Toc441592996 \h </w:instrText>
        </w:r>
        <w:r w:rsidRPr="00E7115E">
          <w:rPr>
            <w:b w:val="0"/>
            <w:noProof/>
            <w:webHidden/>
            <w:color w:val="auto"/>
            <w:rPrChange w:id="2850" w:author="Nagendra Dhakar" w:date="2016-01-26T17:32:00Z">
              <w:rPr>
                <w:noProof/>
                <w:webHidden/>
              </w:rPr>
            </w:rPrChange>
          </w:rPr>
        </w:r>
      </w:ins>
      <w:r w:rsidRPr="00E7115E">
        <w:rPr>
          <w:b w:val="0"/>
          <w:noProof/>
          <w:webHidden/>
          <w:color w:val="auto"/>
          <w:rPrChange w:id="2851" w:author="Nagendra Dhakar" w:date="2016-01-26T17:32:00Z">
            <w:rPr>
              <w:noProof/>
              <w:webHidden/>
            </w:rPr>
          </w:rPrChange>
        </w:rPr>
        <w:fldChar w:fldCharType="separate"/>
      </w:r>
      <w:ins w:id="2852" w:author="Nagendra Dhakar" w:date="2016-01-26T17:32:00Z">
        <w:r w:rsidRPr="00E7115E">
          <w:rPr>
            <w:b w:val="0"/>
            <w:noProof/>
            <w:webHidden/>
            <w:color w:val="auto"/>
            <w:rPrChange w:id="2853" w:author="Nagendra Dhakar" w:date="2016-01-26T17:32:00Z">
              <w:rPr>
                <w:noProof/>
                <w:webHidden/>
              </w:rPr>
            </w:rPrChange>
          </w:rPr>
          <w:t>81</w:t>
        </w:r>
        <w:r w:rsidRPr="00E7115E">
          <w:rPr>
            <w:b w:val="0"/>
            <w:noProof/>
            <w:webHidden/>
            <w:color w:val="auto"/>
            <w:rPrChange w:id="2854" w:author="Nagendra Dhakar" w:date="2016-01-26T17:32:00Z">
              <w:rPr>
                <w:noProof/>
                <w:webHidden/>
              </w:rPr>
            </w:rPrChange>
          </w:rPr>
          <w:fldChar w:fldCharType="end"/>
        </w:r>
        <w:r w:rsidRPr="00E7115E">
          <w:rPr>
            <w:rStyle w:val="Hyperlink"/>
            <w:b w:val="0"/>
            <w:noProof/>
            <w:color w:val="auto"/>
            <w:rPrChange w:id="2855" w:author="Nagendra Dhakar" w:date="2016-01-26T17:32:00Z">
              <w:rPr>
                <w:rStyle w:val="Hyperlink"/>
                <w:noProof/>
              </w:rPr>
            </w:rPrChange>
          </w:rPr>
          <w:fldChar w:fldCharType="end"/>
        </w:r>
      </w:ins>
    </w:p>
    <w:p w14:paraId="1837E2D8" w14:textId="77777777" w:rsidR="00E7115E" w:rsidRPr="00E7115E" w:rsidRDefault="00E7115E">
      <w:pPr>
        <w:pStyle w:val="TableofFigures"/>
        <w:rPr>
          <w:ins w:id="2856" w:author="Nagendra Dhakar" w:date="2016-01-26T17:32:00Z"/>
          <w:rFonts w:asciiTheme="minorHAnsi" w:eastAsiaTheme="minorEastAsia" w:hAnsiTheme="minorHAnsi"/>
          <w:b w:val="0"/>
          <w:caps w:val="0"/>
          <w:noProof/>
          <w:color w:val="auto"/>
          <w:sz w:val="22"/>
          <w:rPrChange w:id="2857" w:author="Nagendra Dhakar" w:date="2016-01-26T17:32:00Z">
            <w:rPr>
              <w:ins w:id="2858" w:author="Nagendra Dhakar" w:date="2016-01-26T17:32:00Z"/>
              <w:rFonts w:asciiTheme="minorHAnsi" w:eastAsiaTheme="minorEastAsia" w:hAnsiTheme="minorHAnsi"/>
              <w:b w:val="0"/>
              <w:caps w:val="0"/>
              <w:noProof/>
              <w:color w:val="auto"/>
              <w:sz w:val="22"/>
            </w:rPr>
          </w:rPrChange>
        </w:rPr>
      </w:pPr>
      <w:ins w:id="2859" w:author="Nagendra Dhakar" w:date="2016-01-26T17:32:00Z">
        <w:r w:rsidRPr="00E7115E">
          <w:rPr>
            <w:rStyle w:val="Hyperlink"/>
            <w:b w:val="0"/>
            <w:noProof/>
            <w:color w:val="auto"/>
            <w:rPrChange w:id="2860" w:author="Nagendra Dhakar" w:date="2016-01-26T17:32:00Z">
              <w:rPr>
                <w:rStyle w:val="Hyperlink"/>
                <w:noProof/>
              </w:rPr>
            </w:rPrChange>
          </w:rPr>
          <w:fldChar w:fldCharType="begin"/>
        </w:r>
        <w:r w:rsidRPr="00E7115E">
          <w:rPr>
            <w:rStyle w:val="Hyperlink"/>
            <w:b w:val="0"/>
            <w:noProof/>
            <w:color w:val="auto"/>
            <w:rPrChange w:id="2861" w:author="Nagendra Dhakar" w:date="2016-01-26T17:32:00Z">
              <w:rPr>
                <w:rStyle w:val="Hyperlink"/>
                <w:noProof/>
              </w:rPr>
            </w:rPrChange>
          </w:rPr>
          <w:instrText xml:space="preserve"> </w:instrText>
        </w:r>
        <w:r w:rsidRPr="00E7115E">
          <w:rPr>
            <w:b w:val="0"/>
            <w:noProof/>
            <w:color w:val="auto"/>
            <w:rPrChange w:id="2862" w:author="Nagendra Dhakar" w:date="2016-01-26T17:32:00Z">
              <w:rPr>
                <w:noProof/>
              </w:rPr>
            </w:rPrChange>
          </w:rPr>
          <w:instrText>HYPERLINK \l "_Toc441592997"</w:instrText>
        </w:r>
        <w:r w:rsidRPr="00E7115E">
          <w:rPr>
            <w:rStyle w:val="Hyperlink"/>
            <w:b w:val="0"/>
            <w:noProof/>
            <w:color w:val="auto"/>
            <w:rPrChange w:id="2863" w:author="Nagendra Dhakar" w:date="2016-01-26T17:32:00Z">
              <w:rPr>
                <w:rStyle w:val="Hyperlink"/>
                <w:noProof/>
              </w:rPr>
            </w:rPrChange>
          </w:rPr>
          <w:instrText xml:space="preserve"> </w:instrText>
        </w:r>
        <w:r w:rsidRPr="00E7115E">
          <w:rPr>
            <w:rStyle w:val="Hyperlink"/>
            <w:b w:val="0"/>
            <w:noProof/>
            <w:color w:val="auto"/>
            <w:rPrChange w:id="2864" w:author="Nagendra Dhakar" w:date="2016-01-26T17:32:00Z">
              <w:rPr>
                <w:rStyle w:val="Hyperlink"/>
                <w:noProof/>
              </w:rPr>
            </w:rPrChange>
          </w:rPr>
        </w:r>
        <w:r w:rsidRPr="00E7115E">
          <w:rPr>
            <w:rStyle w:val="Hyperlink"/>
            <w:b w:val="0"/>
            <w:noProof/>
            <w:color w:val="auto"/>
            <w:rPrChange w:id="2865" w:author="Nagendra Dhakar" w:date="2016-01-26T17:32:00Z">
              <w:rPr>
                <w:rStyle w:val="Hyperlink"/>
                <w:noProof/>
              </w:rPr>
            </w:rPrChange>
          </w:rPr>
          <w:fldChar w:fldCharType="separate"/>
        </w:r>
        <w:r w:rsidRPr="00E7115E">
          <w:rPr>
            <w:rStyle w:val="Hyperlink"/>
            <w:b w:val="0"/>
            <w:noProof/>
            <w:color w:val="auto"/>
            <w:rPrChange w:id="2866" w:author="Nagendra Dhakar" w:date="2016-01-26T17:32:00Z">
              <w:rPr>
                <w:rStyle w:val="Hyperlink"/>
                <w:noProof/>
              </w:rPr>
            </w:rPrChange>
          </w:rPr>
          <w:t>Table 4.28 Person Day File</w:t>
        </w:r>
        <w:r w:rsidRPr="00E7115E">
          <w:rPr>
            <w:b w:val="0"/>
            <w:noProof/>
            <w:webHidden/>
            <w:color w:val="auto"/>
            <w:rPrChange w:id="2867" w:author="Nagendra Dhakar" w:date="2016-01-26T17:32:00Z">
              <w:rPr>
                <w:noProof/>
                <w:webHidden/>
              </w:rPr>
            </w:rPrChange>
          </w:rPr>
          <w:tab/>
        </w:r>
        <w:r w:rsidRPr="00E7115E">
          <w:rPr>
            <w:b w:val="0"/>
            <w:noProof/>
            <w:webHidden/>
            <w:color w:val="auto"/>
            <w:rPrChange w:id="2868" w:author="Nagendra Dhakar" w:date="2016-01-26T17:32:00Z">
              <w:rPr>
                <w:noProof/>
                <w:webHidden/>
              </w:rPr>
            </w:rPrChange>
          </w:rPr>
          <w:fldChar w:fldCharType="begin"/>
        </w:r>
        <w:r w:rsidRPr="00E7115E">
          <w:rPr>
            <w:b w:val="0"/>
            <w:noProof/>
            <w:webHidden/>
            <w:color w:val="auto"/>
            <w:rPrChange w:id="2869" w:author="Nagendra Dhakar" w:date="2016-01-26T17:32:00Z">
              <w:rPr>
                <w:noProof/>
                <w:webHidden/>
              </w:rPr>
            </w:rPrChange>
          </w:rPr>
          <w:instrText xml:space="preserve"> PAGEREF _Toc441592997 \h </w:instrText>
        </w:r>
        <w:r w:rsidRPr="00E7115E">
          <w:rPr>
            <w:b w:val="0"/>
            <w:noProof/>
            <w:webHidden/>
            <w:color w:val="auto"/>
            <w:rPrChange w:id="2870" w:author="Nagendra Dhakar" w:date="2016-01-26T17:32:00Z">
              <w:rPr>
                <w:noProof/>
                <w:webHidden/>
              </w:rPr>
            </w:rPrChange>
          </w:rPr>
        </w:r>
      </w:ins>
      <w:r w:rsidRPr="00E7115E">
        <w:rPr>
          <w:b w:val="0"/>
          <w:noProof/>
          <w:webHidden/>
          <w:color w:val="auto"/>
          <w:rPrChange w:id="2871" w:author="Nagendra Dhakar" w:date="2016-01-26T17:32:00Z">
            <w:rPr>
              <w:noProof/>
              <w:webHidden/>
            </w:rPr>
          </w:rPrChange>
        </w:rPr>
        <w:fldChar w:fldCharType="separate"/>
      </w:r>
      <w:ins w:id="2872" w:author="Nagendra Dhakar" w:date="2016-01-26T17:32:00Z">
        <w:r w:rsidRPr="00E7115E">
          <w:rPr>
            <w:b w:val="0"/>
            <w:noProof/>
            <w:webHidden/>
            <w:color w:val="auto"/>
            <w:rPrChange w:id="2873" w:author="Nagendra Dhakar" w:date="2016-01-26T17:32:00Z">
              <w:rPr>
                <w:noProof/>
                <w:webHidden/>
              </w:rPr>
            </w:rPrChange>
          </w:rPr>
          <w:t>81</w:t>
        </w:r>
        <w:r w:rsidRPr="00E7115E">
          <w:rPr>
            <w:b w:val="0"/>
            <w:noProof/>
            <w:webHidden/>
            <w:color w:val="auto"/>
            <w:rPrChange w:id="2874" w:author="Nagendra Dhakar" w:date="2016-01-26T17:32:00Z">
              <w:rPr>
                <w:noProof/>
                <w:webHidden/>
              </w:rPr>
            </w:rPrChange>
          </w:rPr>
          <w:fldChar w:fldCharType="end"/>
        </w:r>
        <w:r w:rsidRPr="00E7115E">
          <w:rPr>
            <w:rStyle w:val="Hyperlink"/>
            <w:b w:val="0"/>
            <w:noProof/>
            <w:color w:val="auto"/>
            <w:rPrChange w:id="2875" w:author="Nagendra Dhakar" w:date="2016-01-26T17:32:00Z">
              <w:rPr>
                <w:rStyle w:val="Hyperlink"/>
                <w:noProof/>
              </w:rPr>
            </w:rPrChange>
          </w:rPr>
          <w:fldChar w:fldCharType="end"/>
        </w:r>
      </w:ins>
    </w:p>
    <w:p w14:paraId="3306401A" w14:textId="77777777" w:rsidR="00E7115E" w:rsidRPr="00E7115E" w:rsidRDefault="00E7115E">
      <w:pPr>
        <w:pStyle w:val="TableofFigures"/>
        <w:rPr>
          <w:ins w:id="2876" w:author="Nagendra Dhakar" w:date="2016-01-26T17:32:00Z"/>
          <w:rFonts w:asciiTheme="minorHAnsi" w:eastAsiaTheme="minorEastAsia" w:hAnsiTheme="minorHAnsi"/>
          <w:b w:val="0"/>
          <w:caps w:val="0"/>
          <w:noProof/>
          <w:color w:val="auto"/>
          <w:sz w:val="22"/>
          <w:rPrChange w:id="2877" w:author="Nagendra Dhakar" w:date="2016-01-26T17:32:00Z">
            <w:rPr>
              <w:ins w:id="2878" w:author="Nagendra Dhakar" w:date="2016-01-26T17:32:00Z"/>
              <w:rFonts w:asciiTheme="minorHAnsi" w:eastAsiaTheme="minorEastAsia" w:hAnsiTheme="minorHAnsi"/>
              <w:b w:val="0"/>
              <w:caps w:val="0"/>
              <w:noProof/>
              <w:color w:val="auto"/>
              <w:sz w:val="22"/>
            </w:rPr>
          </w:rPrChange>
        </w:rPr>
      </w:pPr>
      <w:ins w:id="2879" w:author="Nagendra Dhakar" w:date="2016-01-26T17:32:00Z">
        <w:r w:rsidRPr="00E7115E">
          <w:rPr>
            <w:rStyle w:val="Hyperlink"/>
            <w:b w:val="0"/>
            <w:noProof/>
            <w:color w:val="auto"/>
            <w:rPrChange w:id="2880" w:author="Nagendra Dhakar" w:date="2016-01-26T17:32:00Z">
              <w:rPr>
                <w:rStyle w:val="Hyperlink"/>
                <w:noProof/>
              </w:rPr>
            </w:rPrChange>
          </w:rPr>
          <w:fldChar w:fldCharType="begin"/>
        </w:r>
        <w:r w:rsidRPr="00E7115E">
          <w:rPr>
            <w:rStyle w:val="Hyperlink"/>
            <w:b w:val="0"/>
            <w:noProof/>
            <w:color w:val="auto"/>
            <w:rPrChange w:id="2881" w:author="Nagendra Dhakar" w:date="2016-01-26T17:32:00Z">
              <w:rPr>
                <w:rStyle w:val="Hyperlink"/>
                <w:noProof/>
              </w:rPr>
            </w:rPrChange>
          </w:rPr>
          <w:instrText xml:space="preserve"> </w:instrText>
        </w:r>
        <w:r w:rsidRPr="00E7115E">
          <w:rPr>
            <w:b w:val="0"/>
            <w:noProof/>
            <w:color w:val="auto"/>
            <w:rPrChange w:id="2882" w:author="Nagendra Dhakar" w:date="2016-01-26T17:32:00Z">
              <w:rPr>
                <w:noProof/>
              </w:rPr>
            </w:rPrChange>
          </w:rPr>
          <w:instrText>HYPERLINK \l "_Toc441592998"</w:instrText>
        </w:r>
        <w:r w:rsidRPr="00E7115E">
          <w:rPr>
            <w:rStyle w:val="Hyperlink"/>
            <w:b w:val="0"/>
            <w:noProof/>
            <w:color w:val="auto"/>
            <w:rPrChange w:id="2883" w:author="Nagendra Dhakar" w:date="2016-01-26T17:32:00Z">
              <w:rPr>
                <w:rStyle w:val="Hyperlink"/>
                <w:noProof/>
              </w:rPr>
            </w:rPrChange>
          </w:rPr>
          <w:instrText xml:space="preserve"> </w:instrText>
        </w:r>
        <w:r w:rsidRPr="00E7115E">
          <w:rPr>
            <w:rStyle w:val="Hyperlink"/>
            <w:b w:val="0"/>
            <w:noProof/>
            <w:color w:val="auto"/>
            <w:rPrChange w:id="2884" w:author="Nagendra Dhakar" w:date="2016-01-26T17:32:00Z">
              <w:rPr>
                <w:rStyle w:val="Hyperlink"/>
                <w:noProof/>
              </w:rPr>
            </w:rPrChange>
          </w:rPr>
        </w:r>
        <w:r w:rsidRPr="00E7115E">
          <w:rPr>
            <w:rStyle w:val="Hyperlink"/>
            <w:b w:val="0"/>
            <w:noProof/>
            <w:color w:val="auto"/>
            <w:rPrChange w:id="2885" w:author="Nagendra Dhakar" w:date="2016-01-26T17:32:00Z">
              <w:rPr>
                <w:rStyle w:val="Hyperlink"/>
                <w:noProof/>
              </w:rPr>
            </w:rPrChange>
          </w:rPr>
          <w:fldChar w:fldCharType="separate"/>
        </w:r>
        <w:r w:rsidRPr="00E7115E">
          <w:rPr>
            <w:rStyle w:val="Hyperlink"/>
            <w:b w:val="0"/>
            <w:noProof/>
            <w:color w:val="auto"/>
            <w:rPrChange w:id="2886" w:author="Nagendra Dhakar" w:date="2016-01-26T17:32:00Z">
              <w:rPr>
                <w:rStyle w:val="Hyperlink"/>
                <w:noProof/>
              </w:rPr>
            </w:rPrChange>
          </w:rPr>
          <w:t>Table 4.29 Tour File</w:t>
        </w:r>
        <w:r w:rsidRPr="00E7115E">
          <w:rPr>
            <w:b w:val="0"/>
            <w:noProof/>
            <w:webHidden/>
            <w:color w:val="auto"/>
            <w:rPrChange w:id="2887" w:author="Nagendra Dhakar" w:date="2016-01-26T17:32:00Z">
              <w:rPr>
                <w:noProof/>
                <w:webHidden/>
              </w:rPr>
            </w:rPrChange>
          </w:rPr>
          <w:tab/>
        </w:r>
        <w:r w:rsidRPr="00E7115E">
          <w:rPr>
            <w:b w:val="0"/>
            <w:noProof/>
            <w:webHidden/>
            <w:color w:val="auto"/>
            <w:rPrChange w:id="2888" w:author="Nagendra Dhakar" w:date="2016-01-26T17:32:00Z">
              <w:rPr>
                <w:noProof/>
                <w:webHidden/>
              </w:rPr>
            </w:rPrChange>
          </w:rPr>
          <w:fldChar w:fldCharType="begin"/>
        </w:r>
        <w:r w:rsidRPr="00E7115E">
          <w:rPr>
            <w:b w:val="0"/>
            <w:noProof/>
            <w:webHidden/>
            <w:color w:val="auto"/>
            <w:rPrChange w:id="2889" w:author="Nagendra Dhakar" w:date="2016-01-26T17:32:00Z">
              <w:rPr>
                <w:noProof/>
                <w:webHidden/>
              </w:rPr>
            </w:rPrChange>
          </w:rPr>
          <w:instrText xml:space="preserve"> PAGEREF _Toc441592998 \h </w:instrText>
        </w:r>
        <w:r w:rsidRPr="00E7115E">
          <w:rPr>
            <w:b w:val="0"/>
            <w:noProof/>
            <w:webHidden/>
            <w:color w:val="auto"/>
            <w:rPrChange w:id="2890" w:author="Nagendra Dhakar" w:date="2016-01-26T17:32:00Z">
              <w:rPr>
                <w:noProof/>
                <w:webHidden/>
              </w:rPr>
            </w:rPrChange>
          </w:rPr>
        </w:r>
      </w:ins>
      <w:r w:rsidRPr="00E7115E">
        <w:rPr>
          <w:b w:val="0"/>
          <w:noProof/>
          <w:webHidden/>
          <w:color w:val="auto"/>
          <w:rPrChange w:id="2891" w:author="Nagendra Dhakar" w:date="2016-01-26T17:32:00Z">
            <w:rPr>
              <w:noProof/>
              <w:webHidden/>
            </w:rPr>
          </w:rPrChange>
        </w:rPr>
        <w:fldChar w:fldCharType="separate"/>
      </w:r>
      <w:ins w:id="2892" w:author="Nagendra Dhakar" w:date="2016-01-26T17:32:00Z">
        <w:r w:rsidRPr="00E7115E">
          <w:rPr>
            <w:b w:val="0"/>
            <w:noProof/>
            <w:webHidden/>
            <w:color w:val="auto"/>
            <w:rPrChange w:id="2893" w:author="Nagendra Dhakar" w:date="2016-01-26T17:32:00Z">
              <w:rPr>
                <w:noProof/>
                <w:webHidden/>
              </w:rPr>
            </w:rPrChange>
          </w:rPr>
          <w:t>83</w:t>
        </w:r>
        <w:r w:rsidRPr="00E7115E">
          <w:rPr>
            <w:b w:val="0"/>
            <w:noProof/>
            <w:webHidden/>
            <w:color w:val="auto"/>
            <w:rPrChange w:id="2894" w:author="Nagendra Dhakar" w:date="2016-01-26T17:32:00Z">
              <w:rPr>
                <w:noProof/>
                <w:webHidden/>
              </w:rPr>
            </w:rPrChange>
          </w:rPr>
          <w:fldChar w:fldCharType="end"/>
        </w:r>
        <w:r w:rsidRPr="00E7115E">
          <w:rPr>
            <w:rStyle w:val="Hyperlink"/>
            <w:b w:val="0"/>
            <w:noProof/>
            <w:color w:val="auto"/>
            <w:rPrChange w:id="2895" w:author="Nagendra Dhakar" w:date="2016-01-26T17:32:00Z">
              <w:rPr>
                <w:rStyle w:val="Hyperlink"/>
                <w:noProof/>
              </w:rPr>
            </w:rPrChange>
          </w:rPr>
          <w:fldChar w:fldCharType="end"/>
        </w:r>
      </w:ins>
    </w:p>
    <w:p w14:paraId="11D5F1CD" w14:textId="77777777" w:rsidR="00E7115E" w:rsidRPr="00E7115E" w:rsidRDefault="00E7115E">
      <w:pPr>
        <w:pStyle w:val="TableofFigures"/>
        <w:rPr>
          <w:ins w:id="2896" w:author="Nagendra Dhakar" w:date="2016-01-26T17:32:00Z"/>
          <w:rFonts w:asciiTheme="minorHAnsi" w:eastAsiaTheme="minorEastAsia" w:hAnsiTheme="minorHAnsi"/>
          <w:b w:val="0"/>
          <w:caps w:val="0"/>
          <w:noProof/>
          <w:color w:val="auto"/>
          <w:sz w:val="22"/>
          <w:rPrChange w:id="2897" w:author="Nagendra Dhakar" w:date="2016-01-26T17:32:00Z">
            <w:rPr>
              <w:ins w:id="2898" w:author="Nagendra Dhakar" w:date="2016-01-26T17:32:00Z"/>
              <w:rFonts w:asciiTheme="minorHAnsi" w:eastAsiaTheme="minorEastAsia" w:hAnsiTheme="minorHAnsi"/>
              <w:b w:val="0"/>
              <w:caps w:val="0"/>
              <w:noProof/>
              <w:color w:val="auto"/>
              <w:sz w:val="22"/>
            </w:rPr>
          </w:rPrChange>
        </w:rPr>
      </w:pPr>
      <w:ins w:id="2899" w:author="Nagendra Dhakar" w:date="2016-01-26T17:32:00Z">
        <w:r w:rsidRPr="00E7115E">
          <w:rPr>
            <w:rStyle w:val="Hyperlink"/>
            <w:b w:val="0"/>
            <w:noProof/>
            <w:color w:val="auto"/>
            <w:rPrChange w:id="2900" w:author="Nagendra Dhakar" w:date="2016-01-26T17:32:00Z">
              <w:rPr>
                <w:rStyle w:val="Hyperlink"/>
                <w:noProof/>
              </w:rPr>
            </w:rPrChange>
          </w:rPr>
          <w:fldChar w:fldCharType="begin"/>
        </w:r>
        <w:r w:rsidRPr="00E7115E">
          <w:rPr>
            <w:rStyle w:val="Hyperlink"/>
            <w:b w:val="0"/>
            <w:noProof/>
            <w:color w:val="auto"/>
            <w:rPrChange w:id="2901" w:author="Nagendra Dhakar" w:date="2016-01-26T17:32:00Z">
              <w:rPr>
                <w:rStyle w:val="Hyperlink"/>
                <w:noProof/>
              </w:rPr>
            </w:rPrChange>
          </w:rPr>
          <w:instrText xml:space="preserve"> </w:instrText>
        </w:r>
        <w:r w:rsidRPr="00E7115E">
          <w:rPr>
            <w:b w:val="0"/>
            <w:noProof/>
            <w:color w:val="auto"/>
            <w:rPrChange w:id="2902" w:author="Nagendra Dhakar" w:date="2016-01-26T17:32:00Z">
              <w:rPr>
                <w:noProof/>
              </w:rPr>
            </w:rPrChange>
          </w:rPr>
          <w:instrText>HYPERLINK \l "_Toc441592999"</w:instrText>
        </w:r>
        <w:r w:rsidRPr="00E7115E">
          <w:rPr>
            <w:rStyle w:val="Hyperlink"/>
            <w:b w:val="0"/>
            <w:noProof/>
            <w:color w:val="auto"/>
            <w:rPrChange w:id="2903" w:author="Nagendra Dhakar" w:date="2016-01-26T17:32:00Z">
              <w:rPr>
                <w:rStyle w:val="Hyperlink"/>
                <w:noProof/>
              </w:rPr>
            </w:rPrChange>
          </w:rPr>
          <w:instrText xml:space="preserve"> </w:instrText>
        </w:r>
        <w:r w:rsidRPr="00E7115E">
          <w:rPr>
            <w:rStyle w:val="Hyperlink"/>
            <w:b w:val="0"/>
            <w:noProof/>
            <w:color w:val="auto"/>
            <w:rPrChange w:id="2904" w:author="Nagendra Dhakar" w:date="2016-01-26T17:32:00Z">
              <w:rPr>
                <w:rStyle w:val="Hyperlink"/>
                <w:noProof/>
              </w:rPr>
            </w:rPrChange>
          </w:rPr>
        </w:r>
        <w:r w:rsidRPr="00E7115E">
          <w:rPr>
            <w:rStyle w:val="Hyperlink"/>
            <w:b w:val="0"/>
            <w:noProof/>
            <w:color w:val="auto"/>
            <w:rPrChange w:id="2905" w:author="Nagendra Dhakar" w:date="2016-01-26T17:32:00Z">
              <w:rPr>
                <w:rStyle w:val="Hyperlink"/>
                <w:noProof/>
              </w:rPr>
            </w:rPrChange>
          </w:rPr>
          <w:fldChar w:fldCharType="separate"/>
        </w:r>
        <w:r w:rsidRPr="00E7115E">
          <w:rPr>
            <w:rStyle w:val="Hyperlink"/>
            <w:b w:val="0"/>
            <w:noProof/>
            <w:color w:val="auto"/>
            <w:rPrChange w:id="2906" w:author="Nagendra Dhakar" w:date="2016-01-26T17:32:00Z">
              <w:rPr>
                <w:rStyle w:val="Hyperlink"/>
                <w:noProof/>
              </w:rPr>
            </w:rPrChange>
          </w:rPr>
          <w:t>Table 4.30 Trip File</w:t>
        </w:r>
        <w:r w:rsidRPr="00E7115E">
          <w:rPr>
            <w:b w:val="0"/>
            <w:noProof/>
            <w:webHidden/>
            <w:color w:val="auto"/>
            <w:rPrChange w:id="2907" w:author="Nagendra Dhakar" w:date="2016-01-26T17:32:00Z">
              <w:rPr>
                <w:noProof/>
                <w:webHidden/>
              </w:rPr>
            </w:rPrChange>
          </w:rPr>
          <w:tab/>
        </w:r>
        <w:r w:rsidRPr="00E7115E">
          <w:rPr>
            <w:b w:val="0"/>
            <w:noProof/>
            <w:webHidden/>
            <w:color w:val="auto"/>
            <w:rPrChange w:id="2908" w:author="Nagendra Dhakar" w:date="2016-01-26T17:32:00Z">
              <w:rPr>
                <w:noProof/>
                <w:webHidden/>
              </w:rPr>
            </w:rPrChange>
          </w:rPr>
          <w:fldChar w:fldCharType="begin"/>
        </w:r>
        <w:r w:rsidRPr="00E7115E">
          <w:rPr>
            <w:b w:val="0"/>
            <w:noProof/>
            <w:webHidden/>
            <w:color w:val="auto"/>
            <w:rPrChange w:id="2909" w:author="Nagendra Dhakar" w:date="2016-01-26T17:32:00Z">
              <w:rPr>
                <w:noProof/>
                <w:webHidden/>
              </w:rPr>
            </w:rPrChange>
          </w:rPr>
          <w:instrText xml:space="preserve"> PAGEREF _Toc441592999 \h </w:instrText>
        </w:r>
        <w:r w:rsidRPr="00E7115E">
          <w:rPr>
            <w:b w:val="0"/>
            <w:noProof/>
            <w:webHidden/>
            <w:color w:val="auto"/>
            <w:rPrChange w:id="2910" w:author="Nagendra Dhakar" w:date="2016-01-26T17:32:00Z">
              <w:rPr>
                <w:noProof/>
                <w:webHidden/>
              </w:rPr>
            </w:rPrChange>
          </w:rPr>
        </w:r>
      </w:ins>
      <w:r w:rsidRPr="00E7115E">
        <w:rPr>
          <w:b w:val="0"/>
          <w:noProof/>
          <w:webHidden/>
          <w:color w:val="auto"/>
          <w:rPrChange w:id="2911" w:author="Nagendra Dhakar" w:date="2016-01-26T17:32:00Z">
            <w:rPr>
              <w:noProof/>
              <w:webHidden/>
            </w:rPr>
          </w:rPrChange>
        </w:rPr>
        <w:fldChar w:fldCharType="separate"/>
      </w:r>
      <w:ins w:id="2912" w:author="Nagendra Dhakar" w:date="2016-01-26T17:32:00Z">
        <w:r w:rsidRPr="00E7115E">
          <w:rPr>
            <w:b w:val="0"/>
            <w:noProof/>
            <w:webHidden/>
            <w:color w:val="auto"/>
            <w:rPrChange w:id="2913" w:author="Nagendra Dhakar" w:date="2016-01-26T17:32:00Z">
              <w:rPr>
                <w:noProof/>
                <w:webHidden/>
              </w:rPr>
            </w:rPrChange>
          </w:rPr>
          <w:t>84</w:t>
        </w:r>
        <w:r w:rsidRPr="00E7115E">
          <w:rPr>
            <w:b w:val="0"/>
            <w:noProof/>
            <w:webHidden/>
            <w:color w:val="auto"/>
            <w:rPrChange w:id="2914" w:author="Nagendra Dhakar" w:date="2016-01-26T17:32:00Z">
              <w:rPr>
                <w:noProof/>
                <w:webHidden/>
              </w:rPr>
            </w:rPrChange>
          </w:rPr>
          <w:fldChar w:fldCharType="end"/>
        </w:r>
        <w:r w:rsidRPr="00E7115E">
          <w:rPr>
            <w:rStyle w:val="Hyperlink"/>
            <w:b w:val="0"/>
            <w:noProof/>
            <w:color w:val="auto"/>
            <w:rPrChange w:id="2915" w:author="Nagendra Dhakar" w:date="2016-01-26T17:32:00Z">
              <w:rPr>
                <w:rStyle w:val="Hyperlink"/>
                <w:noProof/>
              </w:rPr>
            </w:rPrChange>
          </w:rPr>
          <w:fldChar w:fldCharType="end"/>
        </w:r>
      </w:ins>
    </w:p>
    <w:p w14:paraId="57A9FC78" w14:textId="77777777" w:rsidR="00E7115E" w:rsidRPr="00E7115E" w:rsidRDefault="00E7115E">
      <w:pPr>
        <w:pStyle w:val="TableofFigures"/>
        <w:rPr>
          <w:ins w:id="2916" w:author="Nagendra Dhakar" w:date="2016-01-26T17:32:00Z"/>
          <w:rFonts w:asciiTheme="minorHAnsi" w:eastAsiaTheme="minorEastAsia" w:hAnsiTheme="minorHAnsi"/>
          <w:b w:val="0"/>
          <w:caps w:val="0"/>
          <w:noProof/>
          <w:color w:val="auto"/>
          <w:sz w:val="22"/>
          <w:rPrChange w:id="2917" w:author="Nagendra Dhakar" w:date="2016-01-26T17:32:00Z">
            <w:rPr>
              <w:ins w:id="2918" w:author="Nagendra Dhakar" w:date="2016-01-26T17:32:00Z"/>
              <w:rFonts w:asciiTheme="minorHAnsi" w:eastAsiaTheme="minorEastAsia" w:hAnsiTheme="minorHAnsi"/>
              <w:b w:val="0"/>
              <w:caps w:val="0"/>
              <w:noProof/>
              <w:color w:val="auto"/>
              <w:sz w:val="22"/>
            </w:rPr>
          </w:rPrChange>
        </w:rPr>
      </w:pPr>
      <w:ins w:id="2919" w:author="Nagendra Dhakar" w:date="2016-01-26T17:32:00Z">
        <w:r w:rsidRPr="00E7115E">
          <w:rPr>
            <w:rStyle w:val="Hyperlink"/>
            <w:b w:val="0"/>
            <w:noProof/>
            <w:color w:val="auto"/>
            <w:rPrChange w:id="2920" w:author="Nagendra Dhakar" w:date="2016-01-26T17:32:00Z">
              <w:rPr>
                <w:rStyle w:val="Hyperlink"/>
                <w:noProof/>
              </w:rPr>
            </w:rPrChange>
          </w:rPr>
          <w:fldChar w:fldCharType="begin"/>
        </w:r>
        <w:r w:rsidRPr="00E7115E">
          <w:rPr>
            <w:rStyle w:val="Hyperlink"/>
            <w:b w:val="0"/>
            <w:noProof/>
            <w:color w:val="auto"/>
            <w:rPrChange w:id="2921" w:author="Nagendra Dhakar" w:date="2016-01-26T17:32:00Z">
              <w:rPr>
                <w:rStyle w:val="Hyperlink"/>
                <w:noProof/>
              </w:rPr>
            </w:rPrChange>
          </w:rPr>
          <w:instrText xml:space="preserve"> </w:instrText>
        </w:r>
        <w:r w:rsidRPr="00E7115E">
          <w:rPr>
            <w:b w:val="0"/>
            <w:noProof/>
            <w:color w:val="auto"/>
            <w:rPrChange w:id="2922" w:author="Nagendra Dhakar" w:date="2016-01-26T17:32:00Z">
              <w:rPr>
                <w:noProof/>
              </w:rPr>
            </w:rPrChange>
          </w:rPr>
          <w:instrText>HYPERLINK \l "_Toc441593000"</w:instrText>
        </w:r>
        <w:r w:rsidRPr="00E7115E">
          <w:rPr>
            <w:rStyle w:val="Hyperlink"/>
            <w:b w:val="0"/>
            <w:noProof/>
            <w:color w:val="auto"/>
            <w:rPrChange w:id="2923" w:author="Nagendra Dhakar" w:date="2016-01-26T17:32:00Z">
              <w:rPr>
                <w:rStyle w:val="Hyperlink"/>
                <w:noProof/>
              </w:rPr>
            </w:rPrChange>
          </w:rPr>
          <w:instrText xml:space="preserve"> </w:instrText>
        </w:r>
        <w:r w:rsidRPr="00E7115E">
          <w:rPr>
            <w:rStyle w:val="Hyperlink"/>
            <w:b w:val="0"/>
            <w:noProof/>
            <w:color w:val="auto"/>
            <w:rPrChange w:id="2924" w:author="Nagendra Dhakar" w:date="2016-01-26T17:32:00Z">
              <w:rPr>
                <w:rStyle w:val="Hyperlink"/>
                <w:noProof/>
              </w:rPr>
            </w:rPrChange>
          </w:rPr>
        </w:r>
        <w:r w:rsidRPr="00E7115E">
          <w:rPr>
            <w:rStyle w:val="Hyperlink"/>
            <w:b w:val="0"/>
            <w:noProof/>
            <w:color w:val="auto"/>
            <w:rPrChange w:id="2925" w:author="Nagendra Dhakar" w:date="2016-01-26T17:32:00Z">
              <w:rPr>
                <w:rStyle w:val="Hyperlink"/>
                <w:noProof/>
              </w:rPr>
            </w:rPrChange>
          </w:rPr>
          <w:fldChar w:fldCharType="separate"/>
        </w:r>
        <w:r w:rsidRPr="00E7115E">
          <w:rPr>
            <w:rStyle w:val="Hyperlink"/>
            <w:b w:val="0"/>
            <w:noProof/>
            <w:color w:val="auto"/>
            <w:rPrChange w:id="2926" w:author="Nagendra Dhakar" w:date="2016-01-26T17:32:00Z">
              <w:rPr>
                <w:rStyle w:val="Hyperlink"/>
                <w:noProof/>
              </w:rPr>
            </w:rPrChange>
          </w:rPr>
          <w:t>Table 4.31 Highway Assignment Matrices</w:t>
        </w:r>
        <w:r w:rsidRPr="00E7115E">
          <w:rPr>
            <w:b w:val="0"/>
            <w:noProof/>
            <w:webHidden/>
            <w:color w:val="auto"/>
            <w:rPrChange w:id="2927" w:author="Nagendra Dhakar" w:date="2016-01-26T17:32:00Z">
              <w:rPr>
                <w:noProof/>
                <w:webHidden/>
              </w:rPr>
            </w:rPrChange>
          </w:rPr>
          <w:tab/>
        </w:r>
        <w:r w:rsidRPr="00E7115E">
          <w:rPr>
            <w:b w:val="0"/>
            <w:noProof/>
            <w:webHidden/>
            <w:color w:val="auto"/>
            <w:rPrChange w:id="2928" w:author="Nagendra Dhakar" w:date="2016-01-26T17:32:00Z">
              <w:rPr>
                <w:noProof/>
                <w:webHidden/>
              </w:rPr>
            </w:rPrChange>
          </w:rPr>
          <w:fldChar w:fldCharType="begin"/>
        </w:r>
        <w:r w:rsidRPr="00E7115E">
          <w:rPr>
            <w:b w:val="0"/>
            <w:noProof/>
            <w:webHidden/>
            <w:color w:val="auto"/>
            <w:rPrChange w:id="2929" w:author="Nagendra Dhakar" w:date="2016-01-26T17:32:00Z">
              <w:rPr>
                <w:noProof/>
                <w:webHidden/>
              </w:rPr>
            </w:rPrChange>
          </w:rPr>
          <w:instrText xml:space="preserve"> PAGEREF _Toc441593000 \h </w:instrText>
        </w:r>
        <w:r w:rsidRPr="00E7115E">
          <w:rPr>
            <w:b w:val="0"/>
            <w:noProof/>
            <w:webHidden/>
            <w:color w:val="auto"/>
            <w:rPrChange w:id="2930" w:author="Nagendra Dhakar" w:date="2016-01-26T17:32:00Z">
              <w:rPr>
                <w:noProof/>
                <w:webHidden/>
              </w:rPr>
            </w:rPrChange>
          </w:rPr>
        </w:r>
      </w:ins>
      <w:r w:rsidRPr="00E7115E">
        <w:rPr>
          <w:b w:val="0"/>
          <w:noProof/>
          <w:webHidden/>
          <w:color w:val="auto"/>
          <w:rPrChange w:id="2931" w:author="Nagendra Dhakar" w:date="2016-01-26T17:32:00Z">
            <w:rPr>
              <w:noProof/>
              <w:webHidden/>
            </w:rPr>
          </w:rPrChange>
        </w:rPr>
        <w:fldChar w:fldCharType="separate"/>
      </w:r>
      <w:ins w:id="2932" w:author="Nagendra Dhakar" w:date="2016-01-26T17:32:00Z">
        <w:r w:rsidRPr="00E7115E">
          <w:rPr>
            <w:b w:val="0"/>
            <w:noProof/>
            <w:webHidden/>
            <w:color w:val="auto"/>
            <w:rPrChange w:id="2933" w:author="Nagendra Dhakar" w:date="2016-01-26T17:32:00Z">
              <w:rPr>
                <w:noProof/>
                <w:webHidden/>
              </w:rPr>
            </w:rPrChange>
          </w:rPr>
          <w:t>85</w:t>
        </w:r>
        <w:r w:rsidRPr="00E7115E">
          <w:rPr>
            <w:b w:val="0"/>
            <w:noProof/>
            <w:webHidden/>
            <w:color w:val="auto"/>
            <w:rPrChange w:id="2934" w:author="Nagendra Dhakar" w:date="2016-01-26T17:32:00Z">
              <w:rPr>
                <w:noProof/>
                <w:webHidden/>
              </w:rPr>
            </w:rPrChange>
          </w:rPr>
          <w:fldChar w:fldCharType="end"/>
        </w:r>
        <w:r w:rsidRPr="00E7115E">
          <w:rPr>
            <w:rStyle w:val="Hyperlink"/>
            <w:b w:val="0"/>
            <w:noProof/>
            <w:color w:val="auto"/>
            <w:rPrChange w:id="2935" w:author="Nagendra Dhakar" w:date="2016-01-26T17:32:00Z">
              <w:rPr>
                <w:rStyle w:val="Hyperlink"/>
                <w:noProof/>
              </w:rPr>
            </w:rPrChange>
          </w:rPr>
          <w:fldChar w:fldCharType="end"/>
        </w:r>
      </w:ins>
    </w:p>
    <w:p w14:paraId="2F476DDF" w14:textId="77777777" w:rsidR="00E7115E" w:rsidRPr="00E7115E" w:rsidRDefault="00E7115E">
      <w:pPr>
        <w:pStyle w:val="TableofFigures"/>
        <w:rPr>
          <w:ins w:id="2936" w:author="Nagendra Dhakar" w:date="2016-01-26T17:32:00Z"/>
          <w:rFonts w:asciiTheme="minorHAnsi" w:eastAsiaTheme="minorEastAsia" w:hAnsiTheme="minorHAnsi"/>
          <w:b w:val="0"/>
          <w:caps w:val="0"/>
          <w:noProof/>
          <w:color w:val="auto"/>
          <w:sz w:val="22"/>
          <w:rPrChange w:id="2937" w:author="Nagendra Dhakar" w:date="2016-01-26T17:32:00Z">
            <w:rPr>
              <w:ins w:id="2938" w:author="Nagendra Dhakar" w:date="2016-01-26T17:32:00Z"/>
              <w:rFonts w:asciiTheme="minorHAnsi" w:eastAsiaTheme="minorEastAsia" w:hAnsiTheme="minorHAnsi"/>
              <w:b w:val="0"/>
              <w:caps w:val="0"/>
              <w:noProof/>
              <w:color w:val="auto"/>
              <w:sz w:val="22"/>
            </w:rPr>
          </w:rPrChange>
        </w:rPr>
      </w:pPr>
      <w:ins w:id="2939" w:author="Nagendra Dhakar" w:date="2016-01-26T17:32:00Z">
        <w:r w:rsidRPr="00E7115E">
          <w:rPr>
            <w:rStyle w:val="Hyperlink"/>
            <w:b w:val="0"/>
            <w:noProof/>
            <w:color w:val="auto"/>
            <w:rPrChange w:id="2940" w:author="Nagendra Dhakar" w:date="2016-01-26T17:32:00Z">
              <w:rPr>
                <w:rStyle w:val="Hyperlink"/>
                <w:noProof/>
              </w:rPr>
            </w:rPrChange>
          </w:rPr>
          <w:lastRenderedPageBreak/>
          <w:fldChar w:fldCharType="begin"/>
        </w:r>
        <w:r w:rsidRPr="00E7115E">
          <w:rPr>
            <w:rStyle w:val="Hyperlink"/>
            <w:b w:val="0"/>
            <w:noProof/>
            <w:color w:val="auto"/>
            <w:rPrChange w:id="2941" w:author="Nagendra Dhakar" w:date="2016-01-26T17:32:00Z">
              <w:rPr>
                <w:rStyle w:val="Hyperlink"/>
                <w:noProof/>
              </w:rPr>
            </w:rPrChange>
          </w:rPr>
          <w:instrText xml:space="preserve"> </w:instrText>
        </w:r>
        <w:r w:rsidRPr="00E7115E">
          <w:rPr>
            <w:b w:val="0"/>
            <w:noProof/>
            <w:color w:val="auto"/>
            <w:rPrChange w:id="2942" w:author="Nagendra Dhakar" w:date="2016-01-26T17:32:00Z">
              <w:rPr>
                <w:noProof/>
              </w:rPr>
            </w:rPrChange>
          </w:rPr>
          <w:instrText>HYPERLINK \l "_Toc441593001"</w:instrText>
        </w:r>
        <w:r w:rsidRPr="00E7115E">
          <w:rPr>
            <w:rStyle w:val="Hyperlink"/>
            <w:b w:val="0"/>
            <w:noProof/>
            <w:color w:val="auto"/>
            <w:rPrChange w:id="2943" w:author="Nagendra Dhakar" w:date="2016-01-26T17:32:00Z">
              <w:rPr>
                <w:rStyle w:val="Hyperlink"/>
                <w:noProof/>
              </w:rPr>
            </w:rPrChange>
          </w:rPr>
          <w:instrText xml:space="preserve"> </w:instrText>
        </w:r>
        <w:r w:rsidRPr="00E7115E">
          <w:rPr>
            <w:rStyle w:val="Hyperlink"/>
            <w:b w:val="0"/>
            <w:noProof/>
            <w:color w:val="auto"/>
            <w:rPrChange w:id="2944" w:author="Nagendra Dhakar" w:date="2016-01-26T17:32:00Z">
              <w:rPr>
                <w:rStyle w:val="Hyperlink"/>
                <w:noProof/>
              </w:rPr>
            </w:rPrChange>
          </w:rPr>
        </w:r>
        <w:r w:rsidRPr="00E7115E">
          <w:rPr>
            <w:rStyle w:val="Hyperlink"/>
            <w:b w:val="0"/>
            <w:noProof/>
            <w:color w:val="auto"/>
            <w:rPrChange w:id="2945" w:author="Nagendra Dhakar" w:date="2016-01-26T17:32:00Z">
              <w:rPr>
                <w:rStyle w:val="Hyperlink"/>
                <w:noProof/>
              </w:rPr>
            </w:rPrChange>
          </w:rPr>
          <w:fldChar w:fldCharType="separate"/>
        </w:r>
        <w:r w:rsidRPr="00E7115E">
          <w:rPr>
            <w:rStyle w:val="Hyperlink"/>
            <w:b w:val="0"/>
            <w:noProof/>
            <w:color w:val="auto"/>
            <w:rPrChange w:id="2946" w:author="Nagendra Dhakar" w:date="2016-01-26T17:32:00Z">
              <w:rPr>
                <w:rStyle w:val="Hyperlink"/>
                <w:noProof/>
              </w:rPr>
            </w:rPrChange>
          </w:rPr>
          <w:t>Table 4.32 Transit Assignment Matrices</w:t>
        </w:r>
        <w:r w:rsidRPr="00E7115E">
          <w:rPr>
            <w:b w:val="0"/>
            <w:noProof/>
            <w:webHidden/>
            <w:color w:val="auto"/>
            <w:rPrChange w:id="2947" w:author="Nagendra Dhakar" w:date="2016-01-26T17:32:00Z">
              <w:rPr>
                <w:noProof/>
                <w:webHidden/>
              </w:rPr>
            </w:rPrChange>
          </w:rPr>
          <w:tab/>
        </w:r>
        <w:r w:rsidRPr="00E7115E">
          <w:rPr>
            <w:b w:val="0"/>
            <w:noProof/>
            <w:webHidden/>
            <w:color w:val="auto"/>
            <w:rPrChange w:id="2948" w:author="Nagendra Dhakar" w:date="2016-01-26T17:32:00Z">
              <w:rPr>
                <w:noProof/>
                <w:webHidden/>
              </w:rPr>
            </w:rPrChange>
          </w:rPr>
          <w:fldChar w:fldCharType="begin"/>
        </w:r>
        <w:r w:rsidRPr="00E7115E">
          <w:rPr>
            <w:b w:val="0"/>
            <w:noProof/>
            <w:webHidden/>
            <w:color w:val="auto"/>
            <w:rPrChange w:id="2949" w:author="Nagendra Dhakar" w:date="2016-01-26T17:32:00Z">
              <w:rPr>
                <w:noProof/>
                <w:webHidden/>
              </w:rPr>
            </w:rPrChange>
          </w:rPr>
          <w:instrText xml:space="preserve"> PAGEREF _Toc441593001 \h </w:instrText>
        </w:r>
        <w:r w:rsidRPr="00E7115E">
          <w:rPr>
            <w:b w:val="0"/>
            <w:noProof/>
            <w:webHidden/>
            <w:color w:val="auto"/>
            <w:rPrChange w:id="2950" w:author="Nagendra Dhakar" w:date="2016-01-26T17:32:00Z">
              <w:rPr>
                <w:noProof/>
                <w:webHidden/>
              </w:rPr>
            </w:rPrChange>
          </w:rPr>
        </w:r>
      </w:ins>
      <w:r w:rsidRPr="00E7115E">
        <w:rPr>
          <w:b w:val="0"/>
          <w:noProof/>
          <w:webHidden/>
          <w:color w:val="auto"/>
          <w:rPrChange w:id="2951" w:author="Nagendra Dhakar" w:date="2016-01-26T17:32:00Z">
            <w:rPr>
              <w:noProof/>
              <w:webHidden/>
            </w:rPr>
          </w:rPrChange>
        </w:rPr>
        <w:fldChar w:fldCharType="separate"/>
      </w:r>
      <w:ins w:id="2952" w:author="Nagendra Dhakar" w:date="2016-01-26T17:32:00Z">
        <w:r w:rsidRPr="00E7115E">
          <w:rPr>
            <w:b w:val="0"/>
            <w:noProof/>
            <w:webHidden/>
            <w:color w:val="auto"/>
            <w:rPrChange w:id="2953" w:author="Nagendra Dhakar" w:date="2016-01-26T17:32:00Z">
              <w:rPr>
                <w:noProof/>
                <w:webHidden/>
              </w:rPr>
            </w:rPrChange>
          </w:rPr>
          <w:t>86</w:t>
        </w:r>
        <w:r w:rsidRPr="00E7115E">
          <w:rPr>
            <w:b w:val="0"/>
            <w:noProof/>
            <w:webHidden/>
            <w:color w:val="auto"/>
            <w:rPrChange w:id="2954" w:author="Nagendra Dhakar" w:date="2016-01-26T17:32:00Z">
              <w:rPr>
                <w:noProof/>
                <w:webHidden/>
              </w:rPr>
            </w:rPrChange>
          </w:rPr>
          <w:fldChar w:fldCharType="end"/>
        </w:r>
        <w:r w:rsidRPr="00E7115E">
          <w:rPr>
            <w:rStyle w:val="Hyperlink"/>
            <w:b w:val="0"/>
            <w:noProof/>
            <w:color w:val="auto"/>
            <w:rPrChange w:id="2955" w:author="Nagendra Dhakar" w:date="2016-01-26T17:32:00Z">
              <w:rPr>
                <w:rStyle w:val="Hyperlink"/>
                <w:noProof/>
              </w:rPr>
            </w:rPrChange>
          </w:rPr>
          <w:fldChar w:fldCharType="end"/>
        </w:r>
      </w:ins>
    </w:p>
    <w:p w14:paraId="624EDB87" w14:textId="77777777" w:rsidR="00E7115E" w:rsidRPr="00E7115E" w:rsidRDefault="00E7115E">
      <w:pPr>
        <w:pStyle w:val="TableofFigures"/>
        <w:rPr>
          <w:ins w:id="2956" w:author="Nagendra Dhakar" w:date="2016-01-26T17:32:00Z"/>
          <w:rFonts w:asciiTheme="minorHAnsi" w:eastAsiaTheme="minorEastAsia" w:hAnsiTheme="minorHAnsi"/>
          <w:b w:val="0"/>
          <w:caps w:val="0"/>
          <w:noProof/>
          <w:color w:val="auto"/>
          <w:sz w:val="22"/>
          <w:rPrChange w:id="2957" w:author="Nagendra Dhakar" w:date="2016-01-26T17:32:00Z">
            <w:rPr>
              <w:ins w:id="2958" w:author="Nagendra Dhakar" w:date="2016-01-26T17:32:00Z"/>
              <w:rFonts w:asciiTheme="minorHAnsi" w:eastAsiaTheme="minorEastAsia" w:hAnsiTheme="minorHAnsi"/>
              <w:b w:val="0"/>
              <w:caps w:val="0"/>
              <w:noProof/>
              <w:color w:val="auto"/>
              <w:sz w:val="22"/>
            </w:rPr>
          </w:rPrChange>
        </w:rPr>
      </w:pPr>
      <w:ins w:id="2959" w:author="Nagendra Dhakar" w:date="2016-01-26T17:32:00Z">
        <w:r w:rsidRPr="00E7115E">
          <w:rPr>
            <w:rStyle w:val="Hyperlink"/>
            <w:b w:val="0"/>
            <w:noProof/>
            <w:color w:val="auto"/>
            <w:rPrChange w:id="2960" w:author="Nagendra Dhakar" w:date="2016-01-26T17:32:00Z">
              <w:rPr>
                <w:rStyle w:val="Hyperlink"/>
                <w:noProof/>
              </w:rPr>
            </w:rPrChange>
          </w:rPr>
          <w:fldChar w:fldCharType="begin"/>
        </w:r>
        <w:r w:rsidRPr="00E7115E">
          <w:rPr>
            <w:rStyle w:val="Hyperlink"/>
            <w:b w:val="0"/>
            <w:noProof/>
            <w:color w:val="auto"/>
            <w:rPrChange w:id="2961" w:author="Nagendra Dhakar" w:date="2016-01-26T17:32:00Z">
              <w:rPr>
                <w:rStyle w:val="Hyperlink"/>
                <w:noProof/>
              </w:rPr>
            </w:rPrChange>
          </w:rPr>
          <w:instrText xml:space="preserve"> </w:instrText>
        </w:r>
        <w:r w:rsidRPr="00E7115E">
          <w:rPr>
            <w:b w:val="0"/>
            <w:noProof/>
            <w:color w:val="auto"/>
            <w:rPrChange w:id="2962" w:author="Nagendra Dhakar" w:date="2016-01-26T17:32:00Z">
              <w:rPr>
                <w:noProof/>
              </w:rPr>
            </w:rPrChange>
          </w:rPr>
          <w:instrText>HYPERLINK \l "_Toc441593002"</w:instrText>
        </w:r>
        <w:r w:rsidRPr="00E7115E">
          <w:rPr>
            <w:rStyle w:val="Hyperlink"/>
            <w:b w:val="0"/>
            <w:noProof/>
            <w:color w:val="auto"/>
            <w:rPrChange w:id="2963" w:author="Nagendra Dhakar" w:date="2016-01-26T17:32:00Z">
              <w:rPr>
                <w:rStyle w:val="Hyperlink"/>
                <w:noProof/>
              </w:rPr>
            </w:rPrChange>
          </w:rPr>
          <w:instrText xml:space="preserve"> </w:instrText>
        </w:r>
        <w:r w:rsidRPr="00E7115E">
          <w:rPr>
            <w:rStyle w:val="Hyperlink"/>
            <w:b w:val="0"/>
            <w:noProof/>
            <w:color w:val="auto"/>
            <w:rPrChange w:id="2964" w:author="Nagendra Dhakar" w:date="2016-01-26T17:32:00Z">
              <w:rPr>
                <w:rStyle w:val="Hyperlink"/>
                <w:noProof/>
              </w:rPr>
            </w:rPrChange>
          </w:rPr>
        </w:r>
        <w:r w:rsidRPr="00E7115E">
          <w:rPr>
            <w:rStyle w:val="Hyperlink"/>
            <w:b w:val="0"/>
            <w:noProof/>
            <w:color w:val="auto"/>
            <w:rPrChange w:id="2965" w:author="Nagendra Dhakar" w:date="2016-01-26T17:32:00Z">
              <w:rPr>
                <w:rStyle w:val="Hyperlink"/>
                <w:noProof/>
              </w:rPr>
            </w:rPrChange>
          </w:rPr>
          <w:fldChar w:fldCharType="separate"/>
        </w:r>
        <w:r w:rsidRPr="00E7115E">
          <w:rPr>
            <w:rStyle w:val="Hyperlink"/>
            <w:b w:val="0"/>
            <w:noProof/>
            <w:color w:val="auto"/>
            <w:rPrChange w:id="2966" w:author="Nagendra Dhakar" w:date="2016-01-26T17:32:00Z">
              <w:rPr>
                <w:rStyle w:val="Hyperlink"/>
                <w:noProof/>
              </w:rPr>
            </w:rPrChange>
          </w:rPr>
          <w:t>Table 4.33 Household PA Table</w:t>
        </w:r>
        <w:r w:rsidRPr="00E7115E">
          <w:rPr>
            <w:b w:val="0"/>
            <w:noProof/>
            <w:webHidden/>
            <w:color w:val="auto"/>
            <w:rPrChange w:id="2967" w:author="Nagendra Dhakar" w:date="2016-01-26T17:32:00Z">
              <w:rPr>
                <w:noProof/>
                <w:webHidden/>
              </w:rPr>
            </w:rPrChange>
          </w:rPr>
          <w:tab/>
        </w:r>
        <w:r w:rsidRPr="00E7115E">
          <w:rPr>
            <w:b w:val="0"/>
            <w:noProof/>
            <w:webHidden/>
            <w:color w:val="auto"/>
            <w:rPrChange w:id="2968" w:author="Nagendra Dhakar" w:date="2016-01-26T17:32:00Z">
              <w:rPr>
                <w:noProof/>
                <w:webHidden/>
              </w:rPr>
            </w:rPrChange>
          </w:rPr>
          <w:fldChar w:fldCharType="begin"/>
        </w:r>
        <w:r w:rsidRPr="00E7115E">
          <w:rPr>
            <w:b w:val="0"/>
            <w:noProof/>
            <w:webHidden/>
            <w:color w:val="auto"/>
            <w:rPrChange w:id="2969" w:author="Nagendra Dhakar" w:date="2016-01-26T17:32:00Z">
              <w:rPr>
                <w:noProof/>
                <w:webHidden/>
              </w:rPr>
            </w:rPrChange>
          </w:rPr>
          <w:instrText xml:space="preserve"> PAGEREF _Toc441593002 \h </w:instrText>
        </w:r>
        <w:r w:rsidRPr="00E7115E">
          <w:rPr>
            <w:b w:val="0"/>
            <w:noProof/>
            <w:webHidden/>
            <w:color w:val="auto"/>
            <w:rPrChange w:id="2970" w:author="Nagendra Dhakar" w:date="2016-01-26T17:32:00Z">
              <w:rPr>
                <w:noProof/>
                <w:webHidden/>
              </w:rPr>
            </w:rPrChange>
          </w:rPr>
        </w:r>
      </w:ins>
      <w:r w:rsidRPr="00E7115E">
        <w:rPr>
          <w:b w:val="0"/>
          <w:noProof/>
          <w:webHidden/>
          <w:color w:val="auto"/>
          <w:rPrChange w:id="2971" w:author="Nagendra Dhakar" w:date="2016-01-26T17:32:00Z">
            <w:rPr>
              <w:noProof/>
              <w:webHidden/>
            </w:rPr>
          </w:rPrChange>
        </w:rPr>
        <w:fldChar w:fldCharType="separate"/>
      </w:r>
      <w:ins w:id="2972" w:author="Nagendra Dhakar" w:date="2016-01-26T17:32:00Z">
        <w:r w:rsidRPr="00E7115E">
          <w:rPr>
            <w:b w:val="0"/>
            <w:noProof/>
            <w:webHidden/>
            <w:color w:val="auto"/>
            <w:rPrChange w:id="2973" w:author="Nagendra Dhakar" w:date="2016-01-26T17:32:00Z">
              <w:rPr>
                <w:noProof/>
                <w:webHidden/>
              </w:rPr>
            </w:rPrChange>
          </w:rPr>
          <w:t>87</w:t>
        </w:r>
        <w:r w:rsidRPr="00E7115E">
          <w:rPr>
            <w:b w:val="0"/>
            <w:noProof/>
            <w:webHidden/>
            <w:color w:val="auto"/>
            <w:rPrChange w:id="2974" w:author="Nagendra Dhakar" w:date="2016-01-26T17:32:00Z">
              <w:rPr>
                <w:noProof/>
                <w:webHidden/>
              </w:rPr>
            </w:rPrChange>
          </w:rPr>
          <w:fldChar w:fldCharType="end"/>
        </w:r>
        <w:r w:rsidRPr="00E7115E">
          <w:rPr>
            <w:rStyle w:val="Hyperlink"/>
            <w:b w:val="0"/>
            <w:noProof/>
            <w:color w:val="auto"/>
            <w:rPrChange w:id="2975" w:author="Nagendra Dhakar" w:date="2016-01-26T17:32:00Z">
              <w:rPr>
                <w:rStyle w:val="Hyperlink"/>
                <w:noProof/>
              </w:rPr>
            </w:rPrChange>
          </w:rPr>
          <w:fldChar w:fldCharType="end"/>
        </w:r>
      </w:ins>
    </w:p>
    <w:p w14:paraId="0648A9E1" w14:textId="77777777" w:rsidR="00E7115E" w:rsidRPr="00E7115E" w:rsidRDefault="00E7115E">
      <w:pPr>
        <w:pStyle w:val="TableofFigures"/>
        <w:rPr>
          <w:ins w:id="2976" w:author="Nagendra Dhakar" w:date="2016-01-26T17:32:00Z"/>
          <w:rFonts w:asciiTheme="minorHAnsi" w:eastAsiaTheme="minorEastAsia" w:hAnsiTheme="minorHAnsi"/>
          <w:b w:val="0"/>
          <w:caps w:val="0"/>
          <w:noProof/>
          <w:color w:val="auto"/>
          <w:sz w:val="22"/>
          <w:rPrChange w:id="2977" w:author="Nagendra Dhakar" w:date="2016-01-26T17:32:00Z">
            <w:rPr>
              <w:ins w:id="2978" w:author="Nagendra Dhakar" w:date="2016-01-26T17:32:00Z"/>
              <w:rFonts w:asciiTheme="minorHAnsi" w:eastAsiaTheme="minorEastAsia" w:hAnsiTheme="minorHAnsi"/>
              <w:b w:val="0"/>
              <w:caps w:val="0"/>
              <w:noProof/>
              <w:color w:val="auto"/>
              <w:sz w:val="22"/>
            </w:rPr>
          </w:rPrChange>
        </w:rPr>
      </w:pPr>
      <w:ins w:id="2979" w:author="Nagendra Dhakar" w:date="2016-01-26T17:32:00Z">
        <w:r w:rsidRPr="00E7115E">
          <w:rPr>
            <w:rStyle w:val="Hyperlink"/>
            <w:b w:val="0"/>
            <w:noProof/>
            <w:color w:val="auto"/>
            <w:rPrChange w:id="2980" w:author="Nagendra Dhakar" w:date="2016-01-26T17:32:00Z">
              <w:rPr>
                <w:rStyle w:val="Hyperlink"/>
                <w:noProof/>
              </w:rPr>
            </w:rPrChange>
          </w:rPr>
          <w:fldChar w:fldCharType="begin"/>
        </w:r>
        <w:r w:rsidRPr="00E7115E">
          <w:rPr>
            <w:rStyle w:val="Hyperlink"/>
            <w:b w:val="0"/>
            <w:noProof/>
            <w:color w:val="auto"/>
            <w:rPrChange w:id="2981" w:author="Nagendra Dhakar" w:date="2016-01-26T17:32:00Z">
              <w:rPr>
                <w:rStyle w:val="Hyperlink"/>
                <w:noProof/>
              </w:rPr>
            </w:rPrChange>
          </w:rPr>
          <w:instrText xml:space="preserve"> </w:instrText>
        </w:r>
        <w:r w:rsidRPr="00E7115E">
          <w:rPr>
            <w:b w:val="0"/>
            <w:noProof/>
            <w:color w:val="auto"/>
            <w:rPrChange w:id="2982" w:author="Nagendra Dhakar" w:date="2016-01-26T17:32:00Z">
              <w:rPr>
                <w:noProof/>
              </w:rPr>
            </w:rPrChange>
          </w:rPr>
          <w:instrText>HYPERLINK \l "_Toc441593003"</w:instrText>
        </w:r>
        <w:r w:rsidRPr="00E7115E">
          <w:rPr>
            <w:rStyle w:val="Hyperlink"/>
            <w:b w:val="0"/>
            <w:noProof/>
            <w:color w:val="auto"/>
            <w:rPrChange w:id="2983" w:author="Nagendra Dhakar" w:date="2016-01-26T17:32:00Z">
              <w:rPr>
                <w:rStyle w:val="Hyperlink"/>
                <w:noProof/>
              </w:rPr>
            </w:rPrChange>
          </w:rPr>
          <w:instrText xml:space="preserve"> </w:instrText>
        </w:r>
        <w:r w:rsidRPr="00E7115E">
          <w:rPr>
            <w:rStyle w:val="Hyperlink"/>
            <w:b w:val="0"/>
            <w:noProof/>
            <w:color w:val="auto"/>
            <w:rPrChange w:id="2984" w:author="Nagendra Dhakar" w:date="2016-01-26T17:32:00Z">
              <w:rPr>
                <w:rStyle w:val="Hyperlink"/>
                <w:noProof/>
              </w:rPr>
            </w:rPrChange>
          </w:rPr>
        </w:r>
        <w:r w:rsidRPr="00E7115E">
          <w:rPr>
            <w:rStyle w:val="Hyperlink"/>
            <w:b w:val="0"/>
            <w:noProof/>
            <w:color w:val="auto"/>
            <w:rPrChange w:id="2985" w:author="Nagendra Dhakar" w:date="2016-01-26T17:32:00Z">
              <w:rPr>
                <w:rStyle w:val="Hyperlink"/>
                <w:noProof/>
              </w:rPr>
            </w:rPrChange>
          </w:rPr>
          <w:fldChar w:fldCharType="separate"/>
        </w:r>
        <w:r w:rsidRPr="00E7115E">
          <w:rPr>
            <w:rStyle w:val="Hyperlink"/>
            <w:b w:val="0"/>
            <w:noProof/>
            <w:color w:val="auto"/>
            <w:rPrChange w:id="2986" w:author="Nagendra Dhakar" w:date="2016-01-26T17:32:00Z">
              <w:rPr>
                <w:rStyle w:val="Hyperlink"/>
                <w:noProof/>
              </w:rPr>
            </w:rPrChange>
          </w:rPr>
          <w:t>Table 4.34 Airport Generation File</w:t>
        </w:r>
        <w:r w:rsidRPr="00E7115E">
          <w:rPr>
            <w:b w:val="0"/>
            <w:noProof/>
            <w:webHidden/>
            <w:color w:val="auto"/>
            <w:rPrChange w:id="2987" w:author="Nagendra Dhakar" w:date="2016-01-26T17:32:00Z">
              <w:rPr>
                <w:noProof/>
                <w:webHidden/>
              </w:rPr>
            </w:rPrChange>
          </w:rPr>
          <w:tab/>
        </w:r>
        <w:r w:rsidRPr="00E7115E">
          <w:rPr>
            <w:b w:val="0"/>
            <w:noProof/>
            <w:webHidden/>
            <w:color w:val="auto"/>
            <w:rPrChange w:id="2988" w:author="Nagendra Dhakar" w:date="2016-01-26T17:32:00Z">
              <w:rPr>
                <w:noProof/>
                <w:webHidden/>
              </w:rPr>
            </w:rPrChange>
          </w:rPr>
          <w:fldChar w:fldCharType="begin"/>
        </w:r>
        <w:r w:rsidRPr="00E7115E">
          <w:rPr>
            <w:b w:val="0"/>
            <w:noProof/>
            <w:webHidden/>
            <w:color w:val="auto"/>
            <w:rPrChange w:id="2989" w:author="Nagendra Dhakar" w:date="2016-01-26T17:32:00Z">
              <w:rPr>
                <w:noProof/>
                <w:webHidden/>
              </w:rPr>
            </w:rPrChange>
          </w:rPr>
          <w:instrText xml:space="preserve"> PAGEREF _Toc441593003 \h </w:instrText>
        </w:r>
        <w:r w:rsidRPr="00E7115E">
          <w:rPr>
            <w:b w:val="0"/>
            <w:noProof/>
            <w:webHidden/>
            <w:color w:val="auto"/>
            <w:rPrChange w:id="2990" w:author="Nagendra Dhakar" w:date="2016-01-26T17:32:00Z">
              <w:rPr>
                <w:noProof/>
                <w:webHidden/>
              </w:rPr>
            </w:rPrChange>
          </w:rPr>
        </w:r>
      </w:ins>
      <w:r w:rsidRPr="00E7115E">
        <w:rPr>
          <w:b w:val="0"/>
          <w:noProof/>
          <w:webHidden/>
          <w:color w:val="auto"/>
          <w:rPrChange w:id="2991" w:author="Nagendra Dhakar" w:date="2016-01-26T17:32:00Z">
            <w:rPr>
              <w:noProof/>
              <w:webHidden/>
            </w:rPr>
          </w:rPrChange>
        </w:rPr>
        <w:fldChar w:fldCharType="separate"/>
      </w:r>
      <w:ins w:id="2992" w:author="Nagendra Dhakar" w:date="2016-01-26T17:32:00Z">
        <w:r w:rsidRPr="00E7115E">
          <w:rPr>
            <w:b w:val="0"/>
            <w:noProof/>
            <w:webHidden/>
            <w:color w:val="auto"/>
            <w:rPrChange w:id="2993" w:author="Nagendra Dhakar" w:date="2016-01-26T17:32:00Z">
              <w:rPr>
                <w:noProof/>
                <w:webHidden/>
              </w:rPr>
            </w:rPrChange>
          </w:rPr>
          <w:t>88</w:t>
        </w:r>
        <w:r w:rsidRPr="00E7115E">
          <w:rPr>
            <w:b w:val="0"/>
            <w:noProof/>
            <w:webHidden/>
            <w:color w:val="auto"/>
            <w:rPrChange w:id="2994" w:author="Nagendra Dhakar" w:date="2016-01-26T17:32:00Z">
              <w:rPr>
                <w:noProof/>
                <w:webHidden/>
              </w:rPr>
            </w:rPrChange>
          </w:rPr>
          <w:fldChar w:fldCharType="end"/>
        </w:r>
        <w:r w:rsidRPr="00E7115E">
          <w:rPr>
            <w:rStyle w:val="Hyperlink"/>
            <w:b w:val="0"/>
            <w:noProof/>
            <w:color w:val="auto"/>
            <w:rPrChange w:id="2995" w:author="Nagendra Dhakar" w:date="2016-01-26T17:32:00Z">
              <w:rPr>
                <w:rStyle w:val="Hyperlink"/>
                <w:noProof/>
              </w:rPr>
            </w:rPrChange>
          </w:rPr>
          <w:fldChar w:fldCharType="end"/>
        </w:r>
      </w:ins>
    </w:p>
    <w:p w14:paraId="2CA9DC6E" w14:textId="77777777" w:rsidR="00E7115E" w:rsidRPr="00E7115E" w:rsidRDefault="00E7115E">
      <w:pPr>
        <w:pStyle w:val="TableofFigures"/>
        <w:rPr>
          <w:ins w:id="2996" w:author="Nagendra Dhakar" w:date="2016-01-26T17:32:00Z"/>
          <w:rFonts w:asciiTheme="minorHAnsi" w:eastAsiaTheme="minorEastAsia" w:hAnsiTheme="minorHAnsi"/>
          <w:b w:val="0"/>
          <w:caps w:val="0"/>
          <w:noProof/>
          <w:color w:val="auto"/>
          <w:sz w:val="22"/>
          <w:rPrChange w:id="2997" w:author="Nagendra Dhakar" w:date="2016-01-26T17:32:00Z">
            <w:rPr>
              <w:ins w:id="2998" w:author="Nagendra Dhakar" w:date="2016-01-26T17:32:00Z"/>
              <w:rFonts w:asciiTheme="minorHAnsi" w:eastAsiaTheme="minorEastAsia" w:hAnsiTheme="minorHAnsi"/>
              <w:b w:val="0"/>
              <w:caps w:val="0"/>
              <w:noProof/>
              <w:color w:val="auto"/>
              <w:sz w:val="22"/>
            </w:rPr>
          </w:rPrChange>
        </w:rPr>
      </w:pPr>
      <w:ins w:id="2999" w:author="Nagendra Dhakar" w:date="2016-01-26T17:32:00Z">
        <w:r w:rsidRPr="00E7115E">
          <w:rPr>
            <w:rStyle w:val="Hyperlink"/>
            <w:b w:val="0"/>
            <w:noProof/>
            <w:color w:val="auto"/>
            <w:rPrChange w:id="3000" w:author="Nagendra Dhakar" w:date="2016-01-26T17:32:00Z">
              <w:rPr>
                <w:rStyle w:val="Hyperlink"/>
                <w:noProof/>
              </w:rPr>
            </w:rPrChange>
          </w:rPr>
          <w:fldChar w:fldCharType="begin"/>
        </w:r>
        <w:r w:rsidRPr="00E7115E">
          <w:rPr>
            <w:rStyle w:val="Hyperlink"/>
            <w:b w:val="0"/>
            <w:noProof/>
            <w:color w:val="auto"/>
            <w:rPrChange w:id="3001" w:author="Nagendra Dhakar" w:date="2016-01-26T17:32:00Z">
              <w:rPr>
                <w:rStyle w:val="Hyperlink"/>
                <w:noProof/>
              </w:rPr>
            </w:rPrChange>
          </w:rPr>
          <w:instrText xml:space="preserve"> </w:instrText>
        </w:r>
        <w:r w:rsidRPr="00E7115E">
          <w:rPr>
            <w:b w:val="0"/>
            <w:noProof/>
            <w:color w:val="auto"/>
            <w:rPrChange w:id="3002" w:author="Nagendra Dhakar" w:date="2016-01-26T17:32:00Z">
              <w:rPr>
                <w:noProof/>
              </w:rPr>
            </w:rPrChange>
          </w:rPr>
          <w:instrText>HYPERLINK \l "_Toc441593004"</w:instrText>
        </w:r>
        <w:r w:rsidRPr="00E7115E">
          <w:rPr>
            <w:rStyle w:val="Hyperlink"/>
            <w:b w:val="0"/>
            <w:noProof/>
            <w:color w:val="auto"/>
            <w:rPrChange w:id="3003" w:author="Nagendra Dhakar" w:date="2016-01-26T17:32:00Z">
              <w:rPr>
                <w:rStyle w:val="Hyperlink"/>
                <w:noProof/>
              </w:rPr>
            </w:rPrChange>
          </w:rPr>
          <w:instrText xml:space="preserve"> </w:instrText>
        </w:r>
        <w:r w:rsidRPr="00E7115E">
          <w:rPr>
            <w:rStyle w:val="Hyperlink"/>
            <w:b w:val="0"/>
            <w:noProof/>
            <w:color w:val="auto"/>
            <w:rPrChange w:id="3004" w:author="Nagendra Dhakar" w:date="2016-01-26T17:32:00Z">
              <w:rPr>
                <w:rStyle w:val="Hyperlink"/>
                <w:noProof/>
              </w:rPr>
            </w:rPrChange>
          </w:rPr>
        </w:r>
        <w:r w:rsidRPr="00E7115E">
          <w:rPr>
            <w:rStyle w:val="Hyperlink"/>
            <w:b w:val="0"/>
            <w:noProof/>
            <w:color w:val="auto"/>
            <w:rPrChange w:id="3005" w:author="Nagendra Dhakar" w:date="2016-01-26T17:32:00Z">
              <w:rPr>
                <w:rStyle w:val="Hyperlink"/>
                <w:noProof/>
              </w:rPr>
            </w:rPrChange>
          </w:rPr>
          <w:fldChar w:fldCharType="separate"/>
        </w:r>
        <w:r w:rsidRPr="00E7115E">
          <w:rPr>
            <w:rStyle w:val="Hyperlink"/>
            <w:b w:val="0"/>
            <w:noProof/>
            <w:color w:val="auto"/>
            <w:rPrChange w:id="3006" w:author="Nagendra Dhakar" w:date="2016-01-26T17:32:00Z">
              <w:rPr>
                <w:rStyle w:val="Hyperlink"/>
                <w:noProof/>
              </w:rPr>
            </w:rPrChange>
          </w:rPr>
          <w:t>Table 4.35 Airport Distribution File</w:t>
        </w:r>
        <w:r w:rsidRPr="00E7115E">
          <w:rPr>
            <w:b w:val="0"/>
            <w:noProof/>
            <w:webHidden/>
            <w:color w:val="auto"/>
            <w:rPrChange w:id="3007" w:author="Nagendra Dhakar" w:date="2016-01-26T17:32:00Z">
              <w:rPr>
                <w:noProof/>
                <w:webHidden/>
              </w:rPr>
            </w:rPrChange>
          </w:rPr>
          <w:tab/>
        </w:r>
        <w:r w:rsidRPr="00E7115E">
          <w:rPr>
            <w:b w:val="0"/>
            <w:noProof/>
            <w:webHidden/>
            <w:color w:val="auto"/>
            <w:rPrChange w:id="3008" w:author="Nagendra Dhakar" w:date="2016-01-26T17:32:00Z">
              <w:rPr>
                <w:noProof/>
                <w:webHidden/>
              </w:rPr>
            </w:rPrChange>
          </w:rPr>
          <w:fldChar w:fldCharType="begin"/>
        </w:r>
        <w:r w:rsidRPr="00E7115E">
          <w:rPr>
            <w:b w:val="0"/>
            <w:noProof/>
            <w:webHidden/>
            <w:color w:val="auto"/>
            <w:rPrChange w:id="3009" w:author="Nagendra Dhakar" w:date="2016-01-26T17:32:00Z">
              <w:rPr>
                <w:noProof/>
                <w:webHidden/>
              </w:rPr>
            </w:rPrChange>
          </w:rPr>
          <w:instrText xml:space="preserve"> PAGEREF _Toc441593004 \h </w:instrText>
        </w:r>
        <w:r w:rsidRPr="00E7115E">
          <w:rPr>
            <w:b w:val="0"/>
            <w:noProof/>
            <w:webHidden/>
            <w:color w:val="auto"/>
            <w:rPrChange w:id="3010" w:author="Nagendra Dhakar" w:date="2016-01-26T17:32:00Z">
              <w:rPr>
                <w:noProof/>
                <w:webHidden/>
              </w:rPr>
            </w:rPrChange>
          </w:rPr>
        </w:r>
      </w:ins>
      <w:r w:rsidRPr="00E7115E">
        <w:rPr>
          <w:b w:val="0"/>
          <w:noProof/>
          <w:webHidden/>
          <w:color w:val="auto"/>
          <w:rPrChange w:id="3011" w:author="Nagendra Dhakar" w:date="2016-01-26T17:32:00Z">
            <w:rPr>
              <w:noProof/>
              <w:webHidden/>
            </w:rPr>
          </w:rPrChange>
        </w:rPr>
        <w:fldChar w:fldCharType="separate"/>
      </w:r>
      <w:ins w:id="3012" w:author="Nagendra Dhakar" w:date="2016-01-26T17:32:00Z">
        <w:r w:rsidRPr="00E7115E">
          <w:rPr>
            <w:b w:val="0"/>
            <w:noProof/>
            <w:webHidden/>
            <w:color w:val="auto"/>
            <w:rPrChange w:id="3013" w:author="Nagendra Dhakar" w:date="2016-01-26T17:32:00Z">
              <w:rPr>
                <w:noProof/>
                <w:webHidden/>
              </w:rPr>
            </w:rPrChange>
          </w:rPr>
          <w:t>88</w:t>
        </w:r>
        <w:r w:rsidRPr="00E7115E">
          <w:rPr>
            <w:b w:val="0"/>
            <w:noProof/>
            <w:webHidden/>
            <w:color w:val="auto"/>
            <w:rPrChange w:id="3014" w:author="Nagendra Dhakar" w:date="2016-01-26T17:32:00Z">
              <w:rPr>
                <w:noProof/>
                <w:webHidden/>
              </w:rPr>
            </w:rPrChange>
          </w:rPr>
          <w:fldChar w:fldCharType="end"/>
        </w:r>
        <w:r w:rsidRPr="00E7115E">
          <w:rPr>
            <w:rStyle w:val="Hyperlink"/>
            <w:b w:val="0"/>
            <w:noProof/>
            <w:color w:val="auto"/>
            <w:rPrChange w:id="3015" w:author="Nagendra Dhakar" w:date="2016-01-26T17:32:00Z">
              <w:rPr>
                <w:rStyle w:val="Hyperlink"/>
                <w:noProof/>
              </w:rPr>
            </w:rPrChange>
          </w:rPr>
          <w:fldChar w:fldCharType="end"/>
        </w:r>
      </w:ins>
    </w:p>
    <w:p w14:paraId="0B7A2A93" w14:textId="77777777" w:rsidR="00E7115E" w:rsidRPr="00E7115E" w:rsidRDefault="00E7115E">
      <w:pPr>
        <w:pStyle w:val="TableofFigures"/>
        <w:rPr>
          <w:ins w:id="3016" w:author="Nagendra Dhakar" w:date="2016-01-26T17:32:00Z"/>
          <w:rFonts w:asciiTheme="minorHAnsi" w:eastAsiaTheme="minorEastAsia" w:hAnsiTheme="minorHAnsi"/>
          <w:b w:val="0"/>
          <w:caps w:val="0"/>
          <w:noProof/>
          <w:color w:val="auto"/>
          <w:sz w:val="22"/>
          <w:rPrChange w:id="3017" w:author="Nagendra Dhakar" w:date="2016-01-26T17:32:00Z">
            <w:rPr>
              <w:ins w:id="3018" w:author="Nagendra Dhakar" w:date="2016-01-26T17:32:00Z"/>
              <w:rFonts w:asciiTheme="minorHAnsi" w:eastAsiaTheme="minorEastAsia" w:hAnsiTheme="minorHAnsi"/>
              <w:b w:val="0"/>
              <w:caps w:val="0"/>
              <w:noProof/>
              <w:color w:val="auto"/>
              <w:sz w:val="22"/>
            </w:rPr>
          </w:rPrChange>
        </w:rPr>
      </w:pPr>
      <w:ins w:id="3019" w:author="Nagendra Dhakar" w:date="2016-01-26T17:32:00Z">
        <w:r w:rsidRPr="00E7115E">
          <w:rPr>
            <w:rStyle w:val="Hyperlink"/>
            <w:b w:val="0"/>
            <w:noProof/>
            <w:color w:val="auto"/>
            <w:rPrChange w:id="3020" w:author="Nagendra Dhakar" w:date="2016-01-26T17:32:00Z">
              <w:rPr>
                <w:rStyle w:val="Hyperlink"/>
                <w:noProof/>
              </w:rPr>
            </w:rPrChange>
          </w:rPr>
          <w:fldChar w:fldCharType="begin"/>
        </w:r>
        <w:r w:rsidRPr="00E7115E">
          <w:rPr>
            <w:rStyle w:val="Hyperlink"/>
            <w:b w:val="0"/>
            <w:noProof/>
            <w:color w:val="auto"/>
            <w:rPrChange w:id="3021" w:author="Nagendra Dhakar" w:date="2016-01-26T17:32:00Z">
              <w:rPr>
                <w:rStyle w:val="Hyperlink"/>
                <w:noProof/>
              </w:rPr>
            </w:rPrChange>
          </w:rPr>
          <w:instrText xml:space="preserve"> </w:instrText>
        </w:r>
        <w:r w:rsidRPr="00E7115E">
          <w:rPr>
            <w:b w:val="0"/>
            <w:noProof/>
            <w:color w:val="auto"/>
            <w:rPrChange w:id="3022" w:author="Nagendra Dhakar" w:date="2016-01-26T17:32:00Z">
              <w:rPr>
                <w:noProof/>
              </w:rPr>
            </w:rPrChange>
          </w:rPr>
          <w:instrText>HYPERLINK \l "_Toc441593005"</w:instrText>
        </w:r>
        <w:r w:rsidRPr="00E7115E">
          <w:rPr>
            <w:rStyle w:val="Hyperlink"/>
            <w:b w:val="0"/>
            <w:noProof/>
            <w:color w:val="auto"/>
            <w:rPrChange w:id="3023" w:author="Nagendra Dhakar" w:date="2016-01-26T17:32:00Z">
              <w:rPr>
                <w:rStyle w:val="Hyperlink"/>
                <w:noProof/>
              </w:rPr>
            </w:rPrChange>
          </w:rPr>
          <w:instrText xml:space="preserve"> </w:instrText>
        </w:r>
        <w:r w:rsidRPr="00E7115E">
          <w:rPr>
            <w:rStyle w:val="Hyperlink"/>
            <w:b w:val="0"/>
            <w:noProof/>
            <w:color w:val="auto"/>
            <w:rPrChange w:id="3024" w:author="Nagendra Dhakar" w:date="2016-01-26T17:32:00Z">
              <w:rPr>
                <w:rStyle w:val="Hyperlink"/>
                <w:noProof/>
              </w:rPr>
            </w:rPrChange>
          </w:rPr>
        </w:r>
        <w:r w:rsidRPr="00E7115E">
          <w:rPr>
            <w:rStyle w:val="Hyperlink"/>
            <w:b w:val="0"/>
            <w:noProof/>
            <w:color w:val="auto"/>
            <w:rPrChange w:id="3025" w:author="Nagendra Dhakar" w:date="2016-01-26T17:32:00Z">
              <w:rPr>
                <w:rStyle w:val="Hyperlink"/>
                <w:noProof/>
              </w:rPr>
            </w:rPrChange>
          </w:rPr>
          <w:fldChar w:fldCharType="separate"/>
        </w:r>
        <w:r w:rsidRPr="00E7115E">
          <w:rPr>
            <w:rStyle w:val="Hyperlink"/>
            <w:b w:val="0"/>
            <w:noProof/>
            <w:color w:val="auto"/>
            <w:rPrChange w:id="3026" w:author="Nagendra Dhakar" w:date="2016-01-26T17:32:00Z">
              <w:rPr>
                <w:rStyle w:val="Hyperlink"/>
                <w:noProof/>
              </w:rPr>
            </w:rPrChange>
          </w:rPr>
          <w:t>Table 4.36 Airport Mode Choice File</w:t>
        </w:r>
        <w:r w:rsidRPr="00E7115E">
          <w:rPr>
            <w:b w:val="0"/>
            <w:noProof/>
            <w:webHidden/>
            <w:color w:val="auto"/>
            <w:rPrChange w:id="3027" w:author="Nagendra Dhakar" w:date="2016-01-26T17:32:00Z">
              <w:rPr>
                <w:noProof/>
                <w:webHidden/>
              </w:rPr>
            </w:rPrChange>
          </w:rPr>
          <w:tab/>
        </w:r>
        <w:r w:rsidRPr="00E7115E">
          <w:rPr>
            <w:b w:val="0"/>
            <w:noProof/>
            <w:webHidden/>
            <w:color w:val="auto"/>
            <w:rPrChange w:id="3028" w:author="Nagendra Dhakar" w:date="2016-01-26T17:32:00Z">
              <w:rPr>
                <w:noProof/>
                <w:webHidden/>
              </w:rPr>
            </w:rPrChange>
          </w:rPr>
          <w:fldChar w:fldCharType="begin"/>
        </w:r>
        <w:r w:rsidRPr="00E7115E">
          <w:rPr>
            <w:b w:val="0"/>
            <w:noProof/>
            <w:webHidden/>
            <w:color w:val="auto"/>
            <w:rPrChange w:id="3029" w:author="Nagendra Dhakar" w:date="2016-01-26T17:32:00Z">
              <w:rPr>
                <w:noProof/>
                <w:webHidden/>
              </w:rPr>
            </w:rPrChange>
          </w:rPr>
          <w:instrText xml:space="preserve"> PAGEREF _Toc441593005 \h </w:instrText>
        </w:r>
        <w:r w:rsidRPr="00E7115E">
          <w:rPr>
            <w:b w:val="0"/>
            <w:noProof/>
            <w:webHidden/>
            <w:color w:val="auto"/>
            <w:rPrChange w:id="3030" w:author="Nagendra Dhakar" w:date="2016-01-26T17:32:00Z">
              <w:rPr>
                <w:noProof/>
                <w:webHidden/>
              </w:rPr>
            </w:rPrChange>
          </w:rPr>
        </w:r>
      </w:ins>
      <w:r w:rsidRPr="00E7115E">
        <w:rPr>
          <w:b w:val="0"/>
          <w:noProof/>
          <w:webHidden/>
          <w:color w:val="auto"/>
          <w:rPrChange w:id="3031" w:author="Nagendra Dhakar" w:date="2016-01-26T17:32:00Z">
            <w:rPr>
              <w:noProof/>
              <w:webHidden/>
            </w:rPr>
          </w:rPrChange>
        </w:rPr>
        <w:fldChar w:fldCharType="separate"/>
      </w:r>
      <w:ins w:id="3032" w:author="Nagendra Dhakar" w:date="2016-01-26T17:32:00Z">
        <w:r w:rsidRPr="00E7115E">
          <w:rPr>
            <w:b w:val="0"/>
            <w:noProof/>
            <w:webHidden/>
            <w:color w:val="auto"/>
            <w:rPrChange w:id="3033" w:author="Nagendra Dhakar" w:date="2016-01-26T17:32:00Z">
              <w:rPr>
                <w:noProof/>
                <w:webHidden/>
              </w:rPr>
            </w:rPrChange>
          </w:rPr>
          <w:t>88</w:t>
        </w:r>
        <w:r w:rsidRPr="00E7115E">
          <w:rPr>
            <w:b w:val="0"/>
            <w:noProof/>
            <w:webHidden/>
            <w:color w:val="auto"/>
            <w:rPrChange w:id="3034" w:author="Nagendra Dhakar" w:date="2016-01-26T17:32:00Z">
              <w:rPr>
                <w:noProof/>
                <w:webHidden/>
              </w:rPr>
            </w:rPrChange>
          </w:rPr>
          <w:fldChar w:fldCharType="end"/>
        </w:r>
        <w:r w:rsidRPr="00E7115E">
          <w:rPr>
            <w:rStyle w:val="Hyperlink"/>
            <w:b w:val="0"/>
            <w:noProof/>
            <w:color w:val="auto"/>
            <w:rPrChange w:id="3035" w:author="Nagendra Dhakar" w:date="2016-01-26T17:32:00Z">
              <w:rPr>
                <w:rStyle w:val="Hyperlink"/>
                <w:noProof/>
              </w:rPr>
            </w:rPrChange>
          </w:rPr>
          <w:fldChar w:fldCharType="end"/>
        </w:r>
      </w:ins>
    </w:p>
    <w:p w14:paraId="68C00F3C" w14:textId="77777777" w:rsidR="00E7115E" w:rsidRPr="00E7115E" w:rsidRDefault="00E7115E">
      <w:pPr>
        <w:pStyle w:val="TableofFigures"/>
        <w:rPr>
          <w:ins w:id="3036" w:author="Nagendra Dhakar" w:date="2016-01-26T17:32:00Z"/>
          <w:rFonts w:asciiTheme="minorHAnsi" w:eastAsiaTheme="minorEastAsia" w:hAnsiTheme="minorHAnsi"/>
          <w:b w:val="0"/>
          <w:caps w:val="0"/>
          <w:noProof/>
          <w:color w:val="auto"/>
          <w:sz w:val="22"/>
          <w:rPrChange w:id="3037" w:author="Nagendra Dhakar" w:date="2016-01-26T17:32:00Z">
            <w:rPr>
              <w:ins w:id="3038" w:author="Nagendra Dhakar" w:date="2016-01-26T17:32:00Z"/>
              <w:rFonts w:asciiTheme="minorHAnsi" w:eastAsiaTheme="minorEastAsia" w:hAnsiTheme="minorHAnsi"/>
              <w:b w:val="0"/>
              <w:caps w:val="0"/>
              <w:noProof/>
              <w:color w:val="auto"/>
              <w:sz w:val="22"/>
            </w:rPr>
          </w:rPrChange>
        </w:rPr>
      </w:pPr>
      <w:ins w:id="3039" w:author="Nagendra Dhakar" w:date="2016-01-26T17:32:00Z">
        <w:r w:rsidRPr="00E7115E">
          <w:rPr>
            <w:rStyle w:val="Hyperlink"/>
            <w:b w:val="0"/>
            <w:noProof/>
            <w:color w:val="auto"/>
            <w:rPrChange w:id="3040" w:author="Nagendra Dhakar" w:date="2016-01-26T17:32:00Z">
              <w:rPr>
                <w:rStyle w:val="Hyperlink"/>
                <w:noProof/>
              </w:rPr>
            </w:rPrChange>
          </w:rPr>
          <w:fldChar w:fldCharType="begin"/>
        </w:r>
        <w:r w:rsidRPr="00E7115E">
          <w:rPr>
            <w:rStyle w:val="Hyperlink"/>
            <w:b w:val="0"/>
            <w:noProof/>
            <w:color w:val="auto"/>
            <w:rPrChange w:id="3041" w:author="Nagendra Dhakar" w:date="2016-01-26T17:32:00Z">
              <w:rPr>
                <w:rStyle w:val="Hyperlink"/>
                <w:noProof/>
              </w:rPr>
            </w:rPrChange>
          </w:rPr>
          <w:instrText xml:space="preserve"> </w:instrText>
        </w:r>
        <w:r w:rsidRPr="00E7115E">
          <w:rPr>
            <w:b w:val="0"/>
            <w:noProof/>
            <w:color w:val="auto"/>
            <w:rPrChange w:id="3042" w:author="Nagendra Dhakar" w:date="2016-01-26T17:32:00Z">
              <w:rPr>
                <w:noProof/>
              </w:rPr>
            </w:rPrChange>
          </w:rPr>
          <w:instrText>HYPERLINK \l "_Toc441593006"</w:instrText>
        </w:r>
        <w:r w:rsidRPr="00E7115E">
          <w:rPr>
            <w:rStyle w:val="Hyperlink"/>
            <w:b w:val="0"/>
            <w:noProof/>
            <w:color w:val="auto"/>
            <w:rPrChange w:id="3043" w:author="Nagendra Dhakar" w:date="2016-01-26T17:32:00Z">
              <w:rPr>
                <w:rStyle w:val="Hyperlink"/>
                <w:noProof/>
              </w:rPr>
            </w:rPrChange>
          </w:rPr>
          <w:instrText xml:space="preserve"> </w:instrText>
        </w:r>
        <w:r w:rsidRPr="00E7115E">
          <w:rPr>
            <w:rStyle w:val="Hyperlink"/>
            <w:b w:val="0"/>
            <w:noProof/>
            <w:color w:val="auto"/>
            <w:rPrChange w:id="3044" w:author="Nagendra Dhakar" w:date="2016-01-26T17:32:00Z">
              <w:rPr>
                <w:rStyle w:val="Hyperlink"/>
                <w:noProof/>
              </w:rPr>
            </w:rPrChange>
          </w:rPr>
        </w:r>
        <w:r w:rsidRPr="00E7115E">
          <w:rPr>
            <w:rStyle w:val="Hyperlink"/>
            <w:b w:val="0"/>
            <w:noProof/>
            <w:color w:val="auto"/>
            <w:rPrChange w:id="3045" w:author="Nagendra Dhakar" w:date="2016-01-26T17:32:00Z">
              <w:rPr>
                <w:rStyle w:val="Hyperlink"/>
                <w:noProof/>
              </w:rPr>
            </w:rPrChange>
          </w:rPr>
          <w:fldChar w:fldCharType="separate"/>
        </w:r>
        <w:r w:rsidRPr="00E7115E">
          <w:rPr>
            <w:rStyle w:val="Hyperlink"/>
            <w:b w:val="0"/>
            <w:noProof/>
            <w:color w:val="auto"/>
            <w:rPrChange w:id="3046" w:author="Nagendra Dhakar" w:date="2016-01-26T17:32:00Z">
              <w:rPr>
                <w:rStyle w:val="Hyperlink"/>
                <w:noProof/>
              </w:rPr>
            </w:rPrChange>
          </w:rPr>
          <w:t>Table 4.37 Freight District Table</w:t>
        </w:r>
        <w:r w:rsidRPr="00E7115E">
          <w:rPr>
            <w:b w:val="0"/>
            <w:noProof/>
            <w:webHidden/>
            <w:color w:val="auto"/>
            <w:rPrChange w:id="3047" w:author="Nagendra Dhakar" w:date="2016-01-26T17:32:00Z">
              <w:rPr>
                <w:noProof/>
                <w:webHidden/>
              </w:rPr>
            </w:rPrChange>
          </w:rPr>
          <w:tab/>
        </w:r>
        <w:r w:rsidRPr="00E7115E">
          <w:rPr>
            <w:b w:val="0"/>
            <w:noProof/>
            <w:webHidden/>
            <w:color w:val="auto"/>
            <w:rPrChange w:id="3048" w:author="Nagendra Dhakar" w:date="2016-01-26T17:32:00Z">
              <w:rPr>
                <w:noProof/>
                <w:webHidden/>
              </w:rPr>
            </w:rPrChange>
          </w:rPr>
          <w:fldChar w:fldCharType="begin"/>
        </w:r>
        <w:r w:rsidRPr="00E7115E">
          <w:rPr>
            <w:b w:val="0"/>
            <w:noProof/>
            <w:webHidden/>
            <w:color w:val="auto"/>
            <w:rPrChange w:id="3049" w:author="Nagendra Dhakar" w:date="2016-01-26T17:32:00Z">
              <w:rPr>
                <w:noProof/>
                <w:webHidden/>
              </w:rPr>
            </w:rPrChange>
          </w:rPr>
          <w:instrText xml:space="preserve"> PAGEREF _Toc441593006 \h </w:instrText>
        </w:r>
        <w:r w:rsidRPr="00E7115E">
          <w:rPr>
            <w:b w:val="0"/>
            <w:noProof/>
            <w:webHidden/>
            <w:color w:val="auto"/>
            <w:rPrChange w:id="3050" w:author="Nagendra Dhakar" w:date="2016-01-26T17:32:00Z">
              <w:rPr>
                <w:noProof/>
                <w:webHidden/>
              </w:rPr>
            </w:rPrChange>
          </w:rPr>
        </w:r>
      </w:ins>
      <w:r w:rsidRPr="00E7115E">
        <w:rPr>
          <w:b w:val="0"/>
          <w:noProof/>
          <w:webHidden/>
          <w:color w:val="auto"/>
          <w:rPrChange w:id="3051" w:author="Nagendra Dhakar" w:date="2016-01-26T17:32:00Z">
            <w:rPr>
              <w:noProof/>
              <w:webHidden/>
            </w:rPr>
          </w:rPrChange>
        </w:rPr>
        <w:fldChar w:fldCharType="separate"/>
      </w:r>
      <w:ins w:id="3052" w:author="Nagendra Dhakar" w:date="2016-01-26T17:32:00Z">
        <w:r w:rsidRPr="00E7115E">
          <w:rPr>
            <w:b w:val="0"/>
            <w:noProof/>
            <w:webHidden/>
            <w:color w:val="auto"/>
            <w:rPrChange w:id="3053" w:author="Nagendra Dhakar" w:date="2016-01-26T17:32:00Z">
              <w:rPr>
                <w:noProof/>
                <w:webHidden/>
              </w:rPr>
            </w:rPrChange>
          </w:rPr>
          <w:t>89</w:t>
        </w:r>
        <w:r w:rsidRPr="00E7115E">
          <w:rPr>
            <w:b w:val="0"/>
            <w:noProof/>
            <w:webHidden/>
            <w:color w:val="auto"/>
            <w:rPrChange w:id="3054" w:author="Nagendra Dhakar" w:date="2016-01-26T17:32:00Z">
              <w:rPr>
                <w:noProof/>
                <w:webHidden/>
              </w:rPr>
            </w:rPrChange>
          </w:rPr>
          <w:fldChar w:fldCharType="end"/>
        </w:r>
        <w:r w:rsidRPr="00E7115E">
          <w:rPr>
            <w:rStyle w:val="Hyperlink"/>
            <w:b w:val="0"/>
            <w:noProof/>
            <w:color w:val="auto"/>
            <w:rPrChange w:id="3055" w:author="Nagendra Dhakar" w:date="2016-01-26T17:32:00Z">
              <w:rPr>
                <w:rStyle w:val="Hyperlink"/>
                <w:noProof/>
              </w:rPr>
            </w:rPrChange>
          </w:rPr>
          <w:fldChar w:fldCharType="end"/>
        </w:r>
      </w:ins>
    </w:p>
    <w:p w14:paraId="2B1555BA" w14:textId="77777777" w:rsidR="00E7115E" w:rsidRPr="00E7115E" w:rsidRDefault="00E7115E">
      <w:pPr>
        <w:pStyle w:val="TableofFigures"/>
        <w:rPr>
          <w:ins w:id="3056" w:author="Nagendra Dhakar" w:date="2016-01-26T17:32:00Z"/>
          <w:rFonts w:asciiTheme="minorHAnsi" w:eastAsiaTheme="minorEastAsia" w:hAnsiTheme="minorHAnsi"/>
          <w:b w:val="0"/>
          <w:caps w:val="0"/>
          <w:noProof/>
          <w:color w:val="auto"/>
          <w:sz w:val="22"/>
          <w:rPrChange w:id="3057" w:author="Nagendra Dhakar" w:date="2016-01-26T17:32:00Z">
            <w:rPr>
              <w:ins w:id="3058" w:author="Nagendra Dhakar" w:date="2016-01-26T17:32:00Z"/>
              <w:rFonts w:asciiTheme="minorHAnsi" w:eastAsiaTheme="minorEastAsia" w:hAnsiTheme="minorHAnsi"/>
              <w:b w:val="0"/>
              <w:caps w:val="0"/>
              <w:noProof/>
              <w:color w:val="auto"/>
              <w:sz w:val="22"/>
            </w:rPr>
          </w:rPrChange>
        </w:rPr>
      </w:pPr>
      <w:ins w:id="3059" w:author="Nagendra Dhakar" w:date="2016-01-26T17:32:00Z">
        <w:r w:rsidRPr="00E7115E">
          <w:rPr>
            <w:rStyle w:val="Hyperlink"/>
            <w:b w:val="0"/>
            <w:noProof/>
            <w:color w:val="auto"/>
            <w:rPrChange w:id="3060" w:author="Nagendra Dhakar" w:date="2016-01-26T17:32:00Z">
              <w:rPr>
                <w:rStyle w:val="Hyperlink"/>
                <w:noProof/>
              </w:rPr>
            </w:rPrChange>
          </w:rPr>
          <w:fldChar w:fldCharType="begin"/>
        </w:r>
        <w:r w:rsidRPr="00E7115E">
          <w:rPr>
            <w:rStyle w:val="Hyperlink"/>
            <w:b w:val="0"/>
            <w:noProof/>
            <w:color w:val="auto"/>
            <w:rPrChange w:id="3061" w:author="Nagendra Dhakar" w:date="2016-01-26T17:32:00Z">
              <w:rPr>
                <w:rStyle w:val="Hyperlink"/>
                <w:noProof/>
              </w:rPr>
            </w:rPrChange>
          </w:rPr>
          <w:instrText xml:space="preserve"> </w:instrText>
        </w:r>
        <w:r w:rsidRPr="00E7115E">
          <w:rPr>
            <w:b w:val="0"/>
            <w:noProof/>
            <w:color w:val="auto"/>
            <w:rPrChange w:id="3062" w:author="Nagendra Dhakar" w:date="2016-01-26T17:32:00Z">
              <w:rPr>
                <w:noProof/>
              </w:rPr>
            </w:rPrChange>
          </w:rPr>
          <w:instrText>HYPERLINK \l "_Toc441593007"</w:instrText>
        </w:r>
        <w:r w:rsidRPr="00E7115E">
          <w:rPr>
            <w:rStyle w:val="Hyperlink"/>
            <w:b w:val="0"/>
            <w:noProof/>
            <w:color w:val="auto"/>
            <w:rPrChange w:id="3063" w:author="Nagendra Dhakar" w:date="2016-01-26T17:32:00Z">
              <w:rPr>
                <w:rStyle w:val="Hyperlink"/>
                <w:noProof/>
              </w:rPr>
            </w:rPrChange>
          </w:rPr>
          <w:instrText xml:space="preserve"> </w:instrText>
        </w:r>
        <w:r w:rsidRPr="00E7115E">
          <w:rPr>
            <w:rStyle w:val="Hyperlink"/>
            <w:b w:val="0"/>
            <w:noProof/>
            <w:color w:val="auto"/>
            <w:rPrChange w:id="3064" w:author="Nagendra Dhakar" w:date="2016-01-26T17:32:00Z">
              <w:rPr>
                <w:rStyle w:val="Hyperlink"/>
                <w:noProof/>
              </w:rPr>
            </w:rPrChange>
          </w:rPr>
        </w:r>
        <w:r w:rsidRPr="00E7115E">
          <w:rPr>
            <w:rStyle w:val="Hyperlink"/>
            <w:b w:val="0"/>
            <w:noProof/>
            <w:color w:val="auto"/>
            <w:rPrChange w:id="3065" w:author="Nagendra Dhakar" w:date="2016-01-26T17:32:00Z">
              <w:rPr>
                <w:rStyle w:val="Hyperlink"/>
                <w:noProof/>
              </w:rPr>
            </w:rPrChange>
          </w:rPr>
          <w:fldChar w:fldCharType="separate"/>
        </w:r>
        <w:r w:rsidRPr="00E7115E">
          <w:rPr>
            <w:rStyle w:val="Hyperlink"/>
            <w:b w:val="0"/>
            <w:noProof/>
            <w:color w:val="auto"/>
            <w:rPrChange w:id="3066" w:author="Nagendra Dhakar" w:date="2016-01-26T17:32:00Z">
              <w:rPr>
                <w:rStyle w:val="Hyperlink"/>
                <w:noProof/>
              </w:rPr>
            </w:rPrChange>
          </w:rPr>
          <w:t>Table 4.38 Multi-unit OD MAtrix</w:t>
        </w:r>
        <w:r w:rsidRPr="00E7115E">
          <w:rPr>
            <w:b w:val="0"/>
            <w:noProof/>
            <w:webHidden/>
            <w:color w:val="auto"/>
            <w:rPrChange w:id="3067" w:author="Nagendra Dhakar" w:date="2016-01-26T17:32:00Z">
              <w:rPr>
                <w:noProof/>
                <w:webHidden/>
              </w:rPr>
            </w:rPrChange>
          </w:rPr>
          <w:tab/>
        </w:r>
        <w:r w:rsidRPr="00E7115E">
          <w:rPr>
            <w:b w:val="0"/>
            <w:noProof/>
            <w:webHidden/>
            <w:color w:val="auto"/>
            <w:rPrChange w:id="3068" w:author="Nagendra Dhakar" w:date="2016-01-26T17:32:00Z">
              <w:rPr>
                <w:noProof/>
                <w:webHidden/>
              </w:rPr>
            </w:rPrChange>
          </w:rPr>
          <w:fldChar w:fldCharType="begin"/>
        </w:r>
        <w:r w:rsidRPr="00E7115E">
          <w:rPr>
            <w:b w:val="0"/>
            <w:noProof/>
            <w:webHidden/>
            <w:color w:val="auto"/>
            <w:rPrChange w:id="3069" w:author="Nagendra Dhakar" w:date="2016-01-26T17:32:00Z">
              <w:rPr>
                <w:noProof/>
                <w:webHidden/>
              </w:rPr>
            </w:rPrChange>
          </w:rPr>
          <w:instrText xml:space="preserve"> PAGEREF _Toc441593007 \h </w:instrText>
        </w:r>
        <w:r w:rsidRPr="00E7115E">
          <w:rPr>
            <w:b w:val="0"/>
            <w:noProof/>
            <w:webHidden/>
            <w:color w:val="auto"/>
            <w:rPrChange w:id="3070" w:author="Nagendra Dhakar" w:date="2016-01-26T17:32:00Z">
              <w:rPr>
                <w:noProof/>
                <w:webHidden/>
              </w:rPr>
            </w:rPrChange>
          </w:rPr>
        </w:r>
      </w:ins>
      <w:r w:rsidRPr="00E7115E">
        <w:rPr>
          <w:b w:val="0"/>
          <w:noProof/>
          <w:webHidden/>
          <w:color w:val="auto"/>
          <w:rPrChange w:id="3071" w:author="Nagendra Dhakar" w:date="2016-01-26T17:32:00Z">
            <w:rPr>
              <w:noProof/>
              <w:webHidden/>
            </w:rPr>
          </w:rPrChange>
        </w:rPr>
        <w:fldChar w:fldCharType="separate"/>
      </w:r>
      <w:ins w:id="3072" w:author="Nagendra Dhakar" w:date="2016-01-26T17:32:00Z">
        <w:r w:rsidRPr="00E7115E">
          <w:rPr>
            <w:b w:val="0"/>
            <w:noProof/>
            <w:webHidden/>
            <w:color w:val="auto"/>
            <w:rPrChange w:id="3073" w:author="Nagendra Dhakar" w:date="2016-01-26T17:32:00Z">
              <w:rPr>
                <w:noProof/>
                <w:webHidden/>
              </w:rPr>
            </w:rPrChange>
          </w:rPr>
          <w:t>89</w:t>
        </w:r>
        <w:r w:rsidRPr="00E7115E">
          <w:rPr>
            <w:b w:val="0"/>
            <w:noProof/>
            <w:webHidden/>
            <w:color w:val="auto"/>
            <w:rPrChange w:id="3074" w:author="Nagendra Dhakar" w:date="2016-01-26T17:32:00Z">
              <w:rPr>
                <w:noProof/>
                <w:webHidden/>
              </w:rPr>
            </w:rPrChange>
          </w:rPr>
          <w:fldChar w:fldCharType="end"/>
        </w:r>
        <w:r w:rsidRPr="00E7115E">
          <w:rPr>
            <w:rStyle w:val="Hyperlink"/>
            <w:b w:val="0"/>
            <w:noProof/>
            <w:color w:val="auto"/>
            <w:rPrChange w:id="3075" w:author="Nagendra Dhakar" w:date="2016-01-26T17:32:00Z">
              <w:rPr>
                <w:rStyle w:val="Hyperlink"/>
                <w:noProof/>
              </w:rPr>
            </w:rPrChange>
          </w:rPr>
          <w:fldChar w:fldCharType="end"/>
        </w:r>
      </w:ins>
    </w:p>
    <w:p w14:paraId="6C868DBE" w14:textId="77777777" w:rsidR="00E7115E" w:rsidRPr="00E7115E" w:rsidRDefault="00E7115E">
      <w:pPr>
        <w:pStyle w:val="TableofFigures"/>
        <w:rPr>
          <w:ins w:id="3076" w:author="Nagendra Dhakar" w:date="2016-01-26T17:32:00Z"/>
          <w:rFonts w:asciiTheme="minorHAnsi" w:eastAsiaTheme="minorEastAsia" w:hAnsiTheme="minorHAnsi"/>
          <w:b w:val="0"/>
          <w:caps w:val="0"/>
          <w:noProof/>
          <w:color w:val="auto"/>
          <w:sz w:val="22"/>
          <w:rPrChange w:id="3077" w:author="Nagendra Dhakar" w:date="2016-01-26T17:32:00Z">
            <w:rPr>
              <w:ins w:id="3078" w:author="Nagendra Dhakar" w:date="2016-01-26T17:32:00Z"/>
              <w:rFonts w:asciiTheme="minorHAnsi" w:eastAsiaTheme="minorEastAsia" w:hAnsiTheme="minorHAnsi"/>
              <w:b w:val="0"/>
              <w:caps w:val="0"/>
              <w:noProof/>
              <w:color w:val="auto"/>
              <w:sz w:val="22"/>
            </w:rPr>
          </w:rPrChange>
        </w:rPr>
      </w:pPr>
      <w:ins w:id="3079" w:author="Nagendra Dhakar" w:date="2016-01-26T17:32:00Z">
        <w:r w:rsidRPr="00E7115E">
          <w:rPr>
            <w:rStyle w:val="Hyperlink"/>
            <w:b w:val="0"/>
            <w:noProof/>
            <w:color w:val="auto"/>
            <w:rPrChange w:id="3080" w:author="Nagendra Dhakar" w:date="2016-01-26T17:32:00Z">
              <w:rPr>
                <w:rStyle w:val="Hyperlink"/>
                <w:noProof/>
              </w:rPr>
            </w:rPrChange>
          </w:rPr>
          <w:fldChar w:fldCharType="begin"/>
        </w:r>
        <w:r w:rsidRPr="00E7115E">
          <w:rPr>
            <w:rStyle w:val="Hyperlink"/>
            <w:b w:val="0"/>
            <w:noProof/>
            <w:color w:val="auto"/>
            <w:rPrChange w:id="3081" w:author="Nagendra Dhakar" w:date="2016-01-26T17:32:00Z">
              <w:rPr>
                <w:rStyle w:val="Hyperlink"/>
                <w:noProof/>
              </w:rPr>
            </w:rPrChange>
          </w:rPr>
          <w:instrText xml:space="preserve"> </w:instrText>
        </w:r>
        <w:r w:rsidRPr="00E7115E">
          <w:rPr>
            <w:b w:val="0"/>
            <w:noProof/>
            <w:color w:val="auto"/>
            <w:rPrChange w:id="3082" w:author="Nagendra Dhakar" w:date="2016-01-26T17:32:00Z">
              <w:rPr>
                <w:noProof/>
              </w:rPr>
            </w:rPrChange>
          </w:rPr>
          <w:instrText>HYPERLINK \l "_Toc441593008"</w:instrText>
        </w:r>
        <w:r w:rsidRPr="00E7115E">
          <w:rPr>
            <w:rStyle w:val="Hyperlink"/>
            <w:b w:val="0"/>
            <w:noProof/>
            <w:color w:val="auto"/>
            <w:rPrChange w:id="3083" w:author="Nagendra Dhakar" w:date="2016-01-26T17:32:00Z">
              <w:rPr>
                <w:rStyle w:val="Hyperlink"/>
                <w:noProof/>
              </w:rPr>
            </w:rPrChange>
          </w:rPr>
          <w:instrText xml:space="preserve"> </w:instrText>
        </w:r>
        <w:r w:rsidRPr="00E7115E">
          <w:rPr>
            <w:rStyle w:val="Hyperlink"/>
            <w:b w:val="0"/>
            <w:noProof/>
            <w:color w:val="auto"/>
            <w:rPrChange w:id="3084" w:author="Nagendra Dhakar" w:date="2016-01-26T17:32:00Z">
              <w:rPr>
                <w:rStyle w:val="Hyperlink"/>
                <w:noProof/>
              </w:rPr>
            </w:rPrChange>
          </w:rPr>
        </w:r>
        <w:r w:rsidRPr="00E7115E">
          <w:rPr>
            <w:rStyle w:val="Hyperlink"/>
            <w:b w:val="0"/>
            <w:noProof/>
            <w:color w:val="auto"/>
            <w:rPrChange w:id="3085" w:author="Nagendra Dhakar" w:date="2016-01-26T17:32:00Z">
              <w:rPr>
                <w:rStyle w:val="Hyperlink"/>
                <w:noProof/>
              </w:rPr>
            </w:rPrChange>
          </w:rPr>
          <w:fldChar w:fldCharType="separate"/>
        </w:r>
        <w:r w:rsidRPr="00E7115E">
          <w:rPr>
            <w:rStyle w:val="Hyperlink"/>
            <w:b w:val="0"/>
            <w:noProof/>
            <w:color w:val="auto"/>
            <w:rPrChange w:id="3086" w:author="Nagendra Dhakar" w:date="2016-01-26T17:32:00Z">
              <w:rPr>
                <w:rStyle w:val="Hyperlink"/>
                <w:noProof/>
              </w:rPr>
            </w:rPrChange>
          </w:rPr>
          <w:t>Table 4.39 Freight OD MAtrix</w:t>
        </w:r>
        <w:r w:rsidRPr="00E7115E">
          <w:rPr>
            <w:b w:val="0"/>
            <w:noProof/>
            <w:webHidden/>
            <w:color w:val="auto"/>
            <w:rPrChange w:id="3087" w:author="Nagendra Dhakar" w:date="2016-01-26T17:32:00Z">
              <w:rPr>
                <w:noProof/>
                <w:webHidden/>
              </w:rPr>
            </w:rPrChange>
          </w:rPr>
          <w:tab/>
        </w:r>
        <w:r w:rsidRPr="00E7115E">
          <w:rPr>
            <w:b w:val="0"/>
            <w:noProof/>
            <w:webHidden/>
            <w:color w:val="auto"/>
            <w:rPrChange w:id="3088" w:author="Nagendra Dhakar" w:date="2016-01-26T17:32:00Z">
              <w:rPr>
                <w:noProof/>
                <w:webHidden/>
              </w:rPr>
            </w:rPrChange>
          </w:rPr>
          <w:fldChar w:fldCharType="begin"/>
        </w:r>
        <w:r w:rsidRPr="00E7115E">
          <w:rPr>
            <w:b w:val="0"/>
            <w:noProof/>
            <w:webHidden/>
            <w:color w:val="auto"/>
            <w:rPrChange w:id="3089" w:author="Nagendra Dhakar" w:date="2016-01-26T17:32:00Z">
              <w:rPr>
                <w:noProof/>
                <w:webHidden/>
              </w:rPr>
            </w:rPrChange>
          </w:rPr>
          <w:instrText xml:space="preserve"> PAGEREF _Toc441593008 \h </w:instrText>
        </w:r>
        <w:r w:rsidRPr="00E7115E">
          <w:rPr>
            <w:b w:val="0"/>
            <w:noProof/>
            <w:webHidden/>
            <w:color w:val="auto"/>
            <w:rPrChange w:id="3090" w:author="Nagendra Dhakar" w:date="2016-01-26T17:32:00Z">
              <w:rPr>
                <w:noProof/>
                <w:webHidden/>
              </w:rPr>
            </w:rPrChange>
          </w:rPr>
        </w:r>
      </w:ins>
      <w:r w:rsidRPr="00E7115E">
        <w:rPr>
          <w:b w:val="0"/>
          <w:noProof/>
          <w:webHidden/>
          <w:color w:val="auto"/>
          <w:rPrChange w:id="3091" w:author="Nagendra Dhakar" w:date="2016-01-26T17:32:00Z">
            <w:rPr>
              <w:noProof/>
              <w:webHidden/>
            </w:rPr>
          </w:rPrChange>
        </w:rPr>
        <w:fldChar w:fldCharType="separate"/>
      </w:r>
      <w:ins w:id="3092" w:author="Nagendra Dhakar" w:date="2016-01-26T17:32:00Z">
        <w:r w:rsidRPr="00E7115E">
          <w:rPr>
            <w:b w:val="0"/>
            <w:noProof/>
            <w:webHidden/>
            <w:color w:val="auto"/>
            <w:rPrChange w:id="3093" w:author="Nagendra Dhakar" w:date="2016-01-26T17:32:00Z">
              <w:rPr>
                <w:noProof/>
                <w:webHidden/>
              </w:rPr>
            </w:rPrChange>
          </w:rPr>
          <w:t>90</w:t>
        </w:r>
        <w:r w:rsidRPr="00E7115E">
          <w:rPr>
            <w:b w:val="0"/>
            <w:noProof/>
            <w:webHidden/>
            <w:color w:val="auto"/>
            <w:rPrChange w:id="3094" w:author="Nagendra Dhakar" w:date="2016-01-26T17:32:00Z">
              <w:rPr>
                <w:noProof/>
                <w:webHidden/>
              </w:rPr>
            </w:rPrChange>
          </w:rPr>
          <w:fldChar w:fldCharType="end"/>
        </w:r>
        <w:r w:rsidRPr="00E7115E">
          <w:rPr>
            <w:rStyle w:val="Hyperlink"/>
            <w:b w:val="0"/>
            <w:noProof/>
            <w:color w:val="auto"/>
            <w:rPrChange w:id="3095" w:author="Nagendra Dhakar" w:date="2016-01-26T17:32:00Z">
              <w:rPr>
                <w:rStyle w:val="Hyperlink"/>
                <w:noProof/>
              </w:rPr>
            </w:rPrChange>
          </w:rPr>
          <w:fldChar w:fldCharType="end"/>
        </w:r>
      </w:ins>
    </w:p>
    <w:p w14:paraId="00F8B5AD" w14:textId="77777777" w:rsidR="00E7115E" w:rsidRPr="00E7115E" w:rsidRDefault="00E7115E">
      <w:pPr>
        <w:pStyle w:val="TableofFigures"/>
        <w:rPr>
          <w:ins w:id="3096" w:author="Nagendra Dhakar" w:date="2016-01-26T17:32:00Z"/>
          <w:rFonts w:asciiTheme="minorHAnsi" w:eastAsiaTheme="minorEastAsia" w:hAnsiTheme="minorHAnsi"/>
          <w:b w:val="0"/>
          <w:caps w:val="0"/>
          <w:noProof/>
          <w:color w:val="auto"/>
          <w:sz w:val="22"/>
          <w:rPrChange w:id="3097" w:author="Nagendra Dhakar" w:date="2016-01-26T17:32:00Z">
            <w:rPr>
              <w:ins w:id="3098" w:author="Nagendra Dhakar" w:date="2016-01-26T17:32:00Z"/>
              <w:rFonts w:asciiTheme="minorHAnsi" w:eastAsiaTheme="minorEastAsia" w:hAnsiTheme="minorHAnsi"/>
              <w:b w:val="0"/>
              <w:caps w:val="0"/>
              <w:noProof/>
              <w:color w:val="auto"/>
              <w:sz w:val="22"/>
            </w:rPr>
          </w:rPrChange>
        </w:rPr>
      </w:pPr>
      <w:ins w:id="3099" w:author="Nagendra Dhakar" w:date="2016-01-26T17:32:00Z">
        <w:r w:rsidRPr="00E7115E">
          <w:rPr>
            <w:rStyle w:val="Hyperlink"/>
            <w:b w:val="0"/>
            <w:noProof/>
            <w:color w:val="auto"/>
            <w:rPrChange w:id="3100" w:author="Nagendra Dhakar" w:date="2016-01-26T17:32:00Z">
              <w:rPr>
                <w:rStyle w:val="Hyperlink"/>
                <w:noProof/>
              </w:rPr>
            </w:rPrChange>
          </w:rPr>
          <w:fldChar w:fldCharType="begin"/>
        </w:r>
        <w:r w:rsidRPr="00E7115E">
          <w:rPr>
            <w:rStyle w:val="Hyperlink"/>
            <w:b w:val="0"/>
            <w:noProof/>
            <w:color w:val="auto"/>
            <w:rPrChange w:id="3101" w:author="Nagendra Dhakar" w:date="2016-01-26T17:32:00Z">
              <w:rPr>
                <w:rStyle w:val="Hyperlink"/>
                <w:noProof/>
              </w:rPr>
            </w:rPrChange>
          </w:rPr>
          <w:instrText xml:space="preserve"> </w:instrText>
        </w:r>
        <w:r w:rsidRPr="00E7115E">
          <w:rPr>
            <w:b w:val="0"/>
            <w:noProof/>
            <w:color w:val="auto"/>
            <w:rPrChange w:id="3102" w:author="Nagendra Dhakar" w:date="2016-01-26T17:32:00Z">
              <w:rPr>
                <w:noProof/>
              </w:rPr>
            </w:rPrChange>
          </w:rPr>
          <w:instrText>HYPERLINK \l "_Toc441593009"</w:instrText>
        </w:r>
        <w:r w:rsidRPr="00E7115E">
          <w:rPr>
            <w:rStyle w:val="Hyperlink"/>
            <w:b w:val="0"/>
            <w:noProof/>
            <w:color w:val="auto"/>
            <w:rPrChange w:id="3103" w:author="Nagendra Dhakar" w:date="2016-01-26T17:32:00Z">
              <w:rPr>
                <w:rStyle w:val="Hyperlink"/>
                <w:noProof/>
              </w:rPr>
            </w:rPrChange>
          </w:rPr>
          <w:instrText xml:space="preserve"> </w:instrText>
        </w:r>
        <w:r w:rsidRPr="00E7115E">
          <w:rPr>
            <w:rStyle w:val="Hyperlink"/>
            <w:b w:val="0"/>
            <w:noProof/>
            <w:color w:val="auto"/>
            <w:rPrChange w:id="3104" w:author="Nagendra Dhakar" w:date="2016-01-26T17:32:00Z">
              <w:rPr>
                <w:rStyle w:val="Hyperlink"/>
                <w:noProof/>
              </w:rPr>
            </w:rPrChange>
          </w:rPr>
        </w:r>
        <w:r w:rsidRPr="00E7115E">
          <w:rPr>
            <w:rStyle w:val="Hyperlink"/>
            <w:b w:val="0"/>
            <w:noProof/>
            <w:color w:val="auto"/>
            <w:rPrChange w:id="3105" w:author="Nagendra Dhakar" w:date="2016-01-26T17:32:00Z">
              <w:rPr>
                <w:rStyle w:val="Hyperlink"/>
                <w:noProof/>
              </w:rPr>
            </w:rPrChange>
          </w:rPr>
          <w:fldChar w:fldCharType="separate"/>
        </w:r>
        <w:r w:rsidRPr="00E7115E">
          <w:rPr>
            <w:rStyle w:val="Hyperlink"/>
            <w:b w:val="0"/>
            <w:noProof/>
            <w:color w:val="auto"/>
            <w:rPrChange w:id="3106" w:author="Nagendra Dhakar" w:date="2016-01-26T17:32:00Z">
              <w:rPr>
                <w:rStyle w:val="Hyperlink"/>
                <w:noProof/>
              </w:rPr>
            </w:rPrChange>
          </w:rPr>
          <w:t>Table 4.40 Non-HH Friction Factor File</w:t>
        </w:r>
        <w:r w:rsidRPr="00E7115E">
          <w:rPr>
            <w:b w:val="0"/>
            <w:noProof/>
            <w:webHidden/>
            <w:color w:val="auto"/>
            <w:rPrChange w:id="3107" w:author="Nagendra Dhakar" w:date="2016-01-26T17:32:00Z">
              <w:rPr>
                <w:noProof/>
                <w:webHidden/>
              </w:rPr>
            </w:rPrChange>
          </w:rPr>
          <w:tab/>
        </w:r>
        <w:r w:rsidRPr="00E7115E">
          <w:rPr>
            <w:b w:val="0"/>
            <w:noProof/>
            <w:webHidden/>
            <w:color w:val="auto"/>
            <w:rPrChange w:id="3108" w:author="Nagendra Dhakar" w:date="2016-01-26T17:32:00Z">
              <w:rPr>
                <w:noProof/>
                <w:webHidden/>
              </w:rPr>
            </w:rPrChange>
          </w:rPr>
          <w:fldChar w:fldCharType="begin"/>
        </w:r>
        <w:r w:rsidRPr="00E7115E">
          <w:rPr>
            <w:b w:val="0"/>
            <w:noProof/>
            <w:webHidden/>
            <w:color w:val="auto"/>
            <w:rPrChange w:id="3109" w:author="Nagendra Dhakar" w:date="2016-01-26T17:32:00Z">
              <w:rPr>
                <w:noProof/>
                <w:webHidden/>
              </w:rPr>
            </w:rPrChange>
          </w:rPr>
          <w:instrText xml:space="preserve"> PAGEREF _Toc441593009 \h </w:instrText>
        </w:r>
        <w:r w:rsidRPr="00E7115E">
          <w:rPr>
            <w:b w:val="0"/>
            <w:noProof/>
            <w:webHidden/>
            <w:color w:val="auto"/>
            <w:rPrChange w:id="3110" w:author="Nagendra Dhakar" w:date="2016-01-26T17:32:00Z">
              <w:rPr>
                <w:noProof/>
                <w:webHidden/>
              </w:rPr>
            </w:rPrChange>
          </w:rPr>
        </w:r>
      </w:ins>
      <w:r w:rsidRPr="00E7115E">
        <w:rPr>
          <w:b w:val="0"/>
          <w:noProof/>
          <w:webHidden/>
          <w:color w:val="auto"/>
          <w:rPrChange w:id="3111" w:author="Nagendra Dhakar" w:date="2016-01-26T17:32:00Z">
            <w:rPr>
              <w:noProof/>
              <w:webHidden/>
            </w:rPr>
          </w:rPrChange>
        </w:rPr>
        <w:fldChar w:fldCharType="separate"/>
      </w:r>
      <w:ins w:id="3112" w:author="Nagendra Dhakar" w:date="2016-01-26T17:32:00Z">
        <w:r w:rsidRPr="00E7115E">
          <w:rPr>
            <w:b w:val="0"/>
            <w:noProof/>
            <w:webHidden/>
            <w:color w:val="auto"/>
            <w:rPrChange w:id="3113" w:author="Nagendra Dhakar" w:date="2016-01-26T17:32:00Z">
              <w:rPr>
                <w:noProof/>
                <w:webHidden/>
              </w:rPr>
            </w:rPrChange>
          </w:rPr>
          <w:t>90</w:t>
        </w:r>
        <w:r w:rsidRPr="00E7115E">
          <w:rPr>
            <w:b w:val="0"/>
            <w:noProof/>
            <w:webHidden/>
            <w:color w:val="auto"/>
            <w:rPrChange w:id="3114" w:author="Nagendra Dhakar" w:date="2016-01-26T17:32:00Z">
              <w:rPr>
                <w:noProof/>
                <w:webHidden/>
              </w:rPr>
            </w:rPrChange>
          </w:rPr>
          <w:fldChar w:fldCharType="end"/>
        </w:r>
        <w:r w:rsidRPr="00E7115E">
          <w:rPr>
            <w:rStyle w:val="Hyperlink"/>
            <w:b w:val="0"/>
            <w:noProof/>
            <w:color w:val="auto"/>
            <w:rPrChange w:id="3115" w:author="Nagendra Dhakar" w:date="2016-01-26T17:32:00Z">
              <w:rPr>
                <w:rStyle w:val="Hyperlink"/>
                <w:noProof/>
              </w:rPr>
            </w:rPrChange>
          </w:rPr>
          <w:fldChar w:fldCharType="end"/>
        </w:r>
      </w:ins>
    </w:p>
    <w:p w14:paraId="605E66DE" w14:textId="77777777" w:rsidR="00E7115E" w:rsidRPr="00E7115E" w:rsidRDefault="00E7115E">
      <w:pPr>
        <w:pStyle w:val="TableofFigures"/>
        <w:rPr>
          <w:ins w:id="3116" w:author="Nagendra Dhakar" w:date="2016-01-26T17:32:00Z"/>
          <w:rFonts w:asciiTheme="minorHAnsi" w:eastAsiaTheme="minorEastAsia" w:hAnsiTheme="minorHAnsi"/>
          <w:b w:val="0"/>
          <w:caps w:val="0"/>
          <w:noProof/>
          <w:color w:val="auto"/>
          <w:sz w:val="22"/>
          <w:rPrChange w:id="3117" w:author="Nagendra Dhakar" w:date="2016-01-26T17:32:00Z">
            <w:rPr>
              <w:ins w:id="3118" w:author="Nagendra Dhakar" w:date="2016-01-26T17:32:00Z"/>
              <w:rFonts w:asciiTheme="minorHAnsi" w:eastAsiaTheme="minorEastAsia" w:hAnsiTheme="minorHAnsi"/>
              <w:b w:val="0"/>
              <w:caps w:val="0"/>
              <w:noProof/>
              <w:color w:val="auto"/>
              <w:sz w:val="22"/>
            </w:rPr>
          </w:rPrChange>
        </w:rPr>
      </w:pPr>
      <w:ins w:id="3119" w:author="Nagendra Dhakar" w:date="2016-01-26T17:32:00Z">
        <w:r w:rsidRPr="00E7115E">
          <w:rPr>
            <w:rStyle w:val="Hyperlink"/>
            <w:b w:val="0"/>
            <w:noProof/>
            <w:color w:val="auto"/>
            <w:rPrChange w:id="3120" w:author="Nagendra Dhakar" w:date="2016-01-26T17:32:00Z">
              <w:rPr>
                <w:rStyle w:val="Hyperlink"/>
                <w:noProof/>
              </w:rPr>
            </w:rPrChange>
          </w:rPr>
          <w:fldChar w:fldCharType="begin"/>
        </w:r>
        <w:r w:rsidRPr="00E7115E">
          <w:rPr>
            <w:rStyle w:val="Hyperlink"/>
            <w:b w:val="0"/>
            <w:noProof/>
            <w:color w:val="auto"/>
            <w:rPrChange w:id="3121" w:author="Nagendra Dhakar" w:date="2016-01-26T17:32:00Z">
              <w:rPr>
                <w:rStyle w:val="Hyperlink"/>
                <w:noProof/>
              </w:rPr>
            </w:rPrChange>
          </w:rPr>
          <w:instrText xml:space="preserve"> </w:instrText>
        </w:r>
        <w:r w:rsidRPr="00E7115E">
          <w:rPr>
            <w:b w:val="0"/>
            <w:noProof/>
            <w:color w:val="auto"/>
            <w:rPrChange w:id="3122" w:author="Nagendra Dhakar" w:date="2016-01-26T17:32:00Z">
              <w:rPr>
                <w:noProof/>
              </w:rPr>
            </w:rPrChange>
          </w:rPr>
          <w:instrText>HYPERLINK \l "_Toc441593010"</w:instrText>
        </w:r>
        <w:r w:rsidRPr="00E7115E">
          <w:rPr>
            <w:rStyle w:val="Hyperlink"/>
            <w:b w:val="0"/>
            <w:noProof/>
            <w:color w:val="auto"/>
            <w:rPrChange w:id="3123" w:author="Nagendra Dhakar" w:date="2016-01-26T17:32:00Z">
              <w:rPr>
                <w:rStyle w:val="Hyperlink"/>
                <w:noProof/>
              </w:rPr>
            </w:rPrChange>
          </w:rPr>
          <w:instrText xml:space="preserve"> </w:instrText>
        </w:r>
        <w:r w:rsidRPr="00E7115E">
          <w:rPr>
            <w:rStyle w:val="Hyperlink"/>
            <w:b w:val="0"/>
            <w:noProof/>
            <w:color w:val="auto"/>
            <w:rPrChange w:id="3124" w:author="Nagendra Dhakar" w:date="2016-01-26T17:32:00Z">
              <w:rPr>
                <w:rStyle w:val="Hyperlink"/>
                <w:noProof/>
              </w:rPr>
            </w:rPrChange>
          </w:rPr>
        </w:r>
        <w:r w:rsidRPr="00E7115E">
          <w:rPr>
            <w:rStyle w:val="Hyperlink"/>
            <w:b w:val="0"/>
            <w:noProof/>
            <w:color w:val="auto"/>
            <w:rPrChange w:id="3125" w:author="Nagendra Dhakar" w:date="2016-01-26T17:32:00Z">
              <w:rPr>
                <w:rStyle w:val="Hyperlink"/>
                <w:noProof/>
              </w:rPr>
            </w:rPrChange>
          </w:rPr>
          <w:fldChar w:fldCharType="separate"/>
        </w:r>
        <w:r w:rsidRPr="00E7115E">
          <w:rPr>
            <w:rStyle w:val="Hyperlink"/>
            <w:b w:val="0"/>
            <w:noProof/>
            <w:color w:val="auto"/>
            <w:rPrChange w:id="3126" w:author="Nagendra Dhakar" w:date="2016-01-26T17:32:00Z">
              <w:rPr>
                <w:rStyle w:val="Hyperlink"/>
                <w:noProof/>
              </w:rPr>
            </w:rPrChange>
          </w:rPr>
          <w:t>Table 4.41 Non-HH County Adjustment Factor File</w:t>
        </w:r>
        <w:r w:rsidRPr="00E7115E">
          <w:rPr>
            <w:b w:val="0"/>
            <w:noProof/>
            <w:webHidden/>
            <w:color w:val="auto"/>
            <w:rPrChange w:id="3127" w:author="Nagendra Dhakar" w:date="2016-01-26T17:32:00Z">
              <w:rPr>
                <w:noProof/>
                <w:webHidden/>
              </w:rPr>
            </w:rPrChange>
          </w:rPr>
          <w:tab/>
        </w:r>
        <w:r w:rsidRPr="00E7115E">
          <w:rPr>
            <w:b w:val="0"/>
            <w:noProof/>
            <w:webHidden/>
            <w:color w:val="auto"/>
            <w:rPrChange w:id="3128" w:author="Nagendra Dhakar" w:date="2016-01-26T17:32:00Z">
              <w:rPr>
                <w:noProof/>
                <w:webHidden/>
              </w:rPr>
            </w:rPrChange>
          </w:rPr>
          <w:fldChar w:fldCharType="begin"/>
        </w:r>
        <w:r w:rsidRPr="00E7115E">
          <w:rPr>
            <w:b w:val="0"/>
            <w:noProof/>
            <w:webHidden/>
            <w:color w:val="auto"/>
            <w:rPrChange w:id="3129" w:author="Nagendra Dhakar" w:date="2016-01-26T17:32:00Z">
              <w:rPr>
                <w:noProof/>
                <w:webHidden/>
              </w:rPr>
            </w:rPrChange>
          </w:rPr>
          <w:instrText xml:space="preserve"> PAGEREF _Toc441593010 \h </w:instrText>
        </w:r>
        <w:r w:rsidRPr="00E7115E">
          <w:rPr>
            <w:b w:val="0"/>
            <w:noProof/>
            <w:webHidden/>
            <w:color w:val="auto"/>
            <w:rPrChange w:id="3130" w:author="Nagendra Dhakar" w:date="2016-01-26T17:32:00Z">
              <w:rPr>
                <w:noProof/>
                <w:webHidden/>
              </w:rPr>
            </w:rPrChange>
          </w:rPr>
        </w:r>
      </w:ins>
      <w:r w:rsidRPr="00E7115E">
        <w:rPr>
          <w:b w:val="0"/>
          <w:noProof/>
          <w:webHidden/>
          <w:color w:val="auto"/>
          <w:rPrChange w:id="3131" w:author="Nagendra Dhakar" w:date="2016-01-26T17:32:00Z">
            <w:rPr>
              <w:noProof/>
              <w:webHidden/>
            </w:rPr>
          </w:rPrChange>
        </w:rPr>
        <w:fldChar w:fldCharType="separate"/>
      </w:r>
      <w:ins w:id="3132" w:author="Nagendra Dhakar" w:date="2016-01-26T17:32:00Z">
        <w:r w:rsidRPr="00E7115E">
          <w:rPr>
            <w:b w:val="0"/>
            <w:noProof/>
            <w:webHidden/>
            <w:color w:val="auto"/>
            <w:rPrChange w:id="3133" w:author="Nagendra Dhakar" w:date="2016-01-26T17:32:00Z">
              <w:rPr>
                <w:noProof/>
                <w:webHidden/>
              </w:rPr>
            </w:rPrChange>
          </w:rPr>
          <w:t>91</w:t>
        </w:r>
        <w:r w:rsidRPr="00E7115E">
          <w:rPr>
            <w:b w:val="0"/>
            <w:noProof/>
            <w:webHidden/>
            <w:color w:val="auto"/>
            <w:rPrChange w:id="3134" w:author="Nagendra Dhakar" w:date="2016-01-26T17:32:00Z">
              <w:rPr>
                <w:noProof/>
                <w:webHidden/>
              </w:rPr>
            </w:rPrChange>
          </w:rPr>
          <w:fldChar w:fldCharType="end"/>
        </w:r>
        <w:r w:rsidRPr="00E7115E">
          <w:rPr>
            <w:rStyle w:val="Hyperlink"/>
            <w:b w:val="0"/>
            <w:noProof/>
            <w:color w:val="auto"/>
            <w:rPrChange w:id="3135" w:author="Nagendra Dhakar" w:date="2016-01-26T17:32:00Z">
              <w:rPr>
                <w:rStyle w:val="Hyperlink"/>
                <w:noProof/>
              </w:rPr>
            </w:rPrChange>
          </w:rPr>
          <w:fldChar w:fldCharType="end"/>
        </w:r>
      </w:ins>
    </w:p>
    <w:p w14:paraId="209D3542" w14:textId="77777777" w:rsidR="00E7115E" w:rsidRPr="00E7115E" w:rsidRDefault="00E7115E">
      <w:pPr>
        <w:pStyle w:val="TableofFigures"/>
        <w:rPr>
          <w:ins w:id="3136" w:author="Nagendra Dhakar" w:date="2016-01-26T17:32:00Z"/>
          <w:rFonts w:asciiTheme="minorHAnsi" w:eastAsiaTheme="minorEastAsia" w:hAnsiTheme="minorHAnsi"/>
          <w:b w:val="0"/>
          <w:caps w:val="0"/>
          <w:noProof/>
          <w:color w:val="auto"/>
          <w:sz w:val="22"/>
          <w:rPrChange w:id="3137" w:author="Nagendra Dhakar" w:date="2016-01-26T17:32:00Z">
            <w:rPr>
              <w:ins w:id="3138" w:author="Nagendra Dhakar" w:date="2016-01-26T17:32:00Z"/>
              <w:rFonts w:asciiTheme="minorHAnsi" w:eastAsiaTheme="minorEastAsia" w:hAnsiTheme="minorHAnsi"/>
              <w:b w:val="0"/>
              <w:caps w:val="0"/>
              <w:noProof/>
              <w:color w:val="auto"/>
              <w:sz w:val="22"/>
            </w:rPr>
          </w:rPrChange>
        </w:rPr>
      </w:pPr>
      <w:ins w:id="3139" w:author="Nagendra Dhakar" w:date="2016-01-26T17:32:00Z">
        <w:r w:rsidRPr="00E7115E">
          <w:rPr>
            <w:rStyle w:val="Hyperlink"/>
            <w:b w:val="0"/>
            <w:noProof/>
            <w:color w:val="auto"/>
            <w:rPrChange w:id="3140" w:author="Nagendra Dhakar" w:date="2016-01-26T17:32:00Z">
              <w:rPr>
                <w:rStyle w:val="Hyperlink"/>
                <w:noProof/>
              </w:rPr>
            </w:rPrChange>
          </w:rPr>
          <w:fldChar w:fldCharType="begin"/>
        </w:r>
        <w:r w:rsidRPr="00E7115E">
          <w:rPr>
            <w:rStyle w:val="Hyperlink"/>
            <w:b w:val="0"/>
            <w:noProof/>
            <w:color w:val="auto"/>
            <w:rPrChange w:id="3141" w:author="Nagendra Dhakar" w:date="2016-01-26T17:32:00Z">
              <w:rPr>
                <w:rStyle w:val="Hyperlink"/>
                <w:noProof/>
              </w:rPr>
            </w:rPrChange>
          </w:rPr>
          <w:instrText xml:space="preserve"> </w:instrText>
        </w:r>
        <w:r w:rsidRPr="00E7115E">
          <w:rPr>
            <w:b w:val="0"/>
            <w:noProof/>
            <w:color w:val="auto"/>
            <w:rPrChange w:id="3142" w:author="Nagendra Dhakar" w:date="2016-01-26T17:32:00Z">
              <w:rPr>
                <w:noProof/>
              </w:rPr>
            </w:rPrChange>
          </w:rPr>
          <w:instrText>HYPERLINK \l "_Toc441593011"</w:instrText>
        </w:r>
        <w:r w:rsidRPr="00E7115E">
          <w:rPr>
            <w:rStyle w:val="Hyperlink"/>
            <w:b w:val="0"/>
            <w:noProof/>
            <w:color w:val="auto"/>
            <w:rPrChange w:id="3143" w:author="Nagendra Dhakar" w:date="2016-01-26T17:32:00Z">
              <w:rPr>
                <w:rStyle w:val="Hyperlink"/>
                <w:noProof/>
              </w:rPr>
            </w:rPrChange>
          </w:rPr>
          <w:instrText xml:space="preserve"> </w:instrText>
        </w:r>
        <w:r w:rsidRPr="00E7115E">
          <w:rPr>
            <w:rStyle w:val="Hyperlink"/>
            <w:b w:val="0"/>
            <w:noProof/>
            <w:color w:val="auto"/>
            <w:rPrChange w:id="3144" w:author="Nagendra Dhakar" w:date="2016-01-26T17:32:00Z">
              <w:rPr>
                <w:rStyle w:val="Hyperlink"/>
                <w:noProof/>
              </w:rPr>
            </w:rPrChange>
          </w:rPr>
        </w:r>
        <w:r w:rsidRPr="00E7115E">
          <w:rPr>
            <w:rStyle w:val="Hyperlink"/>
            <w:b w:val="0"/>
            <w:noProof/>
            <w:color w:val="auto"/>
            <w:rPrChange w:id="3145" w:author="Nagendra Dhakar" w:date="2016-01-26T17:32:00Z">
              <w:rPr>
                <w:rStyle w:val="Hyperlink"/>
                <w:noProof/>
              </w:rPr>
            </w:rPrChange>
          </w:rPr>
          <w:fldChar w:fldCharType="separate"/>
        </w:r>
        <w:r w:rsidRPr="00E7115E">
          <w:rPr>
            <w:rStyle w:val="Hyperlink"/>
            <w:b w:val="0"/>
            <w:noProof/>
            <w:color w:val="auto"/>
            <w:rPrChange w:id="3146" w:author="Nagendra Dhakar" w:date="2016-01-26T17:32:00Z">
              <w:rPr>
                <w:rStyle w:val="Hyperlink"/>
                <w:noProof/>
              </w:rPr>
            </w:rPrChange>
          </w:rPr>
          <w:t>Table 4.42 Non-HH Demand File</w:t>
        </w:r>
        <w:r w:rsidRPr="00E7115E">
          <w:rPr>
            <w:b w:val="0"/>
            <w:noProof/>
            <w:webHidden/>
            <w:color w:val="auto"/>
            <w:rPrChange w:id="3147" w:author="Nagendra Dhakar" w:date="2016-01-26T17:32:00Z">
              <w:rPr>
                <w:noProof/>
                <w:webHidden/>
              </w:rPr>
            </w:rPrChange>
          </w:rPr>
          <w:tab/>
        </w:r>
        <w:r w:rsidRPr="00E7115E">
          <w:rPr>
            <w:b w:val="0"/>
            <w:noProof/>
            <w:webHidden/>
            <w:color w:val="auto"/>
            <w:rPrChange w:id="3148" w:author="Nagendra Dhakar" w:date="2016-01-26T17:32:00Z">
              <w:rPr>
                <w:noProof/>
                <w:webHidden/>
              </w:rPr>
            </w:rPrChange>
          </w:rPr>
          <w:fldChar w:fldCharType="begin"/>
        </w:r>
        <w:r w:rsidRPr="00E7115E">
          <w:rPr>
            <w:b w:val="0"/>
            <w:noProof/>
            <w:webHidden/>
            <w:color w:val="auto"/>
            <w:rPrChange w:id="3149" w:author="Nagendra Dhakar" w:date="2016-01-26T17:32:00Z">
              <w:rPr>
                <w:noProof/>
                <w:webHidden/>
              </w:rPr>
            </w:rPrChange>
          </w:rPr>
          <w:instrText xml:space="preserve"> PAGEREF _Toc441593011 \h </w:instrText>
        </w:r>
        <w:r w:rsidRPr="00E7115E">
          <w:rPr>
            <w:b w:val="0"/>
            <w:noProof/>
            <w:webHidden/>
            <w:color w:val="auto"/>
            <w:rPrChange w:id="3150" w:author="Nagendra Dhakar" w:date="2016-01-26T17:32:00Z">
              <w:rPr>
                <w:noProof/>
                <w:webHidden/>
              </w:rPr>
            </w:rPrChange>
          </w:rPr>
        </w:r>
      </w:ins>
      <w:r w:rsidRPr="00E7115E">
        <w:rPr>
          <w:b w:val="0"/>
          <w:noProof/>
          <w:webHidden/>
          <w:color w:val="auto"/>
          <w:rPrChange w:id="3151" w:author="Nagendra Dhakar" w:date="2016-01-26T17:32:00Z">
            <w:rPr>
              <w:noProof/>
              <w:webHidden/>
            </w:rPr>
          </w:rPrChange>
        </w:rPr>
        <w:fldChar w:fldCharType="separate"/>
      </w:r>
      <w:ins w:id="3152" w:author="Nagendra Dhakar" w:date="2016-01-26T17:32:00Z">
        <w:r w:rsidRPr="00E7115E">
          <w:rPr>
            <w:b w:val="0"/>
            <w:noProof/>
            <w:webHidden/>
            <w:color w:val="auto"/>
            <w:rPrChange w:id="3153" w:author="Nagendra Dhakar" w:date="2016-01-26T17:32:00Z">
              <w:rPr>
                <w:noProof/>
                <w:webHidden/>
              </w:rPr>
            </w:rPrChange>
          </w:rPr>
          <w:t>91</w:t>
        </w:r>
        <w:r w:rsidRPr="00E7115E">
          <w:rPr>
            <w:b w:val="0"/>
            <w:noProof/>
            <w:webHidden/>
            <w:color w:val="auto"/>
            <w:rPrChange w:id="3154" w:author="Nagendra Dhakar" w:date="2016-01-26T17:32:00Z">
              <w:rPr>
                <w:noProof/>
                <w:webHidden/>
              </w:rPr>
            </w:rPrChange>
          </w:rPr>
          <w:fldChar w:fldCharType="end"/>
        </w:r>
        <w:r w:rsidRPr="00E7115E">
          <w:rPr>
            <w:rStyle w:val="Hyperlink"/>
            <w:b w:val="0"/>
            <w:noProof/>
            <w:color w:val="auto"/>
            <w:rPrChange w:id="3155" w:author="Nagendra Dhakar" w:date="2016-01-26T17:32:00Z">
              <w:rPr>
                <w:rStyle w:val="Hyperlink"/>
                <w:noProof/>
              </w:rPr>
            </w:rPrChange>
          </w:rPr>
          <w:fldChar w:fldCharType="end"/>
        </w:r>
      </w:ins>
    </w:p>
    <w:p w14:paraId="4A10E56A" w14:textId="77777777" w:rsidR="00E7115E" w:rsidRPr="00E7115E" w:rsidRDefault="00E7115E">
      <w:pPr>
        <w:pStyle w:val="TableofFigures"/>
        <w:rPr>
          <w:ins w:id="3156" w:author="Nagendra Dhakar" w:date="2016-01-26T17:32:00Z"/>
          <w:rFonts w:asciiTheme="minorHAnsi" w:eastAsiaTheme="minorEastAsia" w:hAnsiTheme="minorHAnsi"/>
          <w:b w:val="0"/>
          <w:caps w:val="0"/>
          <w:noProof/>
          <w:color w:val="auto"/>
          <w:sz w:val="22"/>
          <w:rPrChange w:id="3157" w:author="Nagendra Dhakar" w:date="2016-01-26T17:32:00Z">
            <w:rPr>
              <w:ins w:id="3158" w:author="Nagendra Dhakar" w:date="2016-01-26T17:32:00Z"/>
              <w:rFonts w:asciiTheme="minorHAnsi" w:eastAsiaTheme="minorEastAsia" w:hAnsiTheme="minorHAnsi"/>
              <w:b w:val="0"/>
              <w:caps w:val="0"/>
              <w:noProof/>
              <w:color w:val="auto"/>
              <w:sz w:val="22"/>
            </w:rPr>
          </w:rPrChange>
        </w:rPr>
      </w:pPr>
      <w:ins w:id="3159" w:author="Nagendra Dhakar" w:date="2016-01-26T17:32:00Z">
        <w:r w:rsidRPr="00E7115E">
          <w:rPr>
            <w:rStyle w:val="Hyperlink"/>
            <w:b w:val="0"/>
            <w:noProof/>
            <w:color w:val="auto"/>
            <w:rPrChange w:id="3160" w:author="Nagendra Dhakar" w:date="2016-01-26T17:32:00Z">
              <w:rPr>
                <w:rStyle w:val="Hyperlink"/>
                <w:noProof/>
              </w:rPr>
            </w:rPrChange>
          </w:rPr>
          <w:fldChar w:fldCharType="begin"/>
        </w:r>
        <w:r w:rsidRPr="00E7115E">
          <w:rPr>
            <w:rStyle w:val="Hyperlink"/>
            <w:b w:val="0"/>
            <w:noProof/>
            <w:color w:val="auto"/>
            <w:rPrChange w:id="3161" w:author="Nagendra Dhakar" w:date="2016-01-26T17:32:00Z">
              <w:rPr>
                <w:rStyle w:val="Hyperlink"/>
                <w:noProof/>
              </w:rPr>
            </w:rPrChange>
          </w:rPr>
          <w:instrText xml:space="preserve"> </w:instrText>
        </w:r>
        <w:r w:rsidRPr="00E7115E">
          <w:rPr>
            <w:b w:val="0"/>
            <w:noProof/>
            <w:color w:val="auto"/>
            <w:rPrChange w:id="3162" w:author="Nagendra Dhakar" w:date="2016-01-26T17:32:00Z">
              <w:rPr>
                <w:noProof/>
              </w:rPr>
            </w:rPrChange>
          </w:rPr>
          <w:instrText>HYPERLINK \l "_Toc441593012"</w:instrText>
        </w:r>
        <w:r w:rsidRPr="00E7115E">
          <w:rPr>
            <w:rStyle w:val="Hyperlink"/>
            <w:b w:val="0"/>
            <w:noProof/>
            <w:color w:val="auto"/>
            <w:rPrChange w:id="3163" w:author="Nagendra Dhakar" w:date="2016-01-26T17:32:00Z">
              <w:rPr>
                <w:rStyle w:val="Hyperlink"/>
                <w:noProof/>
              </w:rPr>
            </w:rPrChange>
          </w:rPr>
          <w:instrText xml:space="preserve"> </w:instrText>
        </w:r>
        <w:r w:rsidRPr="00E7115E">
          <w:rPr>
            <w:rStyle w:val="Hyperlink"/>
            <w:b w:val="0"/>
            <w:noProof/>
            <w:color w:val="auto"/>
            <w:rPrChange w:id="3164" w:author="Nagendra Dhakar" w:date="2016-01-26T17:32:00Z">
              <w:rPr>
                <w:rStyle w:val="Hyperlink"/>
                <w:noProof/>
              </w:rPr>
            </w:rPrChange>
          </w:rPr>
        </w:r>
        <w:r w:rsidRPr="00E7115E">
          <w:rPr>
            <w:rStyle w:val="Hyperlink"/>
            <w:b w:val="0"/>
            <w:noProof/>
            <w:color w:val="auto"/>
            <w:rPrChange w:id="3165" w:author="Nagendra Dhakar" w:date="2016-01-26T17:32:00Z">
              <w:rPr>
                <w:rStyle w:val="Hyperlink"/>
                <w:noProof/>
              </w:rPr>
            </w:rPrChange>
          </w:rPr>
          <w:fldChar w:fldCharType="separate"/>
        </w:r>
        <w:r w:rsidRPr="00E7115E">
          <w:rPr>
            <w:rStyle w:val="Hyperlink"/>
            <w:b w:val="0"/>
            <w:noProof/>
            <w:color w:val="auto"/>
            <w:rPrChange w:id="3166" w:author="Nagendra Dhakar" w:date="2016-01-26T17:32:00Z">
              <w:rPr>
                <w:rStyle w:val="Hyperlink"/>
                <w:noProof/>
              </w:rPr>
            </w:rPrChange>
          </w:rPr>
          <w:t>Table 4.43 Highway Assignment Input Matrix</w:t>
        </w:r>
        <w:r w:rsidRPr="00E7115E">
          <w:rPr>
            <w:b w:val="0"/>
            <w:noProof/>
            <w:webHidden/>
            <w:color w:val="auto"/>
            <w:rPrChange w:id="3167" w:author="Nagendra Dhakar" w:date="2016-01-26T17:32:00Z">
              <w:rPr>
                <w:noProof/>
                <w:webHidden/>
              </w:rPr>
            </w:rPrChange>
          </w:rPr>
          <w:tab/>
        </w:r>
        <w:r w:rsidRPr="00E7115E">
          <w:rPr>
            <w:b w:val="0"/>
            <w:noProof/>
            <w:webHidden/>
            <w:color w:val="auto"/>
            <w:rPrChange w:id="3168" w:author="Nagendra Dhakar" w:date="2016-01-26T17:32:00Z">
              <w:rPr>
                <w:noProof/>
                <w:webHidden/>
              </w:rPr>
            </w:rPrChange>
          </w:rPr>
          <w:fldChar w:fldCharType="begin"/>
        </w:r>
        <w:r w:rsidRPr="00E7115E">
          <w:rPr>
            <w:b w:val="0"/>
            <w:noProof/>
            <w:webHidden/>
            <w:color w:val="auto"/>
            <w:rPrChange w:id="3169" w:author="Nagendra Dhakar" w:date="2016-01-26T17:32:00Z">
              <w:rPr>
                <w:noProof/>
                <w:webHidden/>
              </w:rPr>
            </w:rPrChange>
          </w:rPr>
          <w:instrText xml:space="preserve"> PAGEREF _Toc441593012 \h </w:instrText>
        </w:r>
        <w:r w:rsidRPr="00E7115E">
          <w:rPr>
            <w:b w:val="0"/>
            <w:noProof/>
            <w:webHidden/>
            <w:color w:val="auto"/>
            <w:rPrChange w:id="3170" w:author="Nagendra Dhakar" w:date="2016-01-26T17:32:00Z">
              <w:rPr>
                <w:noProof/>
                <w:webHidden/>
              </w:rPr>
            </w:rPrChange>
          </w:rPr>
        </w:r>
      </w:ins>
      <w:r w:rsidRPr="00E7115E">
        <w:rPr>
          <w:b w:val="0"/>
          <w:noProof/>
          <w:webHidden/>
          <w:color w:val="auto"/>
          <w:rPrChange w:id="3171" w:author="Nagendra Dhakar" w:date="2016-01-26T17:32:00Z">
            <w:rPr>
              <w:noProof/>
              <w:webHidden/>
            </w:rPr>
          </w:rPrChange>
        </w:rPr>
        <w:fldChar w:fldCharType="separate"/>
      </w:r>
      <w:ins w:id="3172" w:author="Nagendra Dhakar" w:date="2016-01-26T17:32:00Z">
        <w:r w:rsidRPr="00E7115E">
          <w:rPr>
            <w:b w:val="0"/>
            <w:noProof/>
            <w:webHidden/>
            <w:color w:val="auto"/>
            <w:rPrChange w:id="3173" w:author="Nagendra Dhakar" w:date="2016-01-26T17:32:00Z">
              <w:rPr>
                <w:noProof/>
                <w:webHidden/>
              </w:rPr>
            </w:rPrChange>
          </w:rPr>
          <w:t>92</w:t>
        </w:r>
        <w:r w:rsidRPr="00E7115E">
          <w:rPr>
            <w:b w:val="0"/>
            <w:noProof/>
            <w:webHidden/>
            <w:color w:val="auto"/>
            <w:rPrChange w:id="3174" w:author="Nagendra Dhakar" w:date="2016-01-26T17:32:00Z">
              <w:rPr>
                <w:noProof/>
                <w:webHidden/>
              </w:rPr>
            </w:rPrChange>
          </w:rPr>
          <w:fldChar w:fldCharType="end"/>
        </w:r>
        <w:r w:rsidRPr="00E7115E">
          <w:rPr>
            <w:rStyle w:val="Hyperlink"/>
            <w:b w:val="0"/>
            <w:noProof/>
            <w:color w:val="auto"/>
            <w:rPrChange w:id="3175" w:author="Nagendra Dhakar" w:date="2016-01-26T17:32:00Z">
              <w:rPr>
                <w:rStyle w:val="Hyperlink"/>
                <w:noProof/>
              </w:rPr>
            </w:rPrChange>
          </w:rPr>
          <w:fldChar w:fldCharType="end"/>
        </w:r>
      </w:ins>
    </w:p>
    <w:p w14:paraId="053DF571" w14:textId="77777777" w:rsidR="00E7115E" w:rsidRPr="00E7115E" w:rsidRDefault="00E7115E">
      <w:pPr>
        <w:pStyle w:val="TableofFigures"/>
        <w:rPr>
          <w:ins w:id="3176" w:author="Nagendra Dhakar" w:date="2016-01-26T17:32:00Z"/>
          <w:rFonts w:asciiTheme="minorHAnsi" w:eastAsiaTheme="minorEastAsia" w:hAnsiTheme="minorHAnsi"/>
          <w:b w:val="0"/>
          <w:caps w:val="0"/>
          <w:noProof/>
          <w:color w:val="auto"/>
          <w:sz w:val="22"/>
          <w:rPrChange w:id="3177" w:author="Nagendra Dhakar" w:date="2016-01-26T17:32:00Z">
            <w:rPr>
              <w:ins w:id="3178" w:author="Nagendra Dhakar" w:date="2016-01-26T17:32:00Z"/>
              <w:rFonts w:asciiTheme="minorHAnsi" w:eastAsiaTheme="minorEastAsia" w:hAnsiTheme="minorHAnsi"/>
              <w:b w:val="0"/>
              <w:caps w:val="0"/>
              <w:noProof/>
              <w:color w:val="auto"/>
              <w:sz w:val="22"/>
            </w:rPr>
          </w:rPrChange>
        </w:rPr>
      </w:pPr>
      <w:ins w:id="3179" w:author="Nagendra Dhakar" w:date="2016-01-26T17:32:00Z">
        <w:r w:rsidRPr="00E7115E">
          <w:rPr>
            <w:rStyle w:val="Hyperlink"/>
            <w:b w:val="0"/>
            <w:noProof/>
            <w:color w:val="auto"/>
            <w:rPrChange w:id="3180" w:author="Nagendra Dhakar" w:date="2016-01-26T17:32:00Z">
              <w:rPr>
                <w:rStyle w:val="Hyperlink"/>
                <w:noProof/>
              </w:rPr>
            </w:rPrChange>
          </w:rPr>
          <w:fldChar w:fldCharType="begin"/>
        </w:r>
        <w:r w:rsidRPr="00E7115E">
          <w:rPr>
            <w:rStyle w:val="Hyperlink"/>
            <w:b w:val="0"/>
            <w:noProof/>
            <w:color w:val="auto"/>
            <w:rPrChange w:id="3181" w:author="Nagendra Dhakar" w:date="2016-01-26T17:32:00Z">
              <w:rPr>
                <w:rStyle w:val="Hyperlink"/>
                <w:noProof/>
              </w:rPr>
            </w:rPrChange>
          </w:rPr>
          <w:instrText xml:space="preserve"> </w:instrText>
        </w:r>
        <w:r w:rsidRPr="00E7115E">
          <w:rPr>
            <w:b w:val="0"/>
            <w:noProof/>
            <w:color w:val="auto"/>
            <w:rPrChange w:id="3182" w:author="Nagendra Dhakar" w:date="2016-01-26T17:32:00Z">
              <w:rPr>
                <w:noProof/>
              </w:rPr>
            </w:rPrChange>
          </w:rPr>
          <w:instrText>HYPERLINK \l "_Toc441593013"</w:instrText>
        </w:r>
        <w:r w:rsidRPr="00E7115E">
          <w:rPr>
            <w:rStyle w:val="Hyperlink"/>
            <w:b w:val="0"/>
            <w:noProof/>
            <w:color w:val="auto"/>
            <w:rPrChange w:id="3183" w:author="Nagendra Dhakar" w:date="2016-01-26T17:32:00Z">
              <w:rPr>
                <w:rStyle w:val="Hyperlink"/>
                <w:noProof/>
              </w:rPr>
            </w:rPrChange>
          </w:rPr>
          <w:instrText xml:space="preserve"> </w:instrText>
        </w:r>
        <w:r w:rsidRPr="00E7115E">
          <w:rPr>
            <w:rStyle w:val="Hyperlink"/>
            <w:b w:val="0"/>
            <w:noProof/>
            <w:color w:val="auto"/>
            <w:rPrChange w:id="3184" w:author="Nagendra Dhakar" w:date="2016-01-26T17:32:00Z">
              <w:rPr>
                <w:rStyle w:val="Hyperlink"/>
                <w:noProof/>
              </w:rPr>
            </w:rPrChange>
          </w:rPr>
        </w:r>
        <w:r w:rsidRPr="00E7115E">
          <w:rPr>
            <w:rStyle w:val="Hyperlink"/>
            <w:b w:val="0"/>
            <w:noProof/>
            <w:color w:val="auto"/>
            <w:rPrChange w:id="3185" w:author="Nagendra Dhakar" w:date="2016-01-26T17:32:00Z">
              <w:rPr>
                <w:rStyle w:val="Hyperlink"/>
                <w:noProof/>
              </w:rPr>
            </w:rPrChange>
          </w:rPr>
          <w:fldChar w:fldCharType="separate"/>
        </w:r>
        <w:r w:rsidRPr="00E7115E">
          <w:rPr>
            <w:rStyle w:val="Hyperlink"/>
            <w:b w:val="0"/>
            <w:noProof/>
            <w:color w:val="auto"/>
            <w:rPrChange w:id="3186" w:author="Nagendra Dhakar" w:date="2016-01-26T17:32:00Z">
              <w:rPr>
                <w:rStyle w:val="Hyperlink"/>
                <w:noProof/>
              </w:rPr>
            </w:rPrChange>
          </w:rPr>
          <w:t>Table 4.44 Highway Assignment Hourly Factors</w:t>
        </w:r>
        <w:r w:rsidRPr="00E7115E">
          <w:rPr>
            <w:b w:val="0"/>
            <w:noProof/>
            <w:webHidden/>
            <w:color w:val="auto"/>
            <w:rPrChange w:id="3187" w:author="Nagendra Dhakar" w:date="2016-01-26T17:32:00Z">
              <w:rPr>
                <w:noProof/>
                <w:webHidden/>
              </w:rPr>
            </w:rPrChange>
          </w:rPr>
          <w:tab/>
        </w:r>
        <w:r w:rsidRPr="00E7115E">
          <w:rPr>
            <w:b w:val="0"/>
            <w:noProof/>
            <w:webHidden/>
            <w:color w:val="auto"/>
            <w:rPrChange w:id="3188" w:author="Nagendra Dhakar" w:date="2016-01-26T17:32:00Z">
              <w:rPr>
                <w:noProof/>
                <w:webHidden/>
              </w:rPr>
            </w:rPrChange>
          </w:rPr>
          <w:fldChar w:fldCharType="begin"/>
        </w:r>
        <w:r w:rsidRPr="00E7115E">
          <w:rPr>
            <w:b w:val="0"/>
            <w:noProof/>
            <w:webHidden/>
            <w:color w:val="auto"/>
            <w:rPrChange w:id="3189" w:author="Nagendra Dhakar" w:date="2016-01-26T17:32:00Z">
              <w:rPr>
                <w:noProof/>
                <w:webHidden/>
              </w:rPr>
            </w:rPrChange>
          </w:rPr>
          <w:instrText xml:space="preserve"> PAGEREF _Toc441593013 \h </w:instrText>
        </w:r>
        <w:r w:rsidRPr="00E7115E">
          <w:rPr>
            <w:b w:val="0"/>
            <w:noProof/>
            <w:webHidden/>
            <w:color w:val="auto"/>
            <w:rPrChange w:id="3190" w:author="Nagendra Dhakar" w:date="2016-01-26T17:32:00Z">
              <w:rPr>
                <w:noProof/>
                <w:webHidden/>
              </w:rPr>
            </w:rPrChange>
          </w:rPr>
        </w:r>
      </w:ins>
      <w:r w:rsidRPr="00E7115E">
        <w:rPr>
          <w:b w:val="0"/>
          <w:noProof/>
          <w:webHidden/>
          <w:color w:val="auto"/>
          <w:rPrChange w:id="3191" w:author="Nagendra Dhakar" w:date="2016-01-26T17:32:00Z">
            <w:rPr>
              <w:noProof/>
              <w:webHidden/>
            </w:rPr>
          </w:rPrChange>
        </w:rPr>
        <w:fldChar w:fldCharType="separate"/>
      </w:r>
      <w:ins w:id="3192" w:author="Nagendra Dhakar" w:date="2016-01-26T17:32:00Z">
        <w:r w:rsidRPr="00E7115E">
          <w:rPr>
            <w:b w:val="0"/>
            <w:noProof/>
            <w:webHidden/>
            <w:color w:val="auto"/>
            <w:rPrChange w:id="3193" w:author="Nagendra Dhakar" w:date="2016-01-26T17:32:00Z">
              <w:rPr>
                <w:noProof/>
                <w:webHidden/>
              </w:rPr>
            </w:rPrChange>
          </w:rPr>
          <w:t>93</w:t>
        </w:r>
        <w:r w:rsidRPr="00E7115E">
          <w:rPr>
            <w:b w:val="0"/>
            <w:noProof/>
            <w:webHidden/>
            <w:color w:val="auto"/>
            <w:rPrChange w:id="3194" w:author="Nagendra Dhakar" w:date="2016-01-26T17:32:00Z">
              <w:rPr>
                <w:noProof/>
                <w:webHidden/>
              </w:rPr>
            </w:rPrChange>
          </w:rPr>
          <w:fldChar w:fldCharType="end"/>
        </w:r>
        <w:r w:rsidRPr="00E7115E">
          <w:rPr>
            <w:rStyle w:val="Hyperlink"/>
            <w:b w:val="0"/>
            <w:noProof/>
            <w:color w:val="auto"/>
            <w:rPrChange w:id="3195" w:author="Nagendra Dhakar" w:date="2016-01-26T17:32:00Z">
              <w:rPr>
                <w:rStyle w:val="Hyperlink"/>
                <w:noProof/>
              </w:rPr>
            </w:rPrChange>
          </w:rPr>
          <w:fldChar w:fldCharType="end"/>
        </w:r>
      </w:ins>
    </w:p>
    <w:p w14:paraId="34FDB30A" w14:textId="77777777" w:rsidR="00E7115E" w:rsidRPr="00E7115E" w:rsidRDefault="00E7115E">
      <w:pPr>
        <w:pStyle w:val="TableofFigures"/>
        <w:rPr>
          <w:ins w:id="3196" w:author="Nagendra Dhakar" w:date="2016-01-26T17:32:00Z"/>
          <w:rFonts w:asciiTheme="minorHAnsi" w:eastAsiaTheme="minorEastAsia" w:hAnsiTheme="minorHAnsi"/>
          <w:b w:val="0"/>
          <w:caps w:val="0"/>
          <w:noProof/>
          <w:color w:val="auto"/>
          <w:sz w:val="22"/>
          <w:rPrChange w:id="3197" w:author="Nagendra Dhakar" w:date="2016-01-26T17:32:00Z">
            <w:rPr>
              <w:ins w:id="3198" w:author="Nagendra Dhakar" w:date="2016-01-26T17:32:00Z"/>
              <w:rFonts w:asciiTheme="minorHAnsi" w:eastAsiaTheme="minorEastAsia" w:hAnsiTheme="minorHAnsi"/>
              <w:b w:val="0"/>
              <w:caps w:val="0"/>
              <w:noProof/>
              <w:color w:val="auto"/>
              <w:sz w:val="22"/>
            </w:rPr>
          </w:rPrChange>
        </w:rPr>
      </w:pPr>
      <w:ins w:id="3199" w:author="Nagendra Dhakar" w:date="2016-01-26T17:32:00Z">
        <w:r w:rsidRPr="00E7115E">
          <w:rPr>
            <w:rStyle w:val="Hyperlink"/>
            <w:b w:val="0"/>
            <w:noProof/>
            <w:color w:val="auto"/>
            <w:rPrChange w:id="3200" w:author="Nagendra Dhakar" w:date="2016-01-26T17:32:00Z">
              <w:rPr>
                <w:rStyle w:val="Hyperlink"/>
                <w:noProof/>
              </w:rPr>
            </w:rPrChange>
          </w:rPr>
          <w:fldChar w:fldCharType="begin"/>
        </w:r>
        <w:r w:rsidRPr="00E7115E">
          <w:rPr>
            <w:rStyle w:val="Hyperlink"/>
            <w:b w:val="0"/>
            <w:noProof/>
            <w:color w:val="auto"/>
            <w:rPrChange w:id="3201" w:author="Nagendra Dhakar" w:date="2016-01-26T17:32:00Z">
              <w:rPr>
                <w:rStyle w:val="Hyperlink"/>
                <w:noProof/>
              </w:rPr>
            </w:rPrChange>
          </w:rPr>
          <w:instrText xml:space="preserve"> </w:instrText>
        </w:r>
        <w:r w:rsidRPr="00E7115E">
          <w:rPr>
            <w:b w:val="0"/>
            <w:noProof/>
            <w:color w:val="auto"/>
            <w:rPrChange w:id="3202" w:author="Nagendra Dhakar" w:date="2016-01-26T17:32:00Z">
              <w:rPr>
                <w:noProof/>
              </w:rPr>
            </w:rPrChange>
          </w:rPr>
          <w:instrText>HYPERLINK \l "_Toc441593014"</w:instrText>
        </w:r>
        <w:r w:rsidRPr="00E7115E">
          <w:rPr>
            <w:rStyle w:val="Hyperlink"/>
            <w:b w:val="0"/>
            <w:noProof/>
            <w:color w:val="auto"/>
            <w:rPrChange w:id="3203" w:author="Nagendra Dhakar" w:date="2016-01-26T17:32:00Z">
              <w:rPr>
                <w:rStyle w:val="Hyperlink"/>
                <w:noProof/>
              </w:rPr>
            </w:rPrChange>
          </w:rPr>
          <w:instrText xml:space="preserve"> </w:instrText>
        </w:r>
        <w:r w:rsidRPr="00E7115E">
          <w:rPr>
            <w:rStyle w:val="Hyperlink"/>
            <w:b w:val="0"/>
            <w:noProof/>
            <w:color w:val="auto"/>
            <w:rPrChange w:id="3204" w:author="Nagendra Dhakar" w:date="2016-01-26T17:32:00Z">
              <w:rPr>
                <w:rStyle w:val="Hyperlink"/>
                <w:noProof/>
              </w:rPr>
            </w:rPrChange>
          </w:rPr>
        </w:r>
        <w:r w:rsidRPr="00E7115E">
          <w:rPr>
            <w:rStyle w:val="Hyperlink"/>
            <w:b w:val="0"/>
            <w:noProof/>
            <w:color w:val="auto"/>
            <w:rPrChange w:id="3205" w:author="Nagendra Dhakar" w:date="2016-01-26T17:32:00Z">
              <w:rPr>
                <w:rStyle w:val="Hyperlink"/>
                <w:noProof/>
              </w:rPr>
            </w:rPrChange>
          </w:rPr>
          <w:fldChar w:fldCharType="separate"/>
        </w:r>
        <w:r w:rsidRPr="00E7115E">
          <w:rPr>
            <w:rStyle w:val="Hyperlink"/>
            <w:b w:val="0"/>
            <w:noProof/>
            <w:color w:val="auto"/>
            <w:rPrChange w:id="3206" w:author="Nagendra Dhakar" w:date="2016-01-26T17:32:00Z">
              <w:rPr>
                <w:rStyle w:val="Hyperlink"/>
                <w:noProof/>
              </w:rPr>
            </w:rPrChange>
          </w:rPr>
          <w:t>Table 4.45 TRansit Assignment Mode Table</w:t>
        </w:r>
        <w:r w:rsidRPr="00E7115E">
          <w:rPr>
            <w:b w:val="0"/>
            <w:noProof/>
            <w:webHidden/>
            <w:color w:val="auto"/>
            <w:rPrChange w:id="3207" w:author="Nagendra Dhakar" w:date="2016-01-26T17:32:00Z">
              <w:rPr>
                <w:noProof/>
                <w:webHidden/>
              </w:rPr>
            </w:rPrChange>
          </w:rPr>
          <w:tab/>
        </w:r>
        <w:r w:rsidRPr="00E7115E">
          <w:rPr>
            <w:b w:val="0"/>
            <w:noProof/>
            <w:webHidden/>
            <w:color w:val="auto"/>
            <w:rPrChange w:id="3208" w:author="Nagendra Dhakar" w:date="2016-01-26T17:32:00Z">
              <w:rPr>
                <w:noProof/>
                <w:webHidden/>
              </w:rPr>
            </w:rPrChange>
          </w:rPr>
          <w:fldChar w:fldCharType="begin"/>
        </w:r>
        <w:r w:rsidRPr="00E7115E">
          <w:rPr>
            <w:b w:val="0"/>
            <w:noProof/>
            <w:webHidden/>
            <w:color w:val="auto"/>
            <w:rPrChange w:id="3209" w:author="Nagendra Dhakar" w:date="2016-01-26T17:32:00Z">
              <w:rPr>
                <w:noProof/>
                <w:webHidden/>
              </w:rPr>
            </w:rPrChange>
          </w:rPr>
          <w:instrText xml:space="preserve"> PAGEREF _Toc441593014 \h </w:instrText>
        </w:r>
        <w:r w:rsidRPr="00E7115E">
          <w:rPr>
            <w:b w:val="0"/>
            <w:noProof/>
            <w:webHidden/>
            <w:color w:val="auto"/>
            <w:rPrChange w:id="3210" w:author="Nagendra Dhakar" w:date="2016-01-26T17:32:00Z">
              <w:rPr>
                <w:noProof/>
                <w:webHidden/>
              </w:rPr>
            </w:rPrChange>
          </w:rPr>
        </w:r>
      </w:ins>
      <w:r w:rsidRPr="00E7115E">
        <w:rPr>
          <w:b w:val="0"/>
          <w:noProof/>
          <w:webHidden/>
          <w:color w:val="auto"/>
          <w:rPrChange w:id="3211" w:author="Nagendra Dhakar" w:date="2016-01-26T17:32:00Z">
            <w:rPr>
              <w:noProof/>
              <w:webHidden/>
            </w:rPr>
          </w:rPrChange>
        </w:rPr>
        <w:fldChar w:fldCharType="separate"/>
      </w:r>
      <w:ins w:id="3212" w:author="Nagendra Dhakar" w:date="2016-01-26T17:32:00Z">
        <w:r w:rsidRPr="00E7115E">
          <w:rPr>
            <w:b w:val="0"/>
            <w:noProof/>
            <w:webHidden/>
            <w:color w:val="auto"/>
            <w:rPrChange w:id="3213" w:author="Nagendra Dhakar" w:date="2016-01-26T17:32:00Z">
              <w:rPr>
                <w:noProof/>
                <w:webHidden/>
              </w:rPr>
            </w:rPrChange>
          </w:rPr>
          <w:t>94</w:t>
        </w:r>
        <w:r w:rsidRPr="00E7115E">
          <w:rPr>
            <w:b w:val="0"/>
            <w:noProof/>
            <w:webHidden/>
            <w:color w:val="auto"/>
            <w:rPrChange w:id="3214" w:author="Nagendra Dhakar" w:date="2016-01-26T17:32:00Z">
              <w:rPr>
                <w:noProof/>
                <w:webHidden/>
              </w:rPr>
            </w:rPrChange>
          </w:rPr>
          <w:fldChar w:fldCharType="end"/>
        </w:r>
        <w:r w:rsidRPr="00E7115E">
          <w:rPr>
            <w:rStyle w:val="Hyperlink"/>
            <w:b w:val="0"/>
            <w:noProof/>
            <w:color w:val="auto"/>
            <w:rPrChange w:id="3215" w:author="Nagendra Dhakar" w:date="2016-01-26T17:32:00Z">
              <w:rPr>
                <w:rStyle w:val="Hyperlink"/>
                <w:noProof/>
              </w:rPr>
            </w:rPrChange>
          </w:rPr>
          <w:fldChar w:fldCharType="end"/>
        </w:r>
      </w:ins>
    </w:p>
    <w:p w14:paraId="03CA48F3" w14:textId="77777777" w:rsidR="00E7115E" w:rsidRPr="00E7115E" w:rsidRDefault="00E7115E">
      <w:pPr>
        <w:pStyle w:val="TableofFigures"/>
        <w:rPr>
          <w:ins w:id="3216" w:author="Nagendra Dhakar" w:date="2016-01-26T17:32:00Z"/>
          <w:rFonts w:asciiTheme="minorHAnsi" w:eastAsiaTheme="minorEastAsia" w:hAnsiTheme="minorHAnsi"/>
          <w:b w:val="0"/>
          <w:caps w:val="0"/>
          <w:noProof/>
          <w:color w:val="auto"/>
          <w:sz w:val="22"/>
          <w:rPrChange w:id="3217" w:author="Nagendra Dhakar" w:date="2016-01-26T17:32:00Z">
            <w:rPr>
              <w:ins w:id="3218" w:author="Nagendra Dhakar" w:date="2016-01-26T17:32:00Z"/>
              <w:rFonts w:asciiTheme="minorHAnsi" w:eastAsiaTheme="minorEastAsia" w:hAnsiTheme="minorHAnsi"/>
              <w:b w:val="0"/>
              <w:caps w:val="0"/>
              <w:noProof/>
              <w:color w:val="auto"/>
              <w:sz w:val="22"/>
            </w:rPr>
          </w:rPrChange>
        </w:rPr>
      </w:pPr>
      <w:ins w:id="3219" w:author="Nagendra Dhakar" w:date="2016-01-26T17:32:00Z">
        <w:r w:rsidRPr="00E7115E">
          <w:rPr>
            <w:rStyle w:val="Hyperlink"/>
            <w:b w:val="0"/>
            <w:noProof/>
            <w:color w:val="auto"/>
            <w:rPrChange w:id="3220" w:author="Nagendra Dhakar" w:date="2016-01-26T17:32:00Z">
              <w:rPr>
                <w:rStyle w:val="Hyperlink"/>
                <w:noProof/>
              </w:rPr>
            </w:rPrChange>
          </w:rPr>
          <w:fldChar w:fldCharType="begin"/>
        </w:r>
        <w:r w:rsidRPr="00E7115E">
          <w:rPr>
            <w:rStyle w:val="Hyperlink"/>
            <w:b w:val="0"/>
            <w:noProof/>
            <w:color w:val="auto"/>
            <w:rPrChange w:id="3221" w:author="Nagendra Dhakar" w:date="2016-01-26T17:32:00Z">
              <w:rPr>
                <w:rStyle w:val="Hyperlink"/>
                <w:noProof/>
              </w:rPr>
            </w:rPrChange>
          </w:rPr>
          <w:instrText xml:space="preserve"> </w:instrText>
        </w:r>
        <w:r w:rsidRPr="00E7115E">
          <w:rPr>
            <w:b w:val="0"/>
            <w:noProof/>
            <w:color w:val="auto"/>
            <w:rPrChange w:id="3222" w:author="Nagendra Dhakar" w:date="2016-01-26T17:32:00Z">
              <w:rPr>
                <w:noProof/>
              </w:rPr>
            </w:rPrChange>
          </w:rPr>
          <w:instrText>HYPERLINK \l "_Toc441593015"</w:instrText>
        </w:r>
        <w:r w:rsidRPr="00E7115E">
          <w:rPr>
            <w:rStyle w:val="Hyperlink"/>
            <w:b w:val="0"/>
            <w:noProof/>
            <w:color w:val="auto"/>
            <w:rPrChange w:id="3223" w:author="Nagendra Dhakar" w:date="2016-01-26T17:32:00Z">
              <w:rPr>
                <w:rStyle w:val="Hyperlink"/>
                <w:noProof/>
              </w:rPr>
            </w:rPrChange>
          </w:rPr>
          <w:instrText xml:space="preserve"> </w:instrText>
        </w:r>
        <w:r w:rsidRPr="00E7115E">
          <w:rPr>
            <w:rStyle w:val="Hyperlink"/>
            <w:b w:val="0"/>
            <w:noProof/>
            <w:color w:val="auto"/>
            <w:rPrChange w:id="3224" w:author="Nagendra Dhakar" w:date="2016-01-26T17:32:00Z">
              <w:rPr>
                <w:rStyle w:val="Hyperlink"/>
                <w:noProof/>
              </w:rPr>
            </w:rPrChange>
          </w:rPr>
        </w:r>
        <w:r w:rsidRPr="00E7115E">
          <w:rPr>
            <w:rStyle w:val="Hyperlink"/>
            <w:b w:val="0"/>
            <w:noProof/>
            <w:color w:val="auto"/>
            <w:rPrChange w:id="3225" w:author="Nagendra Dhakar" w:date="2016-01-26T17:32:00Z">
              <w:rPr>
                <w:rStyle w:val="Hyperlink"/>
                <w:noProof/>
              </w:rPr>
            </w:rPrChange>
          </w:rPr>
          <w:fldChar w:fldCharType="separate"/>
        </w:r>
        <w:r w:rsidRPr="00E7115E">
          <w:rPr>
            <w:rStyle w:val="Hyperlink"/>
            <w:b w:val="0"/>
            <w:noProof/>
            <w:color w:val="auto"/>
            <w:rPrChange w:id="3226" w:author="Nagendra Dhakar" w:date="2016-01-26T17:32:00Z">
              <w:rPr>
                <w:rStyle w:val="Hyperlink"/>
                <w:noProof/>
              </w:rPr>
            </w:rPrChange>
          </w:rPr>
          <w:t>Table 4.46 Transit Assignment Mode Transfer Table</w:t>
        </w:r>
        <w:r w:rsidRPr="00E7115E">
          <w:rPr>
            <w:b w:val="0"/>
            <w:noProof/>
            <w:webHidden/>
            <w:color w:val="auto"/>
            <w:rPrChange w:id="3227" w:author="Nagendra Dhakar" w:date="2016-01-26T17:32:00Z">
              <w:rPr>
                <w:noProof/>
                <w:webHidden/>
              </w:rPr>
            </w:rPrChange>
          </w:rPr>
          <w:tab/>
        </w:r>
        <w:r w:rsidRPr="00E7115E">
          <w:rPr>
            <w:b w:val="0"/>
            <w:noProof/>
            <w:webHidden/>
            <w:color w:val="auto"/>
            <w:rPrChange w:id="3228" w:author="Nagendra Dhakar" w:date="2016-01-26T17:32:00Z">
              <w:rPr>
                <w:noProof/>
                <w:webHidden/>
              </w:rPr>
            </w:rPrChange>
          </w:rPr>
          <w:fldChar w:fldCharType="begin"/>
        </w:r>
        <w:r w:rsidRPr="00E7115E">
          <w:rPr>
            <w:b w:val="0"/>
            <w:noProof/>
            <w:webHidden/>
            <w:color w:val="auto"/>
            <w:rPrChange w:id="3229" w:author="Nagendra Dhakar" w:date="2016-01-26T17:32:00Z">
              <w:rPr>
                <w:noProof/>
                <w:webHidden/>
              </w:rPr>
            </w:rPrChange>
          </w:rPr>
          <w:instrText xml:space="preserve"> PAGEREF _Toc441593015 \h </w:instrText>
        </w:r>
        <w:r w:rsidRPr="00E7115E">
          <w:rPr>
            <w:b w:val="0"/>
            <w:noProof/>
            <w:webHidden/>
            <w:color w:val="auto"/>
            <w:rPrChange w:id="3230" w:author="Nagendra Dhakar" w:date="2016-01-26T17:32:00Z">
              <w:rPr>
                <w:noProof/>
                <w:webHidden/>
              </w:rPr>
            </w:rPrChange>
          </w:rPr>
        </w:r>
      </w:ins>
      <w:r w:rsidRPr="00E7115E">
        <w:rPr>
          <w:b w:val="0"/>
          <w:noProof/>
          <w:webHidden/>
          <w:color w:val="auto"/>
          <w:rPrChange w:id="3231" w:author="Nagendra Dhakar" w:date="2016-01-26T17:32:00Z">
            <w:rPr>
              <w:noProof/>
              <w:webHidden/>
            </w:rPr>
          </w:rPrChange>
        </w:rPr>
        <w:fldChar w:fldCharType="separate"/>
      </w:r>
      <w:ins w:id="3232" w:author="Nagendra Dhakar" w:date="2016-01-26T17:32:00Z">
        <w:r w:rsidRPr="00E7115E">
          <w:rPr>
            <w:b w:val="0"/>
            <w:noProof/>
            <w:webHidden/>
            <w:color w:val="auto"/>
            <w:rPrChange w:id="3233" w:author="Nagendra Dhakar" w:date="2016-01-26T17:32:00Z">
              <w:rPr>
                <w:noProof/>
                <w:webHidden/>
              </w:rPr>
            </w:rPrChange>
          </w:rPr>
          <w:t>95</w:t>
        </w:r>
        <w:r w:rsidRPr="00E7115E">
          <w:rPr>
            <w:b w:val="0"/>
            <w:noProof/>
            <w:webHidden/>
            <w:color w:val="auto"/>
            <w:rPrChange w:id="3234" w:author="Nagendra Dhakar" w:date="2016-01-26T17:32:00Z">
              <w:rPr>
                <w:noProof/>
                <w:webHidden/>
              </w:rPr>
            </w:rPrChange>
          </w:rPr>
          <w:fldChar w:fldCharType="end"/>
        </w:r>
        <w:r w:rsidRPr="00E7115E">
          <w:rPr>
            <w:rStyle w:val="Hyperlink"/>
            <w:b w:val="0"/>
            <w:noProof/>
            <w:color w:val="auto"/>
            <w:rPrChange w:id="3235" w:author="Nagendra Dhakar" w:date="2016-01-26T17:32:00Z">
              <w:rPr>
                <w:rStyle w:val="Hyperlink"/>
                <w:noProof/>
              </w:rPr>
            </w:rPrChange>
          </w:rPr>
          <w:fldChar w:fldCharType="end"/>
        </w:r>
      </w:ins>
    </w:p>
    <w:p w14:paraId="025D3C3E" w14:textId="77777777" w:rsidR="00E7115E" w:rsidRPr="00E7115E" w:rsidRDefault="00E7115E">
      <w:pPr>
        <w:pStyle w:val="TableofFigures"/>
        <w:rPr>
          <w:ins w:id="3236" w:author="Nagendra Dhakar" w:date="2016-01-26T17:32:00Z"/>
          <w:rFonts w:asciiTheme="minorHAnsi" w:eastAsiaTheme="minorEastAsia" w:hAnsiTheme="minorHAnsi"/>
          <w:b w:val="0"/>
          <w:caps w:val="0"/>
          <w:noProof/>
          <w:color w:val="auto"/>
          <w:sz w:val="22"/>
          <w:rPrChange w:id="3237" w:author="Nagendra Dhakar" w:date="2016-01-26T17:32:00Z">
            <w:rPr>
              <w:ins w:id="3238" w:author="Nagendra Dhakar" w:date="2016-01-26T17:32:00Z"/>
              <w:rFonts w:asciiTheme="minorHAnsi" w:eastAsiaTheme="minorEastAsia" w:hAnsiTheme="minorHAnsi"/>
              <w:b w:val="0"/>
              <w:caps w:val="0"/>
              <w:noProof/>
              <w:color w:val="auto"/>
              <w:sz w:val="22"/>
            </w:rPr>
          </w:rPrChange>
        </w:rPr>
      </w:pPr>
      <w:ins w:id="3239" w:author="Nagendra Dhakar" w:date="2016-01-26T17:32:00Z">
        <w:r w:rsidRPr="00E7115E">
          <w:rPr>
            <w:rStyle w:val="Hyperlink"/>
            <w:b w:val="0"/>
            <w:noProof/>
            <w:color w:val="auto"/>
            <w:rPrChange w:id="3240" w:author="Nagendra Dhakar" w:date="2016-01-26T17:32:00Z">
              <w:rPr>
                <w:rStyle w:val="Hyperlink"/>
                <w:noProof/>
              </w:rPr>
            </w:rPrChange>
          </w:rPr>
          <w:fldChar w:fldCharType="begin"/>
        </w:r>
        <w:r w:rsidRPr="00E7115E">
          <w:rPr>
            <w:rStyle w:val="Hyperlink"/>
            <w:b w:val="0"/>
            <w:noProof/>
            <w:color w:val="auto"/>
            <w:rPrChange w:id="3241" w:author="Nagendra Dhakar" w:date="2016-01-26T17:32:00Z">
              <w:rPr>
                <w:rStyle w:val="Hyperlink"/>
                <w:noProof/>
              </w:rPr>
            </w:rPrChange>
          </w:rPr>
          <w:instrText xml:space="preserve"> </w:instrText>
        </w:r>
        <w:r w:rsidRPr="00E7115E">
          <w:rPr>
            <w:b w:val="0"/>
            <w:noProof/>
            <w:color w:val="auto"/>
            <w:rPrChange w:id="3242" w:author="Nagendra Dhakar" w:date="2016-01-26T17:32:00Z">
              <w:rPr>
                <w:noProof/>
              </w:rPr>
            </w:rPrChange>
          </w:rPr>
          <w:instrText>HYPERLINK \l "_Toc441593016"</w:instrText>
        </w:r>
        <w:r w:rsidRPr="00E7115E">
          <w:rPr>
            <w:rStyle w:val="Hyperlink"/>
            <w:b w:val="0"/>
            <w:noProof/>
            <w:color w:val="auto"/>
            <w:rPrChange w:id="3243" w:author="Nagendra Dhakar" w:date="2016-01-26T17:32:00Z">
              <w:rPr>
                <w:rStyle w:val="Hyperlink"/>
                <w:noProof/>
              </w:rPr>
            </w:rPrChange>
          </w:rPr>
          <w:instrText xml:space="preserve"> </w:instrText>
        </w:r>
        <w:r w:rsidRPr="00E7115E">
          <w:rPr>
            <w:rStyle w:val="Hyperlink"/>
            <w:b w:val="0"/>
            <w:noProof/>
            <w:color w:val="auto"/>
            <w:rPrChange w:id="3244" w:author="Nagendra Dhakar" w:date="2016-01-26T17:32:00Z">
              <w:rPr>
                <w:rStyle w:val="Hyperlink"/>
                <w:noProof/>
              </w:rPr>
            </w:rPrChange>
          </w:rPr>
        </w:r>
        <w:r w:rsidRPr="00E7115E">
          <w:rPr>
            <w:rStyle w:val="Hyperlink"/>
            <w:b w:val="0"/>
            <w:noProof/>
            <w:color w:val="auto"/>
            <w:rPrChange w:id="3245" w:author="Nagendra Dhakar" w:date="2016-01-26T17:32:00Z">
              <w:rPr>
                <w:rStyle w:val="Hyperlink"/>
                <w:noProof/>
              </w:rPr>
            </w:rPrChange>
          </w:rPr>
          <w:fldChar w:fldCharType="separate"/>
        </w:r>
        <w:r w:rsidRPr="00E7115E">
          <w:rPr>
            <w:rStyle w:val="Hyperlink"/>
            <w:b w:val="0"/>
            <w:noProof/>
            <w:color w:val="auto"/>
            <w:rPrChange w:id="3246" w:author="Nagendra Dhakar" w:date="2016-01-26T17:32:00Z">
              <w:rPr>
                <w:rStyle w:val="Hyperlink"/>
                <w:noProof/>
              </w:rPr>
            </w:rPrChange>
          </w:rPr>
          <w:t>Table 4.47 Transit Assignment Movement Table</w:t>
        </w:r>
        <w:r w:rsidRPr="00E7115E">
          <w:rPr>
            <w:b w:val="0"/>
            <w:noProof/>
            <w:webHidden/>
            <w:color w:val="auto"/>
            <w:rPrChange w:id="3247" w:author="Nagendra Dhakar" w:date="2016-01-26T17:32:00Z">
              <w:rPr>
                <w:noProof/>
                <w:webHidden/>
              </w:rPr>
            </w:rPrChange>
          </w:rPr>
          <w:tab/>
        </w:r>
        <w:r w:rsidRPr="00E7115E">
          <w:rPr>
            <w:b w:val="0"/>
            <w:noProof/>
            <w:webHidden/>
            <w:color w:val="auto"/>
            <w:rPrChange w:id="3248" w:author="Nagendra Dhakar" w:date="2016-01-26T17:32:00Z">
              <w:rPr>
                <w:noProof/>
                <w:webHidden/>
              </w:rPr>
            </w:rPrChange>
          </w:rPr>
          <w:fldChar w:fldCharType="begin"/>
        </w:r>
        <w:r w:rsidRPr="00E7115E">
          <w:rPr>
            <w:b w:val="0"/>
            <w:noProof/>
            <w:webHidden/>
            <w:color w:val="auto"/>
            <w:rPrChange w:id="3249" w:author="Nagendra Dhakar" w:date="2016-01-26T17:32:00Z">
              <w:rPr>
                <w:noProof/>
                <w:webHidden/>
              </w:rPr>
            </w:rPrChange>
          </w:rPr>
          <w:instrText xml:space="preserve"> PAGEREF _Toc441593016 \h </w:instrText>
        </w:r>
        <w:r w:rsidRPr="00E7115E">
          <w:rPr>
            <w:b w:val="0"/>
            <w:noProof/>
            <w:webHidden/>
            <w:color w:val="auto"/>
            <w:rPrChange w:id="3250" w:author="Nagendra Dhakar" w:date="2016-01-26T17:32:00Z">
              <w:rPr>
                <w:noProof/>
                <w:webHidden/>
              </w:rPr>
            </w:rPrChange>
          </w:rPr>
        </w:r>
      </w:ins>
      <w:r w:rsidRPr="00E7115E">
        <w:rPr>
          <w:b w:val="0"/>
          <w:noProof/>
          <w:webHidden/>
          <w:color w:val="auto"/>
          <w:rPrChange w:id="3251" w:author="Nagendra Dhakar" w:date="2016-01-26T17:32:00Z">
            <w:rPr>
              <w:noProof/>
              <w:webHidden/>
            </w:rPr>
          </w:rPrChange>
        </w:rPr>
        <w:fldChar w:fldCharType="separate"/>
      </w:r>
      <w:ins w:id="3252" w:author="Nagendra Dhakar" w:date="2016-01-26T17:32:00Z">
        <w:r w:rsidRPr="00E7115E">
          <w:rPr>
            <w:b w:val="0"/>
            <w:noProof/>
            <w:webHidden/>
            <w:color w:val="auto"/>
            <w:rPrChange w:id="3253" w:author="Nagendra Dhakar" w:date="2016-01-26T17:32:00Z">
              <w:rPr>
                <w:noProof/>
                <w:webHidden/>
              </w:rPr>
            </w:rPrChange>
          </w:rPr>
          <w:t>96</w:t>
        </w:r>
        <w:r w:rsidRPr="00E7115E">
          <w:rPr>
            <w:b w:val="0"/>
            <w:noProof/>
            <w:webHidden/>
            <w:color w:val="auto"/>
            <w:rPrChange w:id="3254" w:author="Nagendra Dhakar" w:date="2016-01-26T17:32:00Z">
              <w:rPr>
                <w:noProof/>
                <w:webHidden/>
              </w:rPr>
            </w:rPrChange>
          </w:rPr>
          <w:fldChar w:fldCharType="end"/>
        </w:r>
        <w:r w:rsidRPr="00E7115E">
          <w:rPr>
            <w:rStyle w:val="Hyperlink"/>
            <w:b w:val="0"/>
            <w:noProof/>
            <w:color w:val="auto"/>
            <w:rPrChange w:id="3255" w:author="Nagendra Dhakar" w:date="2016-01-26T17:32:00Z">
              <w:rPr>
                <w:rStyle w:val="Hyperlink"/>
                <w:noProof/>
              </w:rPr>
            </w:rPrChange>
          </w:rPr>
          <w:fldChar w:fldCharType="end"/>
        </w:r>
      </w:ins>
    </w:p>
    <w:p w14:paraId="4DDCBF36" w14:textId="77777777" w:rsidR="00E7115E" w:rsidRPr="00E7115E" w:rsidRDefault="00E7115E">
      <w:pPr>
        <w:pStyle w:val="TableofFigures"/>
        <w:rPr>
          <w:ins w:id="3256" w:author="Nagendra Dhakar" w:date="2016-01-26T17:32:00Z"/>
          <w:rFonts w:asciiTheme="minorHAnsi" w:eastAsiaTheme="minorEastAsia" w:hAnsiTheme="minorHAnsi"/>
          <w:b w:val="0"/>
          <w:caps w:val="0"/>
          <w:noProof/>
          <w:color w:val="auto"/>
          <w:sz w:val="22"/>
          <w:rPrChange w:id="3257" w:author="Nagendra Dhakar" w:date="2016-01-26T17:32:00Z">
            <w:rPr>
              <w:ins w:id="3258" w:author="Nagendra Dhakar" w:date="2016-01-26T17:32:00Z"/>
              <w:rFonts w:asciiTheme="minorHAnsi" w:eastAsiaTheme="minorEastAsia" w:hAnsiTheme="minorHAnsi"/>
              <w:b w:val="0"/>
              <w:caps w:val="0"/>
              <w:noProof/>
              <w:color w:val="auto"/>
              <w:sz w:val="22"/>
            </w:rPr>
          </w:rPrChange>
        </w:rPr>
      </w:pPr>
      <w:ins w:id="3259" w:author="Nagendra Dhakar" w:date="2016-01-26T17:32:00Z">
        <w:r w:rsidRPr="00E7115E">
          <w:rPr>
            <w:rStyle w:val="Hyperlink"/>
            <w:b w:val="0"/>
            <w:noProof/>
            <w:color w:val="auto"/>
            <w:rPrChange w:id="3260" w:author="Nagendra Dhakar" w:date="2016-01-26T17:32:00Z">
              <w:rPr>
                <w:rStyle w:val="Hyperlink"/>
                <w:noProof/>
              </w:rPr>
            </w:rPrChange>
          </w:rPr>
          <w:fldChar w:fldCharType="begin"/>
        </w:r>
        <w:r w:rsidRPr="00E7115E">
          <w:rPr>
            <w:rStyle w:val="Hyperlink"/>
            <w:b w:val="0"/>
            <w:noProof/>
            <w:color w:val="auto"/>
            <w:rPrChange w:id="3261" w:author="Nagendra Dhakar" w:date="2016-01-26T17:32:00Z">
              <w:rPr>
                <w:rStyle w:val="Hyperlink"/>
                <w:noProof/>
              </w:rPr>
            </w:rPrChange>
          </w:rPr>
          <w:instrText xml:space="preserve"> </w:instrText>
        </w:r>
        <w:r w:rsidRPr="00E7115E">
          <w:rPr>
            <w:b w:val="0"/>
            <w:noProof/>
            <w:color w:val="auto"/>
            <w:rPrChange w:id="3262" w:author="Nagendra Dhakar" w:date="2016-01-26T17:32:00Z">
              <w:rPr>
                <w:noProof/>
              </w:rPr>
            </w:rPrChange>
          </w:rPr>
          <w:instrText>HYPERLINK \l "_Toc441593017"</w:instrText>
        </w:r>
        <w:r w:rsidRPr="00E7115E">
          <w:rPr>
            <w:rStyle w:val="Hyperlink"/>
            <w:b w:val="0"/>
            <w:noProof/>
            <w:color w:val="auto"/>
            <w:rPrChange w:id="3263" w:author="Nagendra Dhakar" w:date="2016-01-26T17:32:00Z">
              <w:rPr>
                <w:rStyle w:val="Hyperlink"/>
                <w:noProof/>
              </w:rPr>
            </w:rPrChange>
          </w:rPr>
          <w:instrText xml:space="preserve"> </w:instrText>
        </w:r>
        <w:r w:rsidRPr="00E7115E">
          <w:rPr>
            <w:rStyle w:val="Hyperlink"/>
            <w:b w:val="0"/>
            <w:noProof/>
            <w:color w:val="auto"/>
            <w:rPrChange w:id="3264" w:author="Nagendra Dhakar" w:date="2016-01-26T17:32:00Z">
              <w:rPr>
                <w:rStyle w:val="Hyperlink"/>
                <w:noProof/>
              </w:rPr>
            </w:rPrChange>
          </w:rPr>
        </w:r>
        <w:r w:rsidRPr="00E7115E">
          <w:rPr>
            <w:rStyle w:val="Hyperlink"/>
            <w:b w:val="0"/>
            <w:noProof/>
            <w:color w:val="auto"/>
            <w:rPrChange w:id="3265" w:author="Nagendra Dhakar" w:date="2016-01-26T17:32:00Z">
              <w:rPr>
                <w:rStyle w:val="Hyperlink"/>
                <w:noProof/>
              </w:rPr>
            </w:rPrChange>
          </w:rPr>
          <w:fldChar w:fldCharType="separate"/>
        </w:r>
        <w:r w:rsidRPr="00E7115E">
          <w:rPr>
            <w:rStyle w:val="Hyperlink"/>
            <w:b w:val="0"/>
            <w:noProof/>
            <w:color w:val="auto"/>
            <w:rPrChange w:id="3266" w:author="Nagendra Dhakar" w:date="2016-01-26T17:32:00Z">
              <w:rPr>
                <w:rStyle w:val="Hyperlink"/>
                <w:noProof/>
              </w:rPr>
            </w:rPrChange>
          </w:rPr>
          <w:t>Table 4.48 Highway Assignment preload flow table</w:t>
        </w:r>
        <w:r w:rsidRPr="00E7115E">
          <w:rPr>
            <w:b w:val="0"/>
            <w:noProof/>
            <w:webHidden/>
            <w:color w:val="auto"/>
            <w:rPrChange w:id="3267" w:author="Nagendra Dhakar" w:date="2016-01-26T17:32:00Z">
              <w:rPr>
                <w:noProof/>
                <w:webHidden/>
              </w:rPr>
            </w:rPrChange>
          </w:rPr>
          <w:tab/>
        </w:r>
        <w:r w:rsidRPr="00E7115E">
          <w:rPr>
            <w:b w:val="0"/>
            <w:noProof/>
            <w:webHidden/>
            <w:color w:val="auto"/>
            <w:rPrChange w:id="3268" w:author="Nagendra Dhakar" w:date="2016-01-26T17:32:00Z">
              <w:rPr>
                <w:noProof/>
                <w:webHidden/>
              </w:rPr>
            </w:rPrChange>
          </w:rPr>
          <w:fldChar w:fldCharType="begin"/>
        </w:r>
        <w:r w:rsidRPr="00E7115E">
          <w:rPr>
            <w:b w:val="0"/>
            <w:noProof/>
            <w:webHidden/>
            <w:color w:val="auto"/>
            <w:rPrChange w:id="3269" w:author="Nagendra Dhakar" w:date="2016-01-26T17:32:00Z">
              <w:rPr>
                <w:noProof/>
                <w:webHidden/>
              </w:rPr>
            </w:rPrChange>
          </w:rPr>
          <w:instrText xml:space="preserve"> PAGEREF _Toc441593017 \h </w:instrText>
        </w:r>
        <w:r w:rsidRPr="00E7115E">
          <w:rPr>
            <w:b w:val="0"/>
            <w:noProof/>
            <w:webHidden/>
            <w:color w:val="auto"/>
            <w:rPrChange w:id="3270" w:author="Nagendra Dhakar" w:date="2016-01-26T17:32:00Z">
              <w:rPr>
                <w:noProof/>
                <w:webHidden/>
              </w:rPr>
            </w:rPrChange>
          </w:rPr>
        </w:r>
      </w:ins>
      <w:r w:rsidRPr="00E7115E">
        <w:rPr>
          <w:b w:val="0"/>
          <w:noProof/>
          <w:webHidden/>
          <w:color w:val="auto"/>
          <w:rPrChange w:id="3271" w:author="Nagendra Dhakar" w:date="2016-01-26T17:32:00Z">
            <w:rPr>
              <w:noProof/>
              <w:webHidden/>
            </w:rPr>
          </w:rPrChange>
        </w:rPr>
        <w:fldChar w:fldCharType="separate"/>
      </w:r>
      <w:ins w:id="3272" w:author="Nagendra Dhakar" w:date="2016-01-26T17:32:00Z">
        <w:r w:rsidRPr="00E7115E">
          <w:rPr>
            <w:b w:val="0"/>
            <w:noProof/>
            <w:webHidden/>
            <w:color w:val="auto"/>
            <w:rPrChange w:id="3273" w:author="Nagendra Dhakar" w:date="2016-01-26T17:32:00Z">
              <w:rPr>
                <w:noProof/>
                <w:webHidden/>
              </w:rPr>
            </w:rPrChange>
          </w:rPr>
          <w:t>96</w:t>
        </w:r>
        <w:r w:rsidRPr="00E7115E">
          <w:rPr>
            <w:b w:val="0"/>
            <w:noProof/>
            <w:webHidden/>
            <w:color w:val="auto"/>
            <w:rPrChange w:id="3274" w:author="Nagendra Dhakar" w:date="2016-01-26T17:32:00Z">
              <w:rPr>
                <w:noProof/>
                <w:webHidden/>
              </w:rPr>
            </w:rPrChange>
          </w:rPr>
          <w:fldChar w:fldCharType="end"/>
        </w:r>
        <w:r w:rsidRPr="00E7115E">
          <w:rPr>
            <w:rStyle w:val="Hyperlink"/>
            <w:b w:val="0"/>
            <w:noProof/>
            <w:color w:val="auto"/>
            <w:rPrChange w:id="3275" w:author="Nagendra Dhakar" w:date="2016-01-26T17:32:00Z">
              <w:rPr>
                <w:rStyle w:val="Hyperlink"/>
                <w:noProof/>
              </w:rPr>
            </w:rPrChange>
          </w:rPr>
          <w:fldChar w:fldCharType="end"/>
        </w:r>
      </w:ins>
    </w:p>
    <w:p w14:paraId="28A0464D" w14:textId="77777777" w:rsidR="00E7115E" w:rsidRPr="00E7115E" w:rsidRDefault="00E7115E">
      <w:pPr>
        <w:pStyle w:val="TableofFigures"/>
        <w:rPr>
          <w:ins w:id="3276" w:author="Nagendra Dhakar" w:date="2016-01-26T17:32:00Z"/>
          <w:rFonts w:asciiTheme="minorHAnsi" w:eastAsiaTheme="minorEastAsia" w:hAnsiTheme="minorHAnsi"/>
          <w:b w:val="0"/>
          <w:caps w:val="0"/>
          <w:noProof/>
          <w:color w:val="auto"/>
          <w:sz w:val="22"/>
          <w:rPrChange w:id="3277" w:author="Nagendra Dhakar" w:date="2016-01-26T17:32:00Z">
            <w:rPr>
              <w:ins w:id="3278" w:author="Nagendra Dhakar" w:date="2016-01-26T17:32:00Z"/>
              <w:rFonts w:asciiTheme="minorHAnsi" w:eastAsiaTheme="minorEastAsia" w:hAnsiTheme="minorHAnsi"/>
              <w:b w:val="0"/>
              <w:caps w:val="0"/>
              <w:noProof/>
              <w:color w:val="auto"/>
              <w:sz w:val="22"/>
            </w:rPr>
          </w:rPrChange>
        </w:rPr>
      </w:pPr>
      <w:ins w:id="3279" w:author="Nagendra Dhakar" w:date="2016-01-26T17:32:00Z">
        <w:r w:rsidRPr="00E7115E">
          <w:rPr>
            <w:rStyle w:val="Hyperlink"/>
            <w:b w:val="0"/>
            <w:noProof/>
            <w:color w:val="auto"/>
            <w:rPrChange w:id="3280" w:author="Nagendra Dhakar" w:date="2016-01-26T17:32:00Z">
              <w:rPr>
                <w:rStyle w:val="Hyperlink"/>
                <w:noProof/>
              </w:rPr>
            </w:rPrChange>
          </w:rPr>
          <w:fldChar w:fldCharType="begin"/>
        </w:r>
        <w:r w:rsidRPr="00E7115E">
          <w:rPr>
            <w:rStyle w:val="Hyperlink"/>
            <w:b w:val="0"/>
            <w:noProof/>
            <w:color w:val="auto"/>
            <w:rPrChange w:id="3281" w:author="Nagendra Dhakar" w:date="2016-01-26T17:32:00Z">
              <w:rPr>
                <w:rStyle w:val="Hyperlink"/>
                <w:noProof/>
              </w:rPr>
            </w:rPrChange>
          </w:rPr>
          <w:instrText xml:space="preserve"> </w:instrText>
        </w:r>
        <w:r w:rsidRPr="00E7115E">
          <w:rPr>
            <w:b w:val="0"/>
            <w:noProof/>
            <w:color w:val="auto"/>
            <w:rPrChange w:id="3282" w:author="Nagendra Dhakar" w:date="2016-01-26T17:32:00Z">
              <w:rPr>
                <w:noProof/>
              </w:rPr>
            </w:rPrChange>
          </w:rPr>
          <w:instrText>HYPERLINK \l "_Toc441593018"</w:instrText>
        </w:r>
        <w:r w:rsidRPr="00E7115E">
          <w:rPr>
            <w:rStyle w:val="Hyperlink"/>
            <w:b w:val="0"/>
            <w:noProof/>
            <w:color w:val="auto"/>
            <w:rPrChange w:id="3283" w:author="Nagendra Dhakar" w:date="2016-01-26T17:32:00Z">
              <w:rPr>
                <w:rStyle w:val="Hyperlink"/>
                <w:noProof/>
              </w:rPr>
            </w:rPrChange>
          </w:rPr>
          <w:instrText xml:space="preserve"> </w:instrText>
        </w:r>
        <w:r w:rsidRPr="00E7115E">
          <w:rPr>
            <w:rStyle w:val="Hyperlink"/>
            <w:b w:val="0"/>
            <w:noProof/>
            <w:color w:val="auto"/>
            <w:rPrChange w:id="3284" w:author="Nagendra Dhakar" w:date="2016-01-26T17:32:00Z">
              <w:rPr>
                <w:rStyle w:val="Hyperlink"/>
                <w:noProof/>
              </w:rPr>
            </w:rPrChange>
          </w:rPr>
        </w:r>
        <w:r w:rsidRPr="00E7115E">
          <w:rPr>
            <w:rStyle w:val="Hyperlink"/>
            <w:b w:val="0"/>
            <w:noProof/>
            <w:color w:val="auto"/>
            <w:rPrChange w:id="3285" w:author="Nagendra Dhakar" w:date="2016-01-26T17:32:00Z">
              <w:rPr>
                <w:rStyle w:val="Hyperlink"/>
                <w:noProof/>
              </w:rPr>
            </w:rPrChange>
          </w:rPr>
          <w:fldChar w:fldCharType="separate"/>
        </w:r>
        <w:r w:rsidRPr="00E7115E">
          <w:rPr>
            <w:rStyle w:val="Hyperlink"/>
            <w:b w:val="0"/>
            <w:noProof/>
            <w:color w:val="auto"/>
            <w:rPrChange w:id="3286" w:author="Nagendra Dhakar" w:date="2016-01-26T17:32:00Z">
              <w:rPr>
                <w:rStyle w:val="Hyperlink"/>
                <w:noProof/>
              </w:rPr>
            </w:rPrChange>
          </w:rPr>
          <w:t>Table 4.49 Highway Assignment Flow Table</w:t>
        </w:r>
        <w:r w:rsidRPr="00E7115E">
          <w:rPr>
            <w:b w:val="0"/>
            <w:noProof/>
            <w:webHidden/>
            <w:color w:val="auto"/>
            <w:rPrChange w:id="3287" w:author="Nagendra Dhakar" w:date="2016-01-26T17:32:00Z">
              <w:rPr>
                <w:noProof/>
                <w:webHidden/>
              </w:rPr>
            </w:rPrChange>
          </w:rPr>
          <w:tab/>
        </w:r>
        <w:r w:rsidRPr="00E7115E">
          <w:rPr>
            <w:b w:val="0"/>
            <w:noProof/>
            <w:webHidden/>
            <w:color w:val="auto"/>
            <w:rPrChange w:id="3288" w:author="Nagendra Dhakar" w:date="2016-01-26T17:32:00Z">
              <w:rPr>
                <w:noProof/>
                <w:webHidden/>
              </w:rPr>
            </w:rPrChange>
          </w:rPr>
          <w:fldChar w:fldCharType="begin"/>
        </w:r>
        <w:r w:rsidRPr="00E7115E">
          <w:rPr>
            <w:b w:val="0"/>
            <w:noProof/>
            <w:webHidden/>
            <w:color w:val="auto"/>
            <w:rPrChange w:id="3289" w:author="Nagendra Dhakar" w:date="2016-01-26T17:32:00Z">
              <w:rPr>
                <w:noProof/>
                <w:webHidden/>
              </w:rPr>
            </w:rPrChange>
          </w:rPr>
          <w:instrText xml:space="preserve"> PAGEREF _Toc441593018 \h </w:instrText>
        </w:r>
        <w:r w:rsidRPr="00E7115E">
          <w:rPr>
            <w:b w:val="0"/>
            <w:noProof/>
            <w:webHidden/>
            <w:color w:val="auto"/>
            <w:rPrChange w:id="3290" w:author="Nagendra Dhakar" w:date="2016-01-26T17:32:00Z">
              <w:rPr>
                <w:noProof/>
                <w:webHidden/>
              </w:rPr>
            </w:rPrChange>
          </w:rPr>
        </w:r>
      </w:ins>
      <w:r w:rsidRPr="00E7115E">
        <w:rPr>
          <w:b w:val="0"/>
          <w:noProof/>
          <w:webHidden/>
          <w:color w:val="auto"/>
          <w:rPrChange w:id="3291" w:author="Nagendra Dhakar" w:date="2016-01-26T17:32:00Z">
            <w:rPr>
              <w:noProof/>
              <w:webHidden/>
            </w:rPr>
          </w:rPrChange>
        </w:rPr>
        <w:fldChar w:fldCharType="separate"/>
      </w:r>
      <w:ins w:id="3292" w:author="Nagendra Dhakar" w:date="2016-01-26T17:32:00Z">
        <w:r w:rsidRPr="00E7115E">
          <w:rPr>
            <w:b w:val="0"/>
            <w:noProof/>
            <w:webHidden/>
            <w:color w:val="auto"/>
            <w:rPrChange w:id="3293" w:author="Nagendra Dhakar" w:date="2016-01-26T17:32:00Z">
              <w:rPr>
                <w:noProof/>
                <w:webHidden/>
              </w:rPr>
            </w:rPrChange>
          </w:rPr>
          <w:t>97</w:t>
        </w:r>
        <w:r w:rsidRPr="00E7115E">
          <w:rPr>
            <w:b w:val="0"/>
            <w:noProof/>
            <w:webHidden/>
            <w:color w:val="auto"/>
            <w:rPrChange w:id="3294" w:author="Nagendra Dhakar" w:date="2016-01-26T17:32:00Z">
              <w:rPr>
                <w:noProof/>
                <w:webHidden/>
              </w:rPr>
            </w:rPrChange>
          </w:rPr>
          <w:fldChar w:fldCharType="end"/>
        </w:r>
        <w:r w:rsidRPr="00E7115E">
          <w:rPr>
            <w:rStyle w:val="Hyperlink"/>
            <w:b w:val="0"/>
            <w:noProof/>
            <w:color w:val="auto"/>
            <w:rPrChange w:id="3295" w:author="Nagendra Dhakar" w:date="2016-01-26T17:32:00Z">
              <w:rPr>
                <w:rStyle w:val="Hyperlink"/>
                <w:noProof/>
              </w:rPr>
            </w:rPrChange>
          </w:rPr>
          <w:fldChar w:fldCharType="end"/>
        </w:r>
      </w:ins>
    </w:p>
    <w:p w14:paraId="27B5ADA0" w14:textId="77777777" w:rsidR="00E7115E" w:rsidRPr="00E7115E" w:rsidRDefault="00E7115E">
      <w:pPr>
        <w:pStyle w:val="TableofFigures"/>
        <w:rPr>
          <w:ins w:id="3296" w:author="Nagendra Dhakar" w:date="2016-01-26T17:32:00Z"/>
          <w:rFonts w:asciiTheme="minorHAnsi" w:eastAsiaTheme="minorEastAsia" w:hAnsiTheme="minorHAnsi"/>
          <w:b w:val="0"/>
          <w:caps w:val="0"/>
          <w:noProof/>
          <w:color w:val="auto"/>
          <w:sz w:val="22"/>
          <w:rPrChange w:id="3297" w:author="Nagendra Dhakar" w:date="2016-01-26T17:32:00Z">
            <w:rPr>
              <w:ins w:id="3298" w:author="Nagendra Dhakar" w:date="2016-01-26T17:32:00Z"/>
              <w:rFonts w:asciiTheme="minorHAnsi" w:eastAsiaTheme="minorEastAsia" w:hAnsiTheme="minorHAnsi"/>
              <w:b w:val="0"/>
              <w:caps w:val="0"/>
              <w:noProof/>
              <w:color w:val="auto"/>
              <w:sz w:val="22"/>
            </w:rPr>
          </w:rPrChange>
        </w:rPr>
      </w:pPr>
      <w:ins w:id="3299" w:author="Nagendra Dhakar" w:date="2016-01-26T17:32:00Z">
        <w:r w:rsidRPr="00E7115E">
          <w:rPr>
            <w:rStyle w:val="Hyperlink"/>
            <w:b w:val="0"/>
            <w:noProof/>
            <w:color w:val="auto"/>
            <w:rPrChange w:id="3300" w:author="Nagendra Dhakar" w:date="2016-01-26T17:32:00Z">
              <w:rPr>
                <w:rStyle w:val="Hyperlink"/>
                <w:noProof/>
              </w:rPr>
            </w:rPrChange>
          </w:rPr>
          <w:fldChar w:fldCharType="begin"/>
        </w:r>
        <w:r w:rsidRPr="00E7115E">
          <w:rPr>
            <w:rStyle w:val="Hyperlink"/>
            <w:b w:val="0"/>
            <w:noProof/>
            <w:color w:val="auto"/>
            <w:rPrChange w:id="3301" w:author="Nagendra Dhakar" w:date="2016-01-26T17:32:00Z">
              <w:rPr>
                <w:rStyle w:val="Hyperlink"/>
                <w:noProof/>
              </w:rPr>
            </w:rPrChange>
          </w:rPr>
          <w:instrText xml:space="preserve"> </w:instrText>
        </w:r>
        <w:r w:rsidRPr="00E7115E">
          <w:rPr>
            <w:b w:val="0"/>
            <w:noProof/>
            <w:color w:val="auto"/>
            <w:rPrChange w:id="3302" w:author="Nagendra Dhakar" w:date="2016-01-26T17:32:00Z">
              <w:rPr>
                <w:noProof/>
              </w:rPr>
            </w:rPrChange>
          </w:rPr>
          <w:instrText>HYPERLINK \l "_Toc441593019"</w:instrText>
        </w:r>
        <w:r w:rsidRPr="00E7115E">
          <w:rPr>
            <w:rStyle w:val="Hyperlink"/>
            <w:b w:val="0"/>
            <w:noProof/>
            <w:color w:val="auto"/>
            <w:rPrChange w:id="3303" w:author="Nagendra Dhakar" w:date="2016-01-26T17:32:00Z">
              <w:rPr>
                <w:rStyle w:val="Hyperlink"/>
                <w:noProof/>
              </w:rPr>
            </w:rPrChange>
          </w:rPr>
          <w:instrText xml:space="preserve"> </w:instrText>
        </w:r>
        <w:r w:rsidRPr="00E7115E">
          <w:rPr>
            <w:rStyle w:val="Hyperlink"/>
            <w:b w:val="0"/>
            <w:noProof/>
            <w:color w:val="auto"/>
            <w:rPrChange w:id="3304" w:author="Nagendra Dhakar" w:date="2016-01-26T17:32:00Z">
              <w:rPr>
                <w:rStyle w:val="Hyperlink"/>
                <w:noProof/>
              </w:rPr>
            </w:rPrChange>
          </w:rPr>
        </w:r>
        <w:r w:rsidRPr="00E7115E">
          <w:rPr>
            <w:rStyle w:val="Hyperlink"/>
            <w:b w:val="0"/>
            <w:noProof/>
            <w:color w:val="auto"/>
            <w:rPrChange w:id="3305" w:author="Nagendra Dhakar" w:date="2016-01-26T17:32:00Z">
              <w:rPr>
                <w:rStyle w:val="Hyperlink"/>
                <w:noProof/>
              </w:rPr>
            </w:rPrChange>
          </w:rPr>
          <w:fldChar w:fldCharType="separate"/>
        </w:r>
        <w:r w:rsidRPr="00E7115E">
          <w:rPr>
            <w:rStyle w:val="Hyperlink"/>
            <w:b w:val="0"/>
            <w:noProof/>
            <w:color w:val="auto"/>
            <w:rPrChange w:id="3306" w:author="Nagendra Dhakar" w:date="2016-01-26T17:32:00Z">
              <w:rPr>
                <w:rStyle w:val="Hyperlink"/>
                <w:noProof/>
              </w:rPr>
            </w:rPrChange>
          </w:rPr>
          <w:t>Table 4.50 Transit Assignment Flow Table</w:t>
        </w:r>
        <w:r w:rsidRPr="00E7115E">
          <w:rPr>
            <w:b w:val="0"/>
            <w:noProof/>
            <w:webHidden/>
            <w:color w:val="auto"/>
            <w:rPrChange w:id="3307" w:author="Nagendra Dhakar" w:date="2016-01-26T17:32:00Z">
              <w:rPr>
                <w:noProof/>
                <w:webHidden/>
              </w:rPr>
            </w:rPrChange>
          </w:rPr>
          <w:tab/>
        </w:r>
        <w:r w:rsidRPr="00E7115E">
          <w:rPr>
            <w:b w:val="0"/>
            <w:noProof/>
            <w:webHidden/>
            <w:color w:val="auto"/>
            <w:rPrChange w:id="3308" w:author="Nagendra Dhakar" w:date="2016-01-26T17:32:00Z">
              <w:rPr>
                <w:noProof/>
                <w:webHidden/>
              </w:rPr>
            </w:rPrChange>
          </w:rPr>
          <w:fldChar w:fldCharType="begin"/>
        </w:r>
        <w:r w:rsidRPr="00E7115E">
          <w:rPr>
            <w:b w:val="0"/>
            <w:noProof/>
            <w:webHidden/>
            <w:color w:val="auto"/>
            <w:rPrChange w:id="3309" w:author="Nagendra Dhakar" w:date="2016-01-26T17:32:00Z">
              <w:rPr>
                <w:noProof/>
                <w:webHidden/>
              </w:rPr>
            </w:rPrChange>
          </w:rPr>
          <w:instrText xml:space="preserve"> PAGEREF _Toc441593019 \h </w:instrText>
        </w:r>
        <w:r w:rsidRPr="00E7115E">
          <w:rPr>
            <w:b w:val="0"/>
            <w:noProof/>
            <w:webHidden/>
            <w:color w:val="auto"/>
            <w:rPrChange w:id="3310" w:author="Nagendra Dhakar" w:date="2016-01-26T17:32:00Z">
              <w:rPr>
                <w:noProof/>
                <w:webHidden/>
              </w:rPr>
            </w:rPrChange>
          </w:rPr>
        </w:r>
      </w:ins>
      <w:r w:rsidRPr="00E7115E">
        <w:rPr>
          <w:b w:val="0"/>
          <w:noProof/>
          <w:webHidden/>
          <w:color w:val="auto"/>
          <w:rPrChange w:id="3311" w:author="Nagendra Dhakar" w:date="2016-01-26T17:32:00Z">
            <w:rPr>
              <w:noProof/>
              <w:webHidden/>
            </w:rPr>
          </w:rPrChange>
        </w:rPr>
        <w:fldChar w:fldCharType="separate"/>
      </w:r>
      <w:ins w:id="3312" w:author="Nagendra Dhakar" w:date="2016-01-26T17:32:00Z">
        <w:r w:rsidRPr="00E7115E">
          <w:rPr>
            <w:b w:val="0"/>
            <w:noProof/>
            <w:webHidden/>
            <w:color w:val="auto"/>
            <w:rPrChange w:id="3313" w:author="Nagendra Dhakar" w:date="2016-01-26T17:32:00Z">
              <w:rPr>
                <w:noProof/>
                <w:webHidden/>
              </w:rPr>
            </w:rPrChange>
          </w:rPr>
          <w:t>99</w:t>
        </w:r>
        <w:r w:rsidRPr="00E7115E">
          <w:rPr>
            <w:b w:val="0"/>
            <w:noProof/>
            <w:webHidden/>
            <w:color w:val="auto"/>
            <w:rPrChange w:id="3314" w:author="Nagendra Dhakar" w:date="2016-01-26T17:32:00Z">
              <w:rPr>
                <w:noProof/>
                <w:webHidden/>
              </w:rPr>
            </w:rPrChange>
          </w:rPr>
          <w:fldChar w:fldCharType="end"/>
        </w:r>
        <w:r w:rsidRPr="00E7115E">
          <w:rPr>
            <w:rStyle w:val="Hyperlink"/>
            <w:b w:val="0"/>
            <w:noProof/>
            <w:color w:val="auto"/>
            <w:rPrChange w:id="3315" w:author="Nagendra Dhakar" w:date="2016-01-26T17:32:00Z">
              <w:rPr>
                <w:rStyle w:val="Hyperlink"/>
                <w:noProof/>
              </w:rPr>
            </w:rPrChange>
          </w:rPr>
          <w:fldChar w:fldCharType="end"/>
        </w:r>
      </w:ins>
    </w:p>
    <w:p w14:paraId="7FD288B2" w14:textId="77777777" w:rsidR="00E7115E" w:rsidRPr="00E7115E" w:rsidRDefault="00E7115E">
      <w:pPr>
        <w:pStyle w:val="TableofFigures"/>
        <w:rPr>
          <w:ins w:id="3316" w:author="Nagendra Dhakar" w:date="2016-01-26T17:32:00Z"/>
          <w:rFonts w:asciiTheme="minorHAnsi" w:eastAsiaTheme="minorEastAsia" w:hAnsiTheme="minorHAnsi"/>
          <w:b w:val="0"/>
          <w:caps w:val="0"/>
          <w:noProof/>
          <w:color w:val="auto"/>
          <w:sz w:val="22"/>
          <w:rPrChange w:id="3317" w:author="Nagendra Dhakar" w:date="2016-01-26T17:32:00Z">
            <w:rPr>
              <w:ins w:id="3318" w:author="Nagendra Dhakar" w:date="2016-01-26T17:32:00Z"/>
              <w:rFonts w:asciiTheme="minorHAnsi" w:eastAsiaTheme="minorEastAsia" w:hAnsiTheme="minorHAnsi"/>
              <w:b w:val="0"/>
              <w:caps w:val="0"/>
              <w:noProof/>
              <w:color w:val="auto"/>
              <w:sz w:val="22"/>
            </w:rPr>
          </w:rPrChange>
        </w:rPr>
      </w:pPr>
      <w:ins w:id="3319" w:author="Nagendra Dhakar" w:date="2016-01-26T17:32:00Z">
        <w:r w:rsidRPr="00E7115E">
          <w:rPr>
            <w:rStyle w:val="Hyperlink"/>
            <w:b w:val="0"/>
            <w:noProof/>
            <w:color w:val="auto"/>
            <w:rPrChange w:id="3320" w:author="Nagendra Dhakar" w:date="2016-01-26T17:32:00Z">
              <w:rPr>
                <w:rStyle w:val="Hyperlink"/>
                <w:noProof/>
              </w:rPr>
            </w:rPrChange>
          </w:rPr>
          <w:fldChar w:fldCharType="begin"/>
        </w:r>
        <w:r w:rsidRPr="00E7115E">
          <w:rPr>
            <w:rStyle w:val="Hyperlink"/>
            <w:b w:val="0"/>
            <w:noProof/>
            <w:color w:val="auto"/>
            <w:rPrChange w:id="3321" w:author="Nagendra Dhakar" w:date="2016-01-26T17:32:00Z">
              <w:rPr>
                <w:rStyle w:val="Hyperlink"/>
                <w:noProof/>
              </w:rPr>
            </w:rPrChange>
          </w:rPr>
          <w:instrText xml:space="preserve"> </w:instrText>
        </w:r>
        <w:r w:rsidRPr="00E7115E">
          <w:rPr>
            <w:b w:val="0"/>
            <w:noProof/>
            <w:color w:val="auto"/>
            <w:rPrChange w:id="3322" w:author="Nagendra Dhakar" w:date="2016-01-26T17:32:00Z">
              <w:rPr>
                <w:noProof/>
              </w:rPr>
            </w:rPrChange>
          </w:rPr>
          <w:instrText>HYPERLINK \l "_Toc441593020"</w:instrText>
        </w:r>
        <w:r w:rsidRPr="00E7115E">
          <w:rPr>
            <w:rStyle w:val="Hyperlink"/>
            <w:b w:val="0"/>
            <w:noProof/>
            <w:color w:val="auto"/>
            <w:rPrChange w:id="3323" w:author="Nagendra Dhakar" w:date="2016-01-26T17:32:00Z">
              <w:rPr>
                <w:rStyle w:val="Hyperlink"/>
                <w:noProof/>
              </w:rPr>
            </w:rPrChange>
          </w:rPr>
          <w:instrText xml:space="preserve"> </w:instrText>
        </w:r>
        <w:r w:rsidRPr="00E7115E">
          <w:rPr>
            <w:rStyle w:val="Hyperlink"/>
            <w:b w:val="0"/>
            <w:noProof/>
            <w:color w:val="auto"/>
            <w:rPrChange w:id="3324" w:author="Nagendra Dhakar" w:date="2016-01-26T17:32:00Z">
              <w:rPr>
                <w:rStyle w:val="Hyperlink"/>
                <w:noProof/>
              </w:rPr>
            </w:rPrChange>
          </w:rPr>
        </w:r>
        <w:r w:rsidRPr="00E7115E">
          <w:rPr>
            <w:rStyle w:val="Hyperlink"/>
            <w:b w:val="0"/>
            <w:noProof/>
            <w:color w:val="auto"/>
            <w:rPrChange w:id="3325" w:author="Nagendra Dhakar" w:date="2016-01-26T17:32:00Z">
              <w:rPr>
                <w:rStyle w:val="Hyperlink"/>
                <w:noProof/>
              </w:rPr>
            </w:rPrChange>
          </w:rPr>
          <w:fldChar w:fldCharType="separate"/>
        </w:r>
        <w:r w:rsidRPr="00E7115E">
          <w:rPr>
            <w:rStyle w:val="Hyperlink"/>
            <w:b w:val="0"/>
            <w:noProof/>
            <w:color w:val="auto"/>
            <w:rPrChange w:id="3326" w:author="Nagendra Dhakar" w:date="2016-01-26T17:32:00Z">
              <w:rPr>
                <w:rStyle w:val="Hyperlink"/>
                <w:noProof/>
              </w:rPr>
            </w:rPrChange>
          </w:rPr>
          <w:t>Table 4.51 Transit Assignment Non-transit Flow Table</w:t>
        </w:r>
        <w:r w:rsidRPr="00E7115E">
          <w:rPr>
            <w:b w:val="0"/>
            <w:noProof/>
            <w:webHidden/>
            <w:color w:val="auto"/>
            <w:rPrChange w:id="3327" w:author="Nagendra Dhakar" w:date="2016-01-26T17:32:00Z">
              <w:rPr>
                <w:noProof/>
                <w:webHidden/>
              </w:rPr>
            </w:rPrChange>
          </w:rPr>
          <w:tab/>
        </w:r>
        <w:r w:rsidRPr="00E7115E">
          <w:rPr>
            <w:b w:val="0"/>
            <w:noProof/>
            <w:webHidden/>
            <w:color w:val="auto"/>
            <w:rPrChange w:id="3328" w:author="Nagendra Dhakar" w:date="2016-01-26T17:32:00Z">
              <w:rPr>
                <w:noProof/>
                <w:webHidden/>
              </w:rPr>
            </w:rPrChange>
          </w:rPr>
          <w:fldChar w:fldCharType="begin"/>
        </w:r>
        <w:r w:rsidRPr="00E7115E">
          <w:rPr>
            <w:b w:val="0"/>
            <w:noProof/>
            <w:webHidden/>
            <w:color w:val="auto"/>
            <w:rPrChange w:id="3329" w:author="Nagendra Dhakar" w:date="2016-01-26T17:32:00Z">
              <w:rPr>
                <w:noProof/>
                <w:webHidden/>
              </w:rPr>
            </w:rPrChange>
          </w:rPr>
          <w:instrText xml:space="preserve"> PAGEREF _Toc441593020 \h </w:instrText>
        </w:r>
        <w:r w:rsidRPr="00E7115E">
          <w:rPr>
            <w:b w:val="0"/>
            <w:noProof/>
            <w:webHidden/>
            <w:color w:val="auto"/>
            <w:rPrChange w:id="3330" w:author="Nagendra Dhakar" w:date="2016-01-26T17:32:00Z">
              <w:rPr>
                <w:noProof/>
                <w:webHidden/>
              </w:rPr>
            </w:rPrChange>
          </w:rPr>
        </w:r>
      </w:ins>
      <w:r w:rsidRPr="00E7115E">
        <w:rPr>
          <w:b w:val="0"/>
          <w:noProof/>
          <w:webHidden/>
          <w:color w:val="auto"/>
          <w:rPrChange w:id="3331" w:author="Nagendra Dhakar" w:date="2016-01-26T17:32:00Z">
            <w:rPr>
              <w:noProof/>
              <w:webHidden/>
            </w:rPr>
          </w:rPrChange>
        </w:rPr>
        <w:fldChar w:fldCharType="separate"/>
      </w:r>
      <w:ins w:id="3332" w:author="Nagendra Dhakar" w:date="2016-01-26T17:32:00Z">
        <w:r w:rsidRPr="00E7115E">
          <w:rPr>
            <w:b w:val="0"/>
            <w:noProof/>
            <w:webHidden/>
            <w:color w:val="auto"/>
            <w:rPrChange w:id="3333" w:author="Nagendra Dhakar" w:date="2016-01-26T17:32:00Z">
              <w:rPr>
                <w:noProof/>
                <w:webHidden/>
              </w:rPr>
            </w:rPrChange>
          </w:rPr>
          <w:t>100</w:t>
        </w:r>
        <w:r w:rsidRPr="00E7115E">
          <w:rPr>
            <w:b w:val="0"/>
            <w:noProof/>
            <w:webHidden/>
            <w:color w:val="auto"/>
            <w:rPrChange w:id="3334" w:author="Nagendra Dhakar" w:date="2016-01-26T17:32:00Z">
              <w:rPr>
                <w:noProof/>
                <w:webHidden/>
              </w:rPr>
            </w:rPrChange>
          </w:rPr>
          <w:fldChar w:fldCharType="end"/>
        </w:r>
        <w:r w:rsidRPr="00E7115E">
          <w:rPr>
            <w:rStyle w:val="Hyperlink"/>
            <w:b w:val="0"/>
            <w:noProof/>
            <w:color w:val="auto"/>
            <w:rPrChange w:id="3335" w:author="Nagendra Dhakar" w:date="2016-01-26T17:32:00Z">
              <w:rPr>
                <w:rStyle w:val="Hyperlink"/>
                <w:noProof/>
              </w:rPr>
            </w:rPrChange>
          </w:rPr>
          <w:fldChar w:fldCharType="end"/>
        </w:r>
      </w:ins>
    </w:p>
    <w:p w14:paraId="4AD30FFF" w14:textId="77777777" w:rsidR="00E7115E" w:rsidRPr="00E7115E" w:rsidRDefault="00E7115E">
      <w:pPr>
        <w:pStyle w:val="TableofFigures"/>
        <w:rPr>
          <w:ins w:id="3336" w:author="Nagendra Dhakar" w:date="2016-01-26T17:32:00Z"/>
          <w:rFonts w:asciiTheme="minorHAnsi" w:eastAsiaTheme="minorEastAsia" w:hAnsiTheme="minorHAnsi"/>
          <w:b w:val="0"/>
          <w:caps w:val="0"/>
          <w:noProof/>
          <w:color w:val="auto"/>
          <w:sz w:val="22"/>
          <w:rPrChange w:id="3337" w:author="Nagendra Dhakar" w:date="2016-01-26T17:32:00Z">
            <w:rPr>
              <w:ins w:id="3338" w:author="Nagendra Dhakar" w:date="2016-01-26T17:32:00Z"/>
              <w:rFonts w:asciiTheme="minorHAnsi" w:eastAsiaTheme="minorEastAsia" w:hAnsiTheme="minorHAnsi"/>
              <w:b w:val="0"/>
              <w:caps w:val="0"/>
              <w:noProof/>
              <w:color w:val="auto"/>
              <w:sz w:val="22"/>
            </w:rPr>
          </w:rPrChange>
        </w:rPr>
      </w:pPr>
      <w:ins w:id="3339" w:author="Nagendra Dhakar" w:date="2016-01-26T17:32:00Z">
        <w:r w:rsidRPr="00E7115E">
          <w:rPr>
            <w:rStyle w:val="Hyperlink"/>
            <w:b w:val="0"/>
            <w:noProof/>
            <w:color w:val="auto"/>
            <w:rPrChange w:id="3340" w:author="Nagendra Dhakar" w:date="2016-01-26T17:32:00Z">
              <w:rPr>
                <w:rStyle w:val="Hyperlink"/>
                <w:noProof/>
              </w:rPr>
            </w:rPrChange>
          </w:rPr>
          <w:fldChar w:fldCharType="begin"/>
        </w:r>
        <w:r w:rsidRPr="00E7115E">
          <w:rPr>
            <w:rStyle w:val="Hyperlink"/>
            <w:b w:val="0"/>
            <w:noProof/>
            <w:color w:val="auto"/>
            <w:rPrChange w:id="3341" w:author="Nagendra Dhakar" w:date="2016-01-26T17:32:00Z">
              <w:rPr>
                <w:rStyle w:val="Hyperlink"/>
                <w:noProof/>
              </w:rPr>
            </w:rPrChange>
          </w:rPr>
          <w:instrText xml:space="preserve"> </w:instrText>
        </w:r>
        <w:r w:rsidRPr="00E7115E">
          <w:rPr>
            <w:b w:val="0"/>
            <w:noProof/>
            <w:color w:val="auto"/>
            <w:rPrChange w:id="3342" w:author="Nagendra Dhakar" w:date="2016-01-26T17:32:00Z">
              <w:rPr>
                <w:noProof/>
              </w:rPr>
            </w:rPrChange>
          </w:rPr>
          <w:instrText>HYPERLINK \l "_Toc441593021"</w:instrText>
        </w:r>
        <w:r w:rsidRPr="00E7115E">
          <w:rPr>
            <w:rStyle w:val="Hyperlink"/>
            <w:b w:val="0"/>
            <w:noProof/>
            <w:color w:val="auto"/>
            <w:rPrChange w:id="3343" w:author="Nagendra Dhakar" w:date="2016-01-26T17:32:00Z">
              <w:rPr>
                <w:rStyle w:val="Hyperlink"/>
                <w:noProof/>
              </w:rPr>
            </w:rPrChange>
          </w:rPr>
          <w:instrText xml:space="preserve"> </w:instrText>
        </w:r>
        <w:r w:rsidRPr="00E7115E">
          <w:rPr>
            <w:rStyle w:val="Hyperlink"/>
            <w:b w:val="0"/>
            <w:noProof/>
            <w:color w:val="auto"/>
            <w:rPrChange w:id="3344" w:author="Nagendra Dhakar" w:date="2016-01-26T17:32:00Z">
              <w:rPr>
                <w:rStyle w:val="Hyperlink"/>
                <w:noProof/>
              </w:rPr>
            </w:rPrChange>
          </w:rPr>
        </w:r>
        <w:r w:rsidRPr="00E7115E">
          <w:rPr>
            <w:rStyle w:val="Hyperlink"/>
            <w:b w:val="0"/>
            <w:noProof/>
            <w:color w:val="auto"/>
            <w:rPrChange w:id="3345" w:author="Nagendra Dhakar" w:date="2016-01-26T17:32:00Z">
              <w:rPr>
                <w:rStyle w:val="Hyperlink"/>
                <w:noProof/>
              </w:rPr>
            </w:rPrChange>
          </w:rPr>
          <w:fldChar w:fldCharType="separate"/>
        </w:r>
        <w:r w:rsidRPr="00E7115E">
          <w:rPr>
            <w:rStyle w:val="Hyperlink"/>
            <w:b w:val="0"/>
            <w:noProof/>
            <w:color w:val="auto"/>
            <w:rPrChange w:id="3346" w:author="Nagendra Dhakar" w:date="2016-01-26T17:32:00Z">
              <w:rPr>
                <w:rStyle w:val="Hyperlink"/>
                <w:noProof/>
              </w:rPr>
            </w:rPrChange>
          </w:rPr>
          <w:t>Table 4.52 Transit Assignment Aggregated Flow Table</w:t>
        </w:r>
        <w:r w:rsidRPr="00E7115E">
          <w:rPr>
            <w:b w:val="0"/>
            <w:noProof/>
            <w:webHidden/>
            <w:color w:val="auto"/>
            <w:rPrChange w:id="3347" w:author="Nagendra Dhakar" w:date="2016-01-26T17:32:00Z">
              <w:rPr>
                <w:noProof/>
                <w:webHidden/>
              </w:rPr>
            </w:rPrChange>
          </w:rPr>
          <w:tab/>
        </w:r>
        <w:r w:rsidRPr="00E7115E">
          <w:rPr>
            <w:b w:val="0"/>
            <w:noProof/>
            <w:webHidden/>
            <w:color w:val="auto"/>
            <w:rPrChange w:id="3348" w:author="Nagendra Dhakar" w:date="2016-01-26T17:32:00Z">
              <w:rPr>
                <w:noProof/>
                <w:webHidden/>
              </w:rPr>
            </w:rPrChange>
          </w:rPr>
          <w:fldChar w:fldCharType="begin"/>
        </w:r>
        <w:r w:rsidRPr="00E7115E">
          <w:rPr>
            <w:b w:val="0"/>
            <w:noProof/>
            <w:webHidden/>
            <w:color w:val="auto"/>
            <w:rPrChange w:id="3349" w:author="Nagendra Dhakar" w:date="2016-01-26T17:32:00Z">
              <w:rPr>
                <w:noProof/>
                <w:webHidden/>
              </w:rPr>
            </w:rPrChange>
          </w:rPr>
          <w:instrText xml:space="preserve"> PAGEREF _Toc441593021 \h </w:instrText>
        </w:r>
        <w:r w:rsidRPr="00E7115E">
          <w:rPr>
            <w:b w:val="0"/>
            <w:noProof/>
            <w:webHidden/>
            <w:color w:val="auto"/>
            <w:rPrChange w:id="3350" w:author="Nagendra Dhakar" w:date="2016-01-26T17:32:00Z">
              <w:rPr>
                <w:noProof/>
                <w:webHidden/>
              </w:rPr>
            </w:rPrChange>
          </w:rPr>
        </w:r>
      </w:ins>
      <w:r w:rsidRPr="00E7115E">
        <w:rPr>
          <w:b w:val="0"/>
          <w:noProof/>
          <w:webHidden/>
          <w:color w:val="auto"/>
          <w:rPrChange w:id="3351" w:author="Nagendra Dhakar" w:date="2016-01-26T17:32:00Z">
            <w:rPr>
              <w:noProof/>
              <w:webHidden/>
            </w:rPr>
          </w:rPrChange>
        </w:rPr>
        <w:fldChar w:fldCharType="separate"/>
      </w:r>
      <w:ins w:id="3352" w:author="Nagendra Dhakar" w:date="2016-01-26T17:32:00Z">
        <w:r w:rsidRPr="00E7115E">
          <w:rPr>
            <w:b w:val="0"/>
            <w:noProof/>
            <w:webHidden/>
            <w:color w:val="auto"/>
            <w:rPrChange w:id="3353" w:author="Nagendra Dhakar" w:date="2016-01-26T17:32:00Z">
              <w:rPr>
                <w:noProof/>
                <w:webHidden/>
              </w:rPr>
            </w:rPrChange>
          </w:rPr>
          <w:t>100</w:t>
        </w:r>
        <w:r w:rsidRPr="00E7115E">
          <w:rPr>
            <w:b w:val="0"/>
            <w:noProof/>
            <w:webHidden/>
            <w:color w:val="auto"/>
            <w:rPrChange w:id="3354" w:author="Nagendra Dhakar" w:date="2016-01-26T17:32:00Z">
              <w:rPr>
                <w:noProof/>
                <w:webHidden/>
              </w:rPr>
            </w:rPrChange>
          </w:rPr>
          <w:fldChar w:fldCharType="end"/>
        </w:r>
        <w:r w:rsidRPr="00E7115E">
          <w:rPr>
            <w:rStyle w:val="Hyperlink"/>
            <w:b w:val="0"/>
            <w:noProof/>
            <w:color w:val="auto"/>
            <w:rPrChange w:id="3355" w:author="Nagendra Dhakar" w:date="2016-01-26T17:32:00Z">
              <w:rPr>
                <w:rStyle w:val="Hyperlink"/>
                <w:noProof/>
              </w:rPr>
            </w:rPrChange>
          </w:rPr>
          <w:fldChar w:fldCharType="end"/>
        </w:r>
      </w:ins>
    </w:p>
    <w:p w14:paraId="1E1982E1" w14:textId="77777777" w:rsidR="00E7115E" w:rsidRPr="00E7115E" w:rsidRDefault="00E7115E">
      <w:pPr>
        <w:pStyle w:val="TableofFigures"/>
        <w:rPr>
          <w:ins w:id="3356" w:author="Nagendra Dhakar" w:date="2016-01-26T17:32:00Z"/>
          <w:rFonts w:asciiTheme="minorHAnsi" w:eastAsiaTheme="minorEastAsia" w:hAnsiTheme="minorHAnsi"/>
          <w:b w:val="0"/>
          <w:caps w:val="0"/>
          <w:noProof/>
          <w:color w:val="auto"/>
          <w:sz w:val="22"/>
          <w:rPrChange w:id="3357" w:author="Nagendra Dhakar" w:date="2016-01-26T17:32:00Z">
            <w:rPr>
              <w:ins w:id="3358" w:author="Nagendra Dhakar" w:date="2016-01-26T17:32:00Z"/>
              <w:rFonts w:asciiTheme="minorHAnsi" w:eastAsiaTheme="minorEastAsia" w:hAnsiTheme="minorHAnsi"/>
              <w:b w:val="0"/>
              <w:caps w:val="0"/>
              <w:noProof/>
              <w:color w:val="auto"/>
              <w:sz w:val="22"/>
            </w:rPr>
          </w:rPrChange>
        </w:rPr>
      </w:pPr>
      <w:ins w:id="3359" w:author="Nagendra Dhakar" w:date="2016-01-26T17:32:00Z">
        <w:r w:rsidRPr="00E7115E">
          <w:rPr>
            <w:rStyle w:val="Hyperlink"/>
            <w:b w:val="0"/>
            <w:noProof/>
            <w:color w:val="auto"/>
            <w:rPrChange w:id="3360" w:author="Nagendra Dhakar" w:date="2016-01-26T17:32:00Z">
              <w:rPr>
                <w:rStyle w:val="Hyperlink"/>
                <w:noProof/>
              </w:rPr>
            </w:rPrChange>
          </w:rPr>
          <w:fldChar w:fldCharType="begin"/>
        </w:r>
        <w:r w:rsidRPr="00E7115E">
          <w:rPr>
            <w:rStyle w:val="Hyperlink"/>
            <w:b w:val="0"/>
            <w:noProof/>
            <w:color w:val="auto"/>
            <w:rPrChange w:id="3361" w:author="Nagendra Dhakar" w:date="2016-01-26T17:32:00Z">
              <w:rPr>
                <w:rStyle w:val="Hyperlink"/>
                <w:noProof/>
              </w:rPr>
            </w:rPrChange>
          </w:rPr>
          <w:instrText xml:space="preserve"> </w:instrText>
        </w:r>
        <w:r w:rsidRPr="00E7115E">
          <w:rPr>
            <w:b w:val="0"/>
            <w:noProof/>
            <w:color w:val="auto"/>
            <w:rPrChange w:id="3362" w:author="Nagendra Dhakar" w:date="2016-01-26T17:32:00Z">
              <w:rPr>
                <w:noProof/>
              </w:rPr>
            </w:rPrChange>
          </w:rPr>
          <w:instrText>HYPERLINK \l "_Toc441593022"</w:instrText>
        </w:r>
        <w:r w:rsidRPr="00E7115E">
          <w:rPr>
            <w:rStyle w:val="Hyperlink"/>
            <w:b w:val="0"/>
            <w:noProof/>
            <w:color w:val="auto"/>
            <w:rPrChange w:id="3363" w:author="Nagendra Dhakar" w:date="2016-01-26T17:32:00Z">
              <w:rPr>
                <w:rStyle w:val="Hyperlink"/>
                <w:noProof/>
              </w:rPr>
            </w:rPrChange>
          </w:rPr>
          <w:instrText xml:space="preserve"> </w:instrText>
        </w:r>
        <w:r w:rsidRPr="00E7115E">
          <w:rPr>
            <w:rStyle w:val="Hyperlink"/>
            <w:b w:val="0"/>
            <w:noProof/>
            <w:color w:val="auto"/>
            <w:rPrChange w:id="3364" w:author="Nagendra Dhakar" w:date="2016-01-26T17:32:00Z">
              <w:rPr>
                <w:rStyle w:val="Hyperlink"/>
                <w:noProof/>
              </w:rPr>
            </w:rPrChange>
          </w:rPr>
        </w:r>
        <w:r w:rsidRPr="00E7115E">
          <w:rPr>
            <w:rStyle w:val="Hyperlink"/>
            <w:b w:val="0"/>
            <w:noProof/>
            <w:color w:val="auto"/>
            <w:rPrChange w:id="3365" w:author="Nagendra Dhakar" w:date="2016-01-26T17:32:00Z">
              <w:rPr>
                <w:rStyle w:val="Hyperlink"/>
                <w:noProof/>
              </w:rPr>
            </w:rPrChange>
          </w:rPr>
          <w:fldChar w:fldCharType="separate"/>
        </w:r>
        <w:r w:rsidRPr="00E7115E">
          <w:rPr>
            <w:rStyle w:val="Hyperlink"/>
            <w:b w:val="0"/>
            <w:noProof/>
            <w:color w:val="auto"/>
            <w:rPrChange w:id="3366" w:author="Nagendra Dhakar" w:date="2016-01-26T17:32:00Z">
              <w:rPr>
                <w:rStyle w:val="Hyperlink"/>
                <w:noProof/>
              </w:rPr>
            </w:rPrChange>
          </w:rPr>
          <w:t>Table 4.53 Transit Assignment Boarding / Alighting Table</w:t>
        </w:r>
        <w:r w:rsidRPr="00E7115E">
          <w:rPr>
            <w:b w:val="0"/>
            <w:noProof/>
            <w:webHidden/>
            <w:color w:val="auto"/>
            <w:rPrChange w:id="3367" w:author="Nagendra Dhakar" w:date="2016-01-26T17:32:00Z">
              <w:rPr>
                <w:noProof/>
                <w:webHidden/>
              </w:rPr>
            </w:rPrChange>
          </w:rPr>
          <w:tab/>
        </w:r>
        <w:r w:rsidRPr="00E7115E">
          <w:rPr>
            <w:b w:val="0"/>
            <w:noProof/>
            <w:webHidden/>
            <w:color w:val="auto"/>
            <w:rPrChange w:id="3368" w:author="Nagendra Dhakar" w:date="2016-01-26T17:32:00Z">
              <w:rPr>
                <w:noProof/>
                <w:webHidden/>
              </w:rPr>
            </w:rPrChange>
          </w:rPr>
          <w:fldChar w:fldCharType="begin"/>
        </w:r>
        <w:r w:rsidRPr="00E7115E">
          <w:rPr>
            <w:b w:val="0"/>
            <w:noProof/>
            <w:webHidden/>
            <w:color w:val="auto"/>
            <w:rPrChange w:id="3369" w:author="Nagendra Dhakar" w:date="2016-01-26T17:32:00Z">
              <w:rPr>
                <w:noProof/>
                <w:webHidden/>
              </w:rPr>
            </w:rPrChange>
          </w:rPr>
          <w:instrText xml:space="preserve"> PAGEREF _Toc441593022 \h </w:instrText>
        </w:r>
        <w:r w:rsidRPr="00E7115E">
          <w:rPr>
            <w:b w:val="0"/>
            <w:noProof/>
            <w:webHidden/>
            <w:color w:val="auto"/>
            <w:rPrChange w:id="3370" w:author="Nagendra Dhakar" w:date="2016-01-26T17:32:00Z">
              <w:rPr>
                <w:noProof/>
                <w:webHidden/>
              </w:rPr>
            </w:rPrChange>
          </w:rPr>
        </w:r>
      </w:ins>
      <w:r w:rsidRPr="00E7115E">
        <w:rPr>
          <w:b w:val="0"/>
          <w:noProof/>
          <w:webHidden/>
          <w:color w:val="auto"/>
          <w:rPrChange w:id="3371" w:author="Nagendra Dhakar" w:date="2016-01-26T17:32:00Z">
            <w:rPr>
              <w:noProof/>
              <w:webHidden/>
            </w:rPr>
          </w:rPrChange>
        </w:rPr>
        <w:fldChar w:fldCharType="separate"/>
      </w:r>
      <w:ins w:id="3372" w:author="Nagendra Dhakar" w:date="2016-01-26T17:32:00Z">
        <w:r w:rsidRPr="00E7115E">
          <w:rPr>
            <w:b w:val="0"/>
            <w:noProof/>
            <w:webHidden/>
            <w:color w:val="auto"/>
            <w:rPrChange w:id="3373" w:author="Nagendra Dhakar" w:date="2016-01-26T17:32:00Z">
              <w:rPr>
                <w:noProof/>
                <w:webHidden/>
              </w:rPr>
            </w:rPrChange>
          </w:rPr>
          <w:t>101</w:t>
        </w:r>
        <w:r w:rsidRPr="00E7115E">
          <w:rPr>
            <w:b w:val="0"/>
            <w:noProof/>
            <w:webHidden/>
            <w:color w:val="auto"/>
            <w:rPrChange w:id="3374" w:author="Nagendra Dhakar" w:date="2016-01-26T17:32:00Z">
              <w:rPr>
                <w:noProof/>
                <w:webHidden/>
              </w:rPr>
            </w:rPrChange>
          </w:rPr>
          <w:fldChar w:fldCharType="end"/>
        </w:r>
        <w:r w:rsidRPr="00E7115E">
          <w:rPr>
            <w:rStyle w:val="Hyperlink"/>
            <w:b w:val="0"/>
            <w:noProof/>
            <w:color w:val="auto"/>
            <w:rPrChange w:id="3375" w:author="Nagendra Dhakar" w:date="2016-01-26T17:32:00Z">
              <w:rPr>
                <w:rStyle w:val="Hyperlink"/>
                <w:noProof/>
              </w:rPr>
            </w:rPrChange>
          </w:rPr>
          <w:fldChar w:fldCharType="end"/>
        </w:r>
      </w:ins>
    </w:p>
    <w:p w14:paraId="53BEB207" w14:textId="77777777" w:rsidR="00E7115E" w:rsidRPr="00E7115E" w:rsidRDefault="00E7115E">
      <w:pPr>
        <w:pStyle w:val="TableofFigures"/>
        <w:rPr>
          <w:ins w:id="3376" w:author="Nagendra Dhakar" w:date="2016-01-26T17:32:00Z"/>
          <w:rFonts w:asciiTheme="minorHAnsi" w:eastAsiaTheme="minorEastAsia" w:hAnsiTheme="minorHAnsi"/>
          <w:b w:val="0"/>
          <w:caps w:val="0"/>
          <w:noProof/>
          <w:color w:val="auto"/>
          <w:sz w:val="22"/>
          <w:rPrChange w:id="3377" w:author="Nagendra Dhakar" w:date="2016-01-26T17:32:00Z">
            <w:rPr>
              <w:ins w:id="3378" w:author="Nagendra Dhakar" w:date="2016-01-26T17:32:00Z"/>
              <w:rFonts w:asciiTheme="minorHAnsi" w:eastAsiaTheme="minorEastAsia" w:hAnsiTheme="minorHAnsi"/>
              <w:b w:val="0"/>
              <w:caps w:val="0"/>
              <w:noProof/>
              <w:color w:val="auto"/>
              <w:sz w:val="22"/>
            </w:rPr>
          </w:rPrChange>
        </w:rPr>
      </w:pPr>
      <w:ins w:id="3379" w:author="Nagendra Dhakar" w:date="2016-01-26T17:32:00Z">
        <w:r w:rsidRPr="00E7115E">
          <w:rPr>
            <w:rStyle w:val="Hyperlink"/>
            <w:b w:val="0"/>
            <w:noProof/>
            <w:color w:val="auto"/>
            <w:rPrChange w:id="3380" w:author="Nagendra Dhakar" w:date="2016-01-26T17:32:00Z">
              <w:rPr>
                <w:rStyle w:val="Hyperlink"/>
                <w:noProof/>
              </w:rPr>
            </w:rPrChange>
          </w:rPr>
          <w:fldChar w:fldCharType="begin"/>
        </w:r>
        <w:r w:rsidRPr="00E7115E">
          <w:rPr>
            <w:rStyle w:val="Hyperlink"/>
            <w:b w:val="0"/>
            <w:noProof/>
            <w:color w:val="auto"/>
            <w:rPrChange w:id="3381" w:author="Nagendra Dhakar" w:date="2016-01-26T17:32:00Z">
              <w:rPr>
                <w:rStyle w:val="Hyperlink"/>
                <w:noProof/>
              </w:rPr>
            </w:rPrChange>
          </w:rPr>
          <w:instrText xml:space="preserve"> </w:instrText>
        </w:r>
        <w:r w:rsidRPr="00E7115E">
          <w:rPr>
            <w:b w:val="0"/>
            <w:noProof/>
            <w:color w:val="auto"/>
            <w:rPrChange w:id="3382" w:author="Nagendra Dhakar" w:date="2016-01-26T17:32:00Z">
              <w:rPr>
                <w:noProof/>
              </w:rPr>
            </w:rPrChange>
          </w:rPr>
          <w:instrText>HYPERLINK \l "_Toc441593023"</w:instrText>
        </w:r>
        <w:r w:rsidRPr="00E7115E">
          <w:rPr>
            <w:rStyle w:val="Hyperlink"/>
            <w:b w:val="0"/>
            <w:noProof/>
            <w:color w:val="auto"/>
            <w:rPrChange w:id="3383" w:author="Nagendra Dhakar" w:date="2016-01-26T17:32:00Z">
              <w:rPr>
                <w:rStyle w:val="Hyperlink"/>
                <w:noProof/>
              </w:rPr>
            </w:rPrChange>
          </w:rPr>
          <w:instrText xml:space="preserve"> </w:instrText>
        </w:r>
        <w:r w:rsidRPr="00E7115E">
          <w:rPr>
            <w:rStyle w:val="Hyperlink"/>
            <w:b w:val="0"/>
            <w:noProof/>
            <w:color w:val="auto"/>
            <w:rPrChange w:id="3384" w:author="Nagendra Dhakar" w:date="2016-01-26T17:32:00Z">
              <w:rPr>
                <w:rStyle w:val="Hyperlink"/>
                <w:noProof/>
              </w:rPr>
            </w:rPrChange>
          </w:rPr>
        </w:r>
        <w:r w:rsidRPr="00E7115E">
          <w:rPr>
            <w:rStyle w:val="Hyperlink"/>
            <w:b w:val="0"/>
            <w:noProof/>
            <w:color w:val="auto"/>
            <w:rPrChange w:id="3385" w:author="Nagendra Dhakar" w:date="2016-01-26T17:32:00Z">
              <w:rPr>
                <w:rStyle w:val="Hyperlink"/>
                <w:noProof/>
              </w:rPr>
            </w:rPrChange>
          </w:rPr>
          <w:fldChar w:fldCharType="separate"/>
        </w:r>
        <w:r w:rsidRPr="00E7115E">
          <w:rPr>
            <w:rStyle w:val="Hyperlink"/>
            <w:b w:val="0"/>
            <w:noProof/>
            <w:color w:val="auto"/>
            <w:rPrChange w:id="3386" w:author="Nagendra Dhakar" w:date="2016-01-26T17:32:00Z">
              <w:rPr>
                <w:rStyle w:val="Hyperlink"/>
                <w:noProof/>
              </w:rPr>
            </w:rPrChange>
          </w:rPr>
          <w:t>Table 4.54 Transit Assignment Movement Table</w:t>
        </w:r>
        <w:r w:rsidRPr="00E7115E">
          <w:rPr>
            <w:b w:val="0"/>
            <w:noProof/>
            <w:webHidden/>
            <w:color w:val="auto"/>
            <w:rPrChange w:id="3387" w:author="Nagendra Dhakar" w:date="2016-01-26T17:32:00Z">
              <w:rPr>
                <w:noProof/>
                <w:webHidden/>
              </w:rPr>
            </w:rPrChange>
          </w:rPr>
          <w:tab/>
        </w:r>
        <w:r w:rsidRPr="00E7115E">
          <w:rPr>
            <w:b w:val="0"/>
            <w:noProof/>
            <w:webHidden/>
            <w:color w:val="auto"/>
            <w:rPrChange w:id="3388" w:author="Nagendra Dhakar" w:date="2016-01-26T17:32:00Z">
              <w:rPr>
                <w:noProof/>
                <w:webHidden/>
              </w:rPr>
            </w:rPrChange>
          </w:rPr>
          <w:fldChar w:fldCharType="begin"/>
        </w:r>
        <w:r w:rsidRPr="00E7115E">
          <w:rPr>
            <w:b w:val="0"/>
            <w:noProof/>
            <w:webHidden/>
            <w:color w:val="auto"/>
            <w:rPrChange w:id="3389" w:author="Nagendra Dhakar" w:date="2016-01-26T17:32:00Z">
              <w:rPr>
                <w:noProof/>
                <w:webHidden/>
              </w:rPr>
            </w:rPrChange>
          </w:rPr>
          <w:instrText xml:space="preserve"> PAGEREF _Toc441593023 \h </w:instrText>
        </w:r>
        <w:r w:rsidRPr="00E7115E">
          <w:rPr>
            <w:b w:val="0"/>
            <w:noProof/>
            <w:webHidden/>
            <w:color w:val="auto"/>
            <w:rPrChange w:id="3390" w:author="Nagendra Dhakar" w:date="2016-01-26T17:32:00Z">
              <w:rPr>
                <w:noProof/>
                <w:webHidden/>
              </w:rPr>
            </w:rPrChange>
          </w:rPr>
        </w:r>
      </w:ins>
      <w:r w:rsidRPr="00E7115E">
        <w:rPr>
          <w:b w:val="0"/>
          <w:noProof/>
          <w:webHidden/>
          <w:color w:val="auto"/>
          <w:rPrChange w:id="3391" w:author="Nagendra Dhakar" w:date="2016-01-26T17:32:00Z">
            <w:rPr>
              <w:noProof/>
              <w:webHidden/>
            </w:rPr>
          </w:rPrChange>
        </w:rPr>
        <w:fldChar w:fldCharType="separate"/>
      </w:r>
      <w:ins w:id="3392" w:author="Nagendra Dhakar" w:date="2016-01-26T17:32:00Z">
        <w:r w:rsidRPr="00E7115E">
          <w:rPr>
            <w:b w:val="0"/>
            <w:noProof/>
            <w:webHidden/>
            <w:color w:val="auto"/>
            <w:rPrChange w:id="3393" w:author="Nagendra Dhakar" w:date="2016-01-26T17:32:00Z">
              <w:rPr>
                <w:noProof/>
                <w:webHidden/>
              </w:rPr>
            </w:rPrChange>
          </w:rPr>
          <w:t>101</w:t>
        </w:r>
        <w:r w:rsidRPr="00E7115E">
          <w:rPr>
            <w:b w:val="0"/>
            <w:noProof/>
            <w:webHidden/>
            <w:color w:val="auto"/>
            <w:rPrChange w:id="3394" w:author="Nagendra Dhakar" w:date="2016-01-26T17:32:00Z">
              <w:rPr>
                <w:noProof/>
                <w:webHidden/>
              </w:rPr>
            </w:rPrChange>
          </w:rPr>
          <w:fldChar w:fldCharType="end"/>
        </w:r>
        <w:r w:rsidRPr="00E7115E">
          <w:rPr>
            <w:rStyle w:val="Hyperlink"/>
            <w:b w:val="0"/>
            <w:noProof/>
            <w:color w:val="auto"/>
            <w:rPrChange w:id="3395" w:author="Nagendra Dhakar" w:date="2016-01-26T17:32:00Z">
              <w:rPr>
                <w:rStyle w:val="Hyperlink"/>
                <w:noProof/>
              </w:rPr>
            </w:rPrChange>
          </w:rPr>
          <w:fldChar w:fldCharType="end"/>
        </w:r>
      </w:ins>
    </w:p>
    <w:p w14:paraId="55C08A89" w14:textId="77777777" w:rsidR="00E7115E" w:rsidRPr="00E7115E" w:rsidRDefault="00E7115E">
      <w:pPr>
        <w:pStyle w:val="TableofFigures"/>
        <w:rPr>
          <w:ins w:id="3396" w:author="Nagendra Dhakar" w:date="2016-01-26T17:32:00Z"/>
          <w:rFonts w:asciiTheme="minorHAnsi" w:eastAsiaTheme="minorEastAsia" w:hAnsiTheme="minorHAnsi"/>
          <w:b w:val="0"/>
          <w:caps w:val="0"/>
          <w:noProof/>
          <w:color w:val="auto"/>
          <w:sz w:val="22"/>
          <w:rPrChange w:id="3397" w:author="Nagendra Dhakar" w:date="2016-01-26T17:32:00Z">
            <w:rPr>
              <w:ins w:id="3398" w:author="Nagendra Dhakar" w:date="2016-01-26T17:32:00Z"/>
              <w:rFonts w:asciiTheme="minorHAnsi" w:eastAsiaTheme="minorEastAsia" w:hAnsiTheme="minorHAnsi"/>
              <w:b w:val="0"/>
              <w:caps w:val="0"/>
              <w:noProof/>
              <w:color w:val="auto"/>
              <w:sz w:val="22"/>
            </w:rPr>
          </w:rPrChange>
        </w:rPr>
      </w:pPr>
      <w:ins w:id="3399" w:author="Nagendra Dhakar" w:date="2016-01-26T17:32:00Z">
        <w:r w:rsidRPr="00E7115E">
          <w:rPr>
            <w:rStyle w:val="Hyperlink"/>
            <w:b w:val="0"/>
            <w:noProof/>
            <w:color w:val="auto"/>
            <w:rPrChange w:id="3400" w:author="Nagendra Dhakar" w:date="2016-01-26T17:32:00Z">
              <w:rPr>
                <w:rStyle w:val="Hyperlink"/>
                <w:noProof/>
              </w:rPr>
            </w:rPrChange>
          </w:rPr>
          <w:fldChar w:fldCharType="begin"/>
        </w:r>
        <w:r w:rsidRPr="00E7115E">
          <w:rPr>
            <w:rStyle w:val="Hyperlink"/>
            <w:b w:val="0"/>
            <w:noProof/>
            <w:color w:val="auto"/>
            <w:rPrChange w:id="3401" w:author="Nagendra Dhakar" w:date="2016-01-26T17:32:00Z">
              <w:rPr>
                <w:rStyle w:val="Hyperlink"/>
                <w:noProof/>
              </w:rPr>
            </w:rPrChange>
          </w:rPr>
          <w:instrText xml:space="preserve"> </w:instrText>
        </w:r>
        <w:r w:rsidRPr="00E7115E">
          <w:rPr>
            <w:b w:val="0"/>
            <w:noProof/>
            <w:color w:val="auto"/>
            <w:rPrChange w:id="3402" w:author="Nagendra Dhakar" w:date="2016-01-26T17:32:00Z">
              <w:rPr>
                <w:noProof/>
              </w:rPr>
            </w:rPrChange>
          </w:rPr>
          <w:instrText>HYPERLINK \l "_Toc441593024"</w:instrText>
        </w:r>
        <w:r w:rsidRPr="00E7115E">
          <w:rPr>
            <w:rStyle w:val="Hyperlink"/>
            <w:b w:val="0"/>
            <w:noProof/>
            <w:color w:val="auto"/>
            <w:rPrChange w:id="3403" w:author="Nagendra Dhakar" w:date="2016-01-26T17:32:00Z">
              <w:rPr>
                <w:rStyle w:val="Hyperlink"/>
                <w:noProof/>
              </w:rPr>
            </w:rPrChange>
          </w:rPr>
          <w:instrText xml:space="preserve"> </w:instrText>
        </w:r>
        <w:r w:rsidRPr="00E7115E">
          <w:rPr>
            <w:rStyle w:val="Hyperlink"/>
            <w:b w:val="0"/>
            <w:noProof/>
            <w:color w:val="auto"/>
            <w:rPrChange w:id="3404" w:author="Nagendra Dhakar" w:date="2016-01-26T17:32:00Z">
              <w:rPr>
                <w:rStyle w:val="Hyperlink"/>
                <w:noProof/>
              </w:rPr>
            </w:rPrChange>
          </w:rPr>
        </w:r>
        <w:r w:rsidRPr="00E7115E">
          <w:rPr>
            <w:rStyle w:val="Hyperlink"/>
            <w:b w:val="0"/>
            <w:noProof/>
            <w:color w:val="auto"/>
            <w:rPrChange w:id="3405" w:author="Nagendra Dhakar" w:date="2016-01-26T17:32:00Z">
              <w:rPr>
                <w:rStyle w:val="Hyperlink"/>
                <w:noProof/>
              </w:rPr>
            </w:rPrChange>
          </w:rPr>
          <w:fldChar w:fldCharType="separate"/>
        </w:r>
        <w:r w:rsidRPr="00E7115E">
          <w:rPr>
            <w:rStyle w:val="Hyperlink"/>
            <w:b w:val="0"/>
            <w:noProof/>
            <w:color w:val="auto"/>
            <w:rPrChange w:id="3406" w:author="Nagendra Dhakar" w:date="2016-01-26T17:32:00Z">
              <w:rPr>
                <w:rStyle w:val="Hyperlink"/>
                <w:noProof/>
              </w:rPr>
            </w:rPrChange>
          </w:rPr>
          <w:t>Table 4.55 Highway Assignment Combined Flow Table</w:t>
        </w:r>
        <w:r w:rsidRPr="00E7115E">
          <w:rPr>
            <w:b w:val="0"/>
            <w:noProof/>
            <w:webHidden/>
            <w:color w:val="auto"/>
            <w:rPrChange w:id="3407" w:author="Nagendra Dhakar" w:date="2016-01-26T17:32:00Z">
              <w:rPr>
                <w:noProof/>
                <w:webHidden/>
              </w:rPr>
            </w:rPrChange>
          </w:rPr>
          <w:tab/>
        </w:r>
        <w:r w:rsidRPr="00E7115E">
          <w:rPr>
            <w:b w:val="0"/>
            <w:noProof/>
            <w:webHidden/>
            <w:color w:val="auto"/>
            <w:rPrChange w:id="3408" w:author="Nagendra Dhakar" w:date="2016-01-26T17:32:00Z">
              <w:rPr>
                <w:noProof/>
                <w:webHidden/>
              </w:rPr>
            </w:rPrChange>
          </w:rPr>
          <w:fldChar w:fldCharType="begin"/>
        </w:r>
        <w:r w:rsidRPr="00E7115E">
          <w:rPr>
            <w:b w:val="0"/>
            <w:noProof/>
            <w:webHidden/>
            <w:color w:val="auto"/>
            <w:rPrChange w:id="3409" w:author="Nagendra Dhakar" w:date="2016-01-26T17:32:00Z">
              <w:rPr>
                <w:noProof/>
                <w:webHidden/>
              </w:rPr>
            </w:rPrChange>
          </w:rPr>
          <w:instrText xml:space="preserve"> PAGEREF _Toc441593024 \h </w:instrText>
        </w:r>
        <w:r w:rsidRPr="00E7115E">
          <w:rPr>
            <w:b w:val="0"/>
            <w:noProof/>
            <w:webHidden/>
            <w:color w:val="auto"/>
            <w:rPrChange w:id="3410" w:author="Nagendra Dhakar" w:date="2016-01-26T17:32:00Z">
              <w:rPr>
                <w:noProof/>
                <w:webHidden/>
              </w:rPr>
            </w:rPrChange>
          </w:rPr>
        </w:r>
      </w:ins>
      <w:r w:rsidRPr="00E7115E">
        <w:rPr>
          <w:b w:val="0"/>
          <w:noProof/>
          <w:webHidden/>
          <w:color w:val="auto"/>
          <w:rPrChange w:id="3411" w:author="Nagendra Dhakar" w:date="2016-01-26T17:32:00Z">
            <w:rPr>
              <w:noProof/>
              <w:webHidden/>
            </w:rPr>
          </w:rPrChange>
        </w:rPr>
        <w:fldChar w:fldCharType="separate"/>
      </w:r>
      <w:ins w:id="3412" w:author="Nagendra Dhakar" w:date="2016-01-26T17:32:00Z">
        <w:r w:rsidRPr="00E7115E">
          <w:rPr>
            <w:b w:val="0"/>
            <w:noProof/>
            <w:webHidden/>
            <w:color w:val="auto"/>
            <w:rPrChange w:id="3413" w:author="Nagendra Dhakar" w:date="2016-01-26T17:32:00Z">
              <w:rPr>
                <w:noProof/>
                <w:webHidden/>
              </w:rPr>
            </w:rPrChange>
          </w:rPr>
          <w:t>102</w:t>
        </w:r>
        <w:r w:rsidRPr="00E7115E">
          <w:rPr>
            <w:b w:val="0"/>
            <w:noProof/>
            <w:webHidden/>
            <w:color w:val="auto"/>
            <w:rPrChange w:id="3414" w:author="Nagendra Dhakar" w:date="2016-01-26T17:32:00Z">
              <w:rPr>
                <w:noProof/>
                <w:webHidden/>
              </w:rPr>
            </w:rPrChange>
          </w:rPr>
          <w:fldChar w:fldCharType="end"/>
        </w:r>
        <w:r w:rsidRPr="00E7115E">
          <w:rPr>
            <w:rStyle w:val="Hyperlink"/>
            <w:b w:val="0"/>
            <w:noProof/>
            <w:color w:val="auto"/>
            <w:rPrChange w:id="3415" w:author="Nagendra Dhakar" w:date="2016-01-26T17:32:00Z">
              <w:rPr>
                <w:rStyle w:val="Hyperlink"/>
                <w:noProof/>
              </w:rPr>
            </w:rPrChange>
          </w:rPr>
          <w:fldChar w:fldCharType="end"/>
        </w:r>
      </w:ins>
    </w:p>
    <w:p w14:paraId="568F9B5C" w14:textId="77777777" w:rsidR="00E7115E" w:rsidRPr="00E7115E" w:rsidRDefault="00E7115E">
      <w:pPr>
        <w:pStyle w:val="TableofFigures"/>
        <w:rPr>
          <w:ins w:id="3416" w:author="Nagendra Dhakar" w:date="2016-01-26T17:32:00Z"/>
          <w:rFonts w:asciiTheme="minorHAnsi" w:eastAsiaTheme="minorEastAsia" w:hAnsiTheme="minorHAnsi"/>
          <w:b w:val="0"/>
          <w:caps w:val="0"/>
          <w:noProof/>
          <w:color w:val="auto"/>
          <w:sz w:val="22"/>
          <w:rPrChange w:id="3417" w:author="Nagendra Dhakar" w:date="2016-01-26T17:32:00Z">
            <w:rPr>
              <w:ins w:id="3418" w:author="Nagendra Dhakar" w:date="2016-01-26T17:32:00Z"/>
              <w:rFonts w:asciiTheme="minorHAnsi" w:eastAsiaTheme="minorEastAsia" w:hAnsiTheme="minorHAnsi"/>
              <w:b w:val="0"/>
              <w:caps w:val="0"/>
              <w:noProof/>
              <w:color w:val="auto"/>
              <w:sz w:val="22"/>
            </w:rPr>
          </w:rPrChange>
        </w:rPr>
      </w:pPr>
      <w:ins w:id="3419" w:author="Nagendra Dhakar" w:date="2016-01-26T17:32:00Z">
        <w:r w:rsidRPr="00E7115E">
          <w:rPr>
            <w:rStyle w:val="Hyperlink"/>
            <w:b w:val="0"/>
            <w:noProof/>
            <w:color w:val="auto"/>
            <w:rPrChange w:id="3420" w:author="Nagendra Dhakar" w:date="2016-01-26T17:32:00Z">
              <w:rPr>
                <w:rStyle w:val="Hyperlink"/>
                <w:noProof/>
              </w:rPr>
            </w:rPrChange>
          </w:rPr>
          <w:fldChar w:fldCharType="begin"/>
        </w:r>
        <w:r w:rsidRPr="00E7115E">
          <w:rPr>
            <w:rStyle w:val="Hyperlink"/>
            <w:b w:val="0"/>
            <w:noProof/>
            <w:color w:val="auto"/>
            <w:rPrChange w:id="3421" w:author="Nagendra Dhakar" w:date="2016-01-26T17:32:00Z">
              <w:rPr>
                <w:rStyle w:val="Hyperlink"/>
                <w:noProof/>
              </w:rPr>
            </w:rPrChange>
          </w:rPr>
          <w:instrText xml:space="preserve"> </w:instrText>
        </w:r>
        <w:r w:rsidRPr="00E7115E">
          <w:rPr>
            <w:b w:val="0"/>
            <w:noProof/>
            <w:color w:val="auto"/>
            <w:rPrChange w:id="3422" w:author="Nagendra Dhakar" w:date="2016-01-26T17:32:00Z">
              <w:rPr>
                <w:noProof/>
              </w:rPr>
            </w:rPrChange>
          </w:rPr>
          <w:instrText>HYPERLINK \l "_Toc441593025"</w:instrText>
        </w:r>
        <w:r w:rsidRPr="00E7115E">
          <w:rPr>
            <w:rStyle w:val="Hyperlink"/>
            <w:b w:val="0"/>
            <w:noProof/>
            <w:color w:val="auto"/>
            <w:rPrChange w:id="3423" w:author="Nagendra Dhakar" w:date="2016-01-26T17:32:00Z">
              <w:rPr>
                <w:rStyle w:val="Hyperlink"/>
                <w:noProof/>
              </w:rPr>
            </w:rPrChange>
          </w:rPr>
          <w:instrText xml:space="preserve"> </w:instrText>
        </w:r>
        <w:r w:rsidRPr="00E7115E">
          <w:rPr>
            <w:rStyle w:val="Hyperlink"/>
            <w:b w:val="0"/>
            <w:noProof/>
            <w:color w:val="auto"/>
            <w:rPrChange w:id="3424" w:author="Nagendra Dhakar" w:date="2016-01-26T17:32:00Z">
              <w:rPr>
                <w:rStyle w:val="Hyperlink"/>
                <w:noProof/>
              </w:rPr>
            </w:rPrChange>
          </w:rPr>
        </w:r>
        <w:r w:rsidRPr="00E7115E">
          <w:rPr>
            <w:rStyle w:val="Hyperlink"/>
            <w:b w:val="0"/>
            <w:noProof/>
            <w:color w:val="auto"/>
            <w:rPrChange w:id="3425" w:author="Nagendra Dhakar" w:date="2016-01-26T17:32:00Z">
              <w:rPr>
                <w:rStyle w:val="Hyperlink"/>
                <w:noProof/>
              </w:rPr>
            </w:rPrChange>
          </w:rPr>
          <w:fldChar w:fldCharType="separate"/>
        </w:r>
        <w:r w:rsidRPr="00E7115E">
          <w:rPr>
            <w:rStyle w:val="Hyperlink"/>
            <w:b w:val="0"/>
            <w:noProof/>
            <w:color w:val="auto"/>
            <w:rPrChange w:id="3426" w:author="Nagendra Dhakar" w:date="2016-01-26T17:32:00Z">
              <w:rPr>
                <w:rStyle w:val="Hyperlink"/>
                <w:noProof/>
              </w:rPr>
            </w:rPrChange>
          </w:rPr>
          <w:t>Table 4.56 Transit Assignment summary by time-of-day and mode</w:t>
        </w:r>
        <w:r w:rsidRPr="00E7115E">
          <w:rPr>
            <w:b w:val="0"/>
            <w:noProof/>
            <w:webHidden/>
            <w:color w:val="auto"/>
            <w:rPrChange w:id="3427" w:author="Nagendra Dhakar" w:date="2016-01-26T17:32:00Z">
              <w:rPr>
                <w:noProof/>
                <w:webHidden/>
              </w:rPr>
            </w:rPrChange>
          </w:rPr>
          <w:tab/>
        </w:r>
        <w:r w:rsidRPr="00E7115E">
          <w:rPr>
            <w:b w:val="0"/>
            <w:noProof/>
            <w:webHidden/>
            <w:color w:val="auto"/>
            <w:rPrChange w:id="3428" w:author="Nagendra Dhakar" w:date="2016-01-26T17:32:00Z">
              <w:rPr>
                <w:noProof/>
                <w:webHidden/>
              </w:rPr>
            </w:rPrChange>
          </w:rPr>
          <w:fldChar w:fldCharType="begin"/>
        </w:r>
        <w:r w:rsidRPr="00E7115E">
          <w:rPr>
            <w:b w:val="0"/>
            <w:noProof/>
            <w:webHidden/>
            <w:color w:val="auto"/>
            <w:rPrChange w:id="3429" w:author="Nagendra Dhakar" w:date="2016-01-26T17:32:00Z">
              <w:rPr>
                <w:noProof/>
                <w:webHidden/>
              </w:rPr>
            </w:rPrChange>
          </w:rPr>
          <w:instrText xml:space="preserve"> PAGEREF _Toc441593025 \h </w:instrText>
        </w:r>
        <w:r w:rsidRPr="00E7115E">
          <w:rPr>
            <w:b w:val="0"/>
            <w:noProof/>
            <w:webHidden/>
            <w:color w:val="auto"/>
            <w:rPrChange w:id="3430" w:author="Nagendra Dhakar" w:date="2016-01-26T17:32:00Z">
              <w:rPr>
                <w:noProof/>
                <w:webHidden/>
              </w:rPr>
            </w:rPrChange>
          </w:rPr>
        </w:r>
      </w:ins>
      <w:r w:rsidRPr="00E7115E">
        <w:rPr>
          <w:b w:val="0"/>
          <w:noProof/>
          <w:webHidden/>
          <w:color w:val="auto"/>
          <w:rPrChange w:id="3431" w:author="Nagendra Dhakar" w:date="2016-01-26T17:32:00Z">
            <w:rPr>
              <w:noProof/>
              <w:webHidden/>
            </w:rPr>
          </w:rPrChange>
        </w:rPr>
        <w:fldChar w:fldCharType="separate"/>
      </w:r>
      <w:ins w:id="3432" w:author="Nagendra Dhakar" w:date="2016-01-26T17:32:00Z">
        <w:r w:rsidRPr="00E7115E">
          <w:rPr>
            <w:b w:val="0"/>
            <w:noProof/>
            <w:webHidden/>
            <w:color w:val="auto"/>
            <w:rPrChange w:id="3433" w:author="Nagendra Dhakar" w:date="2016-01-26T17:32:00Z">
              <w:rPr>
                <w:noProof/>
                <w:webHidden/>
              </w:rPr>
            </w:rPrChange>
          </w:rPr>
          <w:t>108</w:t>
        </w:r>
        <w:r w:rsidRPr="00E7115E">
          <w:rPr>
            <w:b w:val="0"/>
            <w:noProof/>
            <w:webHidden/>
            <w:color w:val="auto"/>
            <w:rPrChange w:id="3434" w:author="Nagendra Dhakar" w:date="2016-01-26T17:32:00Z">
              <w:rPr>
                <w:noProof/>
                <w:webHidden/>
              </w:rPr>
            </w:rPrChange>
          </w:rPr>
          <w:fldChar w:fldCharType="end"/>
        </w:r>
        <w:r w:rsidRPr="00E7115E">
          <w:rPr>
            <w:rStyle w:val="Hyperlink"/>
            <w:b w:val="0"/>
            <w:noProof/>
            <w:color w:val="auto"/>
            <w:rPrChange w:id="3435" w:author="Nagendra Dhakar" w:date="2016-01-26T17:32:00Z">
              <w:rPr>
                <w:rStyle w:val="Hyperlink"/>
                <w:noProof/>
              </w:rPr>
            </w:rPrChange>
          </w:rPr>
          <w:fldChar w:fldCharType="end"/>
        </w:r>
      </w:ins>
    </w:p>
    <w:p w14:paraId="5E480059" w14:textId="77777777" w:rsidR="00E7115E" w:rsidRPr="00E7115E" w:rsidRDefault="00E7115E">
      <w:pPr>
        <w:pStyle w:val="TableofFigures"/>
        <w:rPr>
          <w:ins w:id="3436" w:author="Nagendra Dhakar" w:date="2016-01-26T17:32:00Z"/>
          <w:rFonts w:asciiTheme="minorHAnsi" w:eastAsiaTheme="minorEastAsia" w:hAnsiTheme="minorHAnsi"/>
          <w:b w:val="0"/>
          <w:caps w:val="0"/>
          <w:noProof/>
          <w:color w:val="auto"/>
          <w:sz w:val="22"/>
          <w:rPrChange w:id="3437" w:author="Nagendra Dhakar" w:date="2016-01-26T17:32:00Z">
            <w:rPr>
              <w:ins w:id="3438" w:author="Nagendra Dhakar" w:date="2016-01-26T17:32:00Z"/>
              <w:rFonts w:asciiTheme="minorHAnsi" w:eastAsiaTheme="minorEastAsia" w:hAnsiTheme="minorHAnsi"/>
              <w:b w:val="0"/>
              <w:caps w:val="0"/>
              <w:noProof/>
              <w:color w:val="auto"/>
              <w:sz w:val="22"/>
            </w:rPr>
          </w:rPrChange>
        </w:rPr>
      </w:pPr>
      <w:ins w:id="3439" w:author="Nagendra Dhakar" w:date="2016-01-26T17:32:00Z">
        <w:r w:rsidRPr="00E7115E">
          <w:rPr>
            <w:rStyle w:val="Hyperlink"/>
            <w:b w:val="0"/>
            <w:noProof/>
            <w:color w:val="auto"/>
            <w:rPrChange w:id="3440" w:author="Nagendra Dhakar" w:date="2016-01-26T17:32:00Z">
              <w:rPr>
                <w:rStyle w:val="Hyperlink"/>
                <w:noProof/>
              </w:rPr>
            </w:rPrChange>
          </w:rPr>
          <w:fldChar w:fldCharType="begin"/>
        </w:r>
        <w:r w:rsidRPr="00E7115E">
          <w:rPr>
            <w:rStyle w:val="Hyperlink"/>
            <w:b w:val="0"/>
            <w:noProof/>
            <w:color w:val="auto"/>
            <w:rPrChange w:id="3441" w:author="Nagendra Dhakar" w:date="2016-01-26T17:32:00Z">
              <w:rPr>
                <w:rStyle w:val="Hyperlink"/>
                <w:noProof/>
              </w:rPr>
            </w:rPrChange>
          </w:rPr>
          <w:instrText xml:space="preserve"> </w:instrText>
        </w:r>
        <w:r w:rsidRPr="00E7115E">
          <w:rPr>
            <w:b w:val="0"/>
            <w:noProof/>
            <w:color w:val="auto"/>
            <w:rPrChange w:id="3442" w:author="Nagendra Dhakar" w:date="2016-01-26T17:32:00Z">
              <w:rPr>
                <w:noProof/>
              </w:rPr>
            </w:rPrChange>
          </w:rPr>
          <w:instrText>HYPERLINK \l "_Toc441593026"</w:instrText>
        </w:r>
        <w:r w:rsidRPr="00E7115E">
          <w:rPr>
            <w:rStyle w:val="Hyperlink"/>
            <w:b w:val="0"/>
            <w:noProof/>
            <w:color w:val="auto"/>
            <w:rPrChange w:id="3443" w:author="Nagendra Dhakar" w:date="2016-01-26T17:32:00Z">
              <w:rPr>
                <w:rStyle w:val="Hyperlink"/>
                <w:noProof/>
              </w:rPr>
            </w:rPrChange>
          </w:rPr>
          <w:instrText xml:space="preserve"> </w:instrText>
        </w:r>
        <w:r w:rsidRPr="00E7115E">
          <w:rPr>
            <w:rStyle w:val="Hyperlink"/>
            <w:b w:val="0"/>
            <w:noProof/>
            <w:color w:val="auto"/>
            <w:rPrChange w:id="3444" w:author="Nagendra Dhakar" w:date="2016-01-26T17:32:00Z">
              <w:rPr>
                <w:rStyle w:val="Hyperlink"/>
                <w:noProof/>
              </w:rPr>
            </w:rPrChange>
          </w:rPr>
        </w:r>
        <w:r w:rsidRPr="00E7115E">
          <w:rPr>
            <w:rStyle w:val="Hyperlink"/>
            <w:b w:val="0"/>
            <w:noProof/>
            <w:color w:val="auto"/>
            <w:rPrChange w:id="3445" w:author="Nagendra Dhakar" w:date="2016-01-26T17:32:00Z">
              <w:rPr>
                <w:rStyle w:val="Hyperlink"/>
                <w:noProof/>
              </w:rPr>
            </w:rPrChange>
          </w:rPr>
          <w:fldChar w:fldCharType="separate"/>
        </w:r>
        <w:r w:rsidRPr="00E7115E">
          <w:rPr>
            <w:rStyle w:val="Hyperlink"/>
            <w:b w:val="0"/>
            <w:noProof/>
            <w:color w:val="auto"/>
            <w:rPrChange w:id="3446" w:author="Nagendra Dhakar" w:date="2016-01-26T17:32:00Z">
              <w:rPr>
                <w:rStyle w:val="Hyperlink"/>
                <w:noProof/>
              </w:rPr>
            </w:rPrChange>
          </w:rPr>
          <w:t>Table 4.57 Transit Assignment summary by mode</w:t>
        </w:r>
        <w:r w:rsidRPr="00E7115E">
          <w:rPr>
            <w:b w:val="0"/>
            <w:noProof/>
            <w:webHidden/>
            <w:color w:val="auto"/>
            <w:rPrChange w:id="3447" w:author="Nagendra Dhakar" w:date="2016-01-26T17:32:00Z">
              <w:rPr>
                <w:noProof/>
                <w:webHidden/>
              </w:rPr>
            </w:rPrChange>
          </w:rPr>
          <w:tab/>
        </w:r>
        <w:r w:rsidRPr="00E7115E">
          <w:rPr>
            <w:b w:val="0"/>
            <w:noProof/>
            <w:webHidden/>
            <w:color w:val="auto"/>
            <w:rPrChange w:id="3448" w:author="Nagendra Dhakar" w:date="2016-01-26T17:32:00Z">
              <w:rPr>
                <w:noProof/>
                <w:webHidden/>
              </w:rPr>
            </w:rPrChange>
          </w:rPr>
          <w:fldChar w:fldCharType="begin"/>
        </w:r>
        <w:r w:rsidRPr="00E7115E">
          <w:rPr>
            <w:b w:val="0"/>
            <w:noProof/>
            <w:webHidden/>
            <w:color w:val="auto"/>
            <w:rPrChange w:id="3449" w:author="Nagendra Dhakar" w:date="2016-01-26T17:32:00Z">
              <w:rPr>
                <w:noProof/>
                <w:webHidden/>
              </w:rPr>
            </w:rPrChange>
          </w:rPr>
          <w:instrText xml:space="preserve"> PAGEREF _Toc441593026 \h </w:instrText>
        </w:r>
        <w:r w:rsidRPr="00E7115E">
          <w:rPr>
            <w:b w:val="0"/>
            <w:noProof/>
            <w:webHidden/>
            <w:color w:val="auto"/>
            <w:rPrChange w:id="3450" w:author="Nagendra Dhakar" w:date="2016-01-26T17:32:00Z">
              <w:rPr>
                <w:noProof/>
                <w:webHidden/>
              </w:rPr>
            </w:rPrChange>
          </w:rPr>
        </w:r>
      </w:ins>
      <w:r w:rsidRPr="00E7115E">
        <w:rPr>
          <w:b w:val="0"/>
          <w:noProof/>
          <w:webHidden/>
          <w:color w:val="auto"/>
          <w:rPrChange w:id="3451" w:author="Nagendra Dhakar" w:date="2016-01-26T17:32:00Z">
            <w:rPr>
              <w:noProof/>
              <w:webHidden/>
            </w:rPr>
          </w:rPrChange>
        </w:rPr>
        <w:fldChar w:fldCharType="separate"/>
      </w:r>
      <w:ins w:id="3452" w:author="Nagendra Dhakar" w:date="2016-01-26T17:32:00Z">
        <w:r w:rsidRPr="00E7115E">
          <w:rPr>
            <w:b w:val="0"/>
            <w:noProof/>
            <w:webHidden/>
            <w:color w:val="auto"/>
            <w:rPrChange w:id="3453" w:author="Nagendra Dhakar" w:date="2016-01-26T17:32:00Z">
              <w:rPr>
                <w:noProof/>
                <w:webHidden/>
              </w:rPr>
            </w:rPrChange>
          </w:rPr>
          <w:t>109</w:t>
        </w:r>
        <w:r w:rsidRPr="00E7115E">
          <w:rPr>
            <w:b w:val="0"/>
            <w:noProof/>
            <w:webHidden/>
            <w:color w:val="auto"/>
            <w:rPrChange w:id="3454" w:author="Nagendra Dhakar" w:date="2016-01-26T17:32:00Z">
              <w:rPr>
                <w:noProof/>
                <w:webHidden/>
              </w:rPr>
            </w:rPrChange>
          </w:rPr>
          <w:fldChar w:fldCharType="end"/>
        </w:r>
        <w:r w:rsidRPr="00E7115E">
          <w:rPr>
            <w:rStyle w:val="Hyperlink"/>
            <w:b w:val="0"/>
            <w:noProof/>
            <w:color w:val="auto"/>
            <w:rPrChange w:id="3455" w:author="Nagendra Dhakar" w:date="2016-01-26T17:32:00Z">
              <w:rPr>
                <w:rStyle w:val="Hyperlink"/>
                <w:noProof/>
              </w:rPr>
            </w:rPrChange>
          </w:rPr>
          <w:fldChar w:fldCharType="end"/>
        </w:r>
      </w:ins>
    </w:p>
    <w:p w14:paraId="0B422DB4" w14:textId="77777777" w:rsidR="00E7115E" w:rsidRPr="00E7115E" w:rsidRDefault="00E7115E">
      <w:pPr>
        <w:pStyle w:val="TableofFigures"/>
        <w:rPr>
          <w:ins w:id="3456" w:author="Nagendra Dhakar" w:date="2016-01-26T17:32:00Z"/>
          <w:rFonts w:asciiTheme="minorHAnsi" w:eastAsiaTheme="minorEastAsia" w:hAnsiTheme="minorHAnsi"/>
          <w:b w:val="0"/>
          <w:caps w:val="0"/>
          <w:noProof/>
          <w:color w:val="auto"/>
          <w:sz w:val="22"/>
          <w:rPrChange w:id="3457" w:author="Nagendra Dhakar" w:date="2016-01-26T17:32:00Z">
            <w:rPr>
              <w:ins w:id="3458" w:author="Nagendra Dhakar" w:date="2016-01-26T17:32:00Z"/>
              <w:rFonts w:asciiTheme="minorHAnsi" w:eastAsiaTheme="minorEastAsia" w:hAnsiTheme="minorHAnsi"/>
              <w:b w:val="0"/>
              <w:caps w:val="0"/>
              <w:noProof/>
              <w:color w:val="auto"/>
              <w:sz w:val="22"/>
            </w:rPr>
          </w:rPrChange>
        </w:rPr>
      </w:pPr>
      <w:ins w:id="3459" w:author="Nagendra Dhakar" w:date="2016-01-26T17:32:00Z">
        <w:r w:rsidRPr="00E7115E">
          <w:rPr>
            <w:rStyle w:val="Hyperlink"/>
            <w:b w:val="0"/>
            <w:noProof/>
            <w:color w:val="auto"/>
            <w:rPrChange w:id="3460" w:author="Nagendra Dhakar" w:date="2016-01-26T17:32:00Z">
              <w:rPr>
                <w:rStyle w:val="Hyperlink"/>
                <w:noProof/>
              </w:rPr>
            </w:rPrChange>
          </w:rPr>
          <w:fldChar w:fldCharType="begin"/>
        </w:r>
        <w:r w:rsidRPr="00E7115E">
          <w:rPr>
            <w:rStyle w:val="Hyperlink"/>
            <w:b w:val="0"/>
            <w:noProof/>
            <w:color w:val="auto"/>
            <w:rPrChange w:id="3461" w:author="Nagendra Dhakar" w:date="2016-01-26T17:32:00Z">
              <w:rPr>
                <w:rStyle w:val="Hyperlink"/>
                <w:noProof/>
              </w:rPr>
            </w:rPrChange>
          </w:rPr>
          <w:instrText xml:space="preserve"> </w:instrText>
        </w:r>
        <w:r w:rsidRPr="00E7115E">
          <w:rPr>
            <w:b w:val="0"/>
            <w:noProof/>
            <w:color w:val="auto"/>
            <w:rPrChange w:id="3462" w:author="Nagendra Dhakar" w:date="2016-01-26T17:32:00Z">
              <w:rPr>
                <w:noProof/>
              </w:rPr>
            </w:rPrChange>
          </w:rPr>
          <w:instrText>HYPERLINK \l "_Toc441593027"</w:instrText>
        </w:r>
        <w:r w:rsidRPr="00E7115E">
          <w:rPr>
            <w:rStyle w:val="Hyperlink"/>
            <w:b w:val="0"/>
            <w:noProof/>
            <w:color w:val="auto"/>
            <w:rPrChange w:id="3463" w:author="Nagendra Dhakar" w:date="2016-01-26T17:32:00Z">
              <w:rPr>
                <w:rStyle w:val="Hyperlink"/>
                <w:noProof/>
              </w:rPr>
            </w:rPrChange>
          </w:rPr>
          <w:instrText xml:space="preserve"> </w:instrText>
        </w:r>
        <w:r w:rsidRPr="00E7115E">
          <w:rPr>
            <w:rStyle w:val="Hyperlink"/>
            <w:b w:val="0"/>
            <w:noProof/>
            <w:color w:val="auto"/>
            <w:rPrChange w:id="3464" w:author="Nagendra Dhakar" w:date="2016-01-26T17:32:00Z">
              <w:rPr>
                <w:rStyle w:val="Hyperlink"/>
                <w:noProof/>
              </w:rPr>
            </w:rPrChange>
          </w:rPr>
        </w:r>
        <w:r w:rsidRPr="00E7115E">
          <w:rPr>
            <w:rStyle w:val="Hyperlink"/>
            <w:b w:val="0"/>
            <w:noProof/>
            <w:color w:val="auto"/>
            <w:rPrChange w:id="3465" w:author="Nagendra Dhakar" w:date="2016-01-26T17:32:00Z">
              <w:rPr>
                <w:rStyle w:val="Hyperlink"/>
                <w:noProof/>
              </w:rPr>
            </w:rPrChange>
          </w:rPr>
          <w:fldChar w:fldCharType="separate"/>
        </w:r>
        <w:r w:rsidRPr="00E7115E">
          <w:rPr>
            <w:rStyle w:val="Hyperlink"/>
            <w:b w:val="0"/>
            <w:noProof/>
            <w:color w:val="auto"/>
            <w:rPrChange w:id="3466" w:author="Nagendra Dhakar" w:date="2016-01-26T17:32:00Z">
              <w:rPr>
                <w:rStyle w:val="Hyperlink"/>
                <w:noProof/>
              </w:rPr>
            </w:rPrChange>
          </w:rPr>
          <w:t>Table 4.58 Transit Assignment summary transfer rates by time-of-day</w:t>
        </w:r>
        <w:r w:rsidRPr="00E7115E">
          <w:rPr>
            <w:b w:val="0"/>
            <w:noProof/>
            <w:webHidden/>
            <w:color w:val="auto"/>
            <w:rPrChange w:id="3467" w:author="Nagendra Dhakar" w:date="2016-01-26T17:32:00Z">
              <w:rPr>
                <w:noProof/>
                <w:webHidden/>
              </w:rPr>
            </w:rPrChange>
          </w:rPr>
          <w:tab/>
        </w:r>
        <w:r w:rsidRPr="00E7115E">
          <w:rPr>
            <w:b w:val="0"/>
            <w:noProof/>
            <w:webHidden/>
            <w:color w:val="auto"/>
            <w:rPrChange w:id="3468" w:author="Nagendra Dhakar" w:date="2016-01-26T17:32:00Z">
              <w:rPr>
                <w:noProof/>
                <w:webHidden/>
              </w:rPr>
            </w:rPrChange>
          </w:rPr>
          <w:fldChar w:fldCharType="begin"/>
        </w:r>
        <w:r w:rsidRPr="00E7115E">
          <w:rPr>
            <w:b w:val="0"/>
            <w:noProof/>
            <w:webHidden/>
            <w:color w:val="auto"/>
            <w:rPrChange w:id="3469" w:author="Nagendra Dhakar" w:date="2016-01-26T17:32:00Z">
              <w:rPr>
                <w:noProof/>
                <w:webHidden/>
              </w:rPr>
            </w:rPrChange>
          </w:rPr>
          <w:instrText xml:space="preserve"> PAGEREF _Toc441593027 \h </w:instrText>
        </w:r>
        <w:r w:rsidRPr="00E7115E">
          <w:rPr>
            <w:b w:val="0"/>
            <w:noProof/>
            <w:webHidden/>
            <w:color w:val="auto"/>
            <w:rPrChange w:id="3470" w:author="Nagendra Dhakar" w:date="2016-01-26T17:32:00Z">
              <w:rPr>
                <w:noProof/>
                <w:webHidden/>
              </w:rPr>
            </w:rPrChange>
          </w:rPr>
        </w:r>
      </w:ins>
      <w:r w:rsidRPr="00E7115E">
        <w:rPr>
          <w:b w:val="0"/>
          <w:noProof/>
          <w:webHidden/>
          <w:color w:val="auto"/>
          <w:rPrChange w:id="3471" w:author="Nagendra Dhakar" w:date="2016-01-26T17:32:00Z">
            <w:rPr>
              <w:noProof/>
              <w:webHidden/>
            </w:rPr>
          </w:rPrChange>
        </w:rPr>
        <w:fldChar w:fldCharType="separate"/>
      </w:r>
      <w:ins w:id="3472" w:author="Nagendra Dhakar" w:date="2016-01-26T17:32:00Z">
        <w:r w:rsidRPr="00E7115E">
          <w:rPr>
            <w:b w:val="0"/>
            <w:noProof/>
            <w:webHidden/>
            <w:color w:val="auto"/>
            <w:rPrChange w:id="3473" w:author="Nagendra Dhakar" w:date="2016-01-26T17:32:00Z">
              <w:rPr>
                <w:noProof/>
                <w:webHidden/>
              </w:rPr>
            </w:rPrChange>
          </w:rPr>
          <w:t>109</w:t>
        </w:r>
        <w:r w:rsidRPr="00E7115E">
          <w:rPr>
            <w:b w:val="0"/>
            <w:noProof/>
            <w:webHidden/>
            <w:color w:val="auto"/>
            <w:rPrChange w:id="3474" w:author="Nagendra Dhakar" w:date="2016-01-26T17:32:00Z">
              <w:rPr>
                <w:noProof/>
                <w:webHidden/>
              </w:rPr>
            </w:rPrChange>
          </w:rPr>
          <w:fldChar w:fldCharType="end"/>
        </w:r>
        <w:r w:rsidRPr="00E7115E">
          <w:rPr>
            <w:rStyle w:val="Hyperlink"/>
            <w:b w:val="0"/>
            <w:noProof/>
            <w:color w:val="auto"/>
            <w:rPrChange w:id="3475" w:author="Nagendra Dhakar" w:date="2016-01-26T17:32:00Z">
              <w:rPr>
                <w:rStyle w:val="Hyperlink"/>
                <w:noProof/>
              </w:rPr>
            </w:rPrChange>
          </w:rPr>
          <w:fldChar w:fldCharType="end"/>
        </w:r>
      </w:ins>
    </w:p>
    <w:p w14:paraId="04DFFDEE" w14:textId="77777777" w:rsidR="00E7115E" w:rsidRPr="00E7115E" w:rsidRDefault="00E7115E">
      <w:pPr>
        <w:pStyle w:val="TableofFigures"/>
        <w:rPr>
          <w:ins w:id="3476" w:author="Nagendra Dhakar" w:date="2016-01-26T17:32:00Z"/>
          <w:rFonts w:asciiTheme="minorHAnsi" w:eastAsiaTheme="minorEastAsia" w:hAnsiTheme="minorHAnsi"/>
          <w:b w:val="0"/>
          <w:caps w:val="0"/>
          <w:noProof/>
          <w:color w:val="auto"/>
          <w:sz w:val="22"/>
          <w:rPrChange w:id="3477" w:author="Nagendra Dhakar" w:date="2016-01-26T17:32:00Z">
            <w:rPr>
              <w:ins w:id="3478" w:author="Nagendra Dhakar" w:date="2016-01-26T17:32:00Z"/>
              <w:rFonts w:asciiTheme="minorHAnsi" w:eastAsiaTheme="minorEastAsia" w:hAnsiTheme="minorHAnsi"/>
              <w:b w:val="0"/>
              <w:caps w:val="0"/>
              <w:noProof/>
              <w:color w:val="auto"/>
              <w:sz w:val="22"/>
            </w:rPr>
          </w:rPrChange>
        </w:rPr>
      </w:pPr>
      <w:ins w:id="3479" w:author="Nagendra Dhakar" w:date="2016-01-26T17:32:00Z">
        <w:r w:rsidRPr="00E7115E">
          <w:rPr>
            <w:rStyle w:val="Hyperlink"/>
            <w:b w:val="0"/>
            <w:noProof/>
            <w:color w:val="auto"/>
            <w:rPrChange w:id="3480" w:author="Nagendra Dhakar" w:date="2016-01-26T17:32:00Z">
              <w:rPr>
                <w:rStyle w:val="Hyperlink"/>
                <w:noProof/>
              </w:rPr>
            </w:rPrChange>
          </w:rPr>
          <w:fldChar w:fldCharType="begin"/>
        </w:r>
        <w:r w:rsidRPr="00E7115E">
          <w:rPr>
            <w:rStyle w:val="Hyperlink"/>
            <w:b w:val="0"/>
            <w:noProof/>
            <w:color w:val="auto"/>
            <w:rPrChange w:id="3481" w:author="Nagendra Dhakar" w:date="2016-01-26T17:32:00Z">
              <w:rPr>
                <w:rStyle w:val="Hyperlink"/>
                <w:noProof/>
              </w:rPr>
            </w:rPrChange>
          </w:rPr>
          <w:instrText xml:space="preserve"> </w:instrText>
        </w:r>
        <w:r w:rsidRPr="00E7115E">
          <w:rPr>
            <w:b w:val="0"/>
            <w:noProof/>
            <w:color w:val="auto"/>
            <w:rPrChange w:id="3482" w:author="Nagendra Dhakar" w:date="2016-01-26T17:32:00Z">
              <w:rPr>
                <w:noProof/>
              </w:rPr>
            </w:rPrChange>
          </w:rPr>
          <w:instrText>HYPERLINK \l "_Toc441593028"</w:instrText>
        </w:r>
        <w:r w:rsidRPr="00E7115E">
          <w:rPr>
            <w:rStyle w:val="Hyperlink"/>
            <w:b w:val="0"/>
            <w:noProof/>
            <w:color w:val="auto"/>
            <w:rPrChange w:id="3483" w:author="Nagendra Dhakar" w:date="2016-01-26T17:32:00Z">
              <w:rPr>
                <w:rStyle w:val="Hyperlink"/>
                <w:noProof/>
              </w:rPr>
            </w:rPrChange>
          </w:rPr>
          <w:instrText xml:space="preserve"> </w:instrText>
        </w:r>
        <w:r w:rsidRPr="00E7115E">
          <w:rPr>
            <w:rStyle w:val="Hyperlink"/>
            <w:b w:val="0"/>
            <w:noProof/>
            <w:color w:val="auto"/>
            <w:rPrChange w:id="3484" w:author="Nagendra Dhakar" w:date="2016-01-26T17:32:00Z">
              <w:rPr>
                <w:rStyle w:val="Hyperlink"/>
                <w:noProof/>
              </w:rPr>
            </w:rPrChange>
          </w:rPr>
        </w:r>
        <w:r w:rsidRPr="00E7115E">
          <w:rPr>
            <w:rStyle w:val="Hyperlink"/>
            <w:b w:val="0"/>
            <w:noProof/>
            <w:color w:val="auto"/>
            <w:rPrChange w:id="3485" w:author="Nagendra Dhakar" w:date="2016-01-26T17:32:00Z">
              <w:rPr>
                <w:rStyle w:val="Hyperlink"/>
                <w:noProof/>
              </w:rPr>
            </w:rPrChange>
          </w:rPr>
          <w:fldChar w:fldCharType="separate"/>
        </w:r>
        <w:r w:rsidRPr="00E7115E">
          <w:rPr>
            <w:rStyle w:val="Hyperlink"/>
            <w:b w:val="0"/>
            <w:noProof/>
            <w:color w:val="auto"/>
            <w:rPrChange w:id="3486" w:author="Nagendra Dhakar" w:date="2016-01-26T17:32:00Z">
              <w:rPr>
                <w:rStyle w:val="Hyperlink"/>
                <w:noProof/>
              </w:rPr>
            </w:rPrChange>
          </w:rPr>
          <w:t>Table 4.59 Transit assignment summary boardings by route (Aggregate)</w:t>
        </w:r>
        <w:r w:rsidRPr="00E7115E">
          <w:rPr>
            <w:b w:val="0"/>
            <w:noProof/>
            <w:webHidden/>
            <w:color w:val="auto"/>
            <w:rPrChange w:id="3487" w:author="Nagendra Dhakar" w:date="2016-01-26T17:32:00Z">
              <w:rPr>
                <w:noProof/>
                <w:webHidden/>
              </w:rPr>
            </w:rPrChange>
          </w:rPr>
          <w:tab/>
        </w:r>
        <w:r w:rsidRPr="00E7115E">
          <w:rPr>
            <w:b w:val="0"/>
            <w:noProof/>
            <w:webHidden/>
            <w:color w:val="auto"/>
            <w:rPrChange w:id="3488" w:author="Nagendra Dhakar" w:date="2016-01-26T17:32:00Z">
              <w:rPr>
                <w:noProof/>
                <w:webHidden/>
              </w:rPr>
            </w:rPrChange>
          </w:rPr>
          <w:fldChar w:fldCharType="begin"/>
        </w:r>
        <w:r w:rsidRPr="00E7115E">
          <w:rPr>
            <w:b w:val="0"/>
            <w:noProof/>
            <w:webHidden/>
            <w:color w:val="auto"/>
            <w:rPrChange w:id="3489" w:author="Nagendra Dhakar" w:date="2016-01-26T17:32:00Z">
              <w:rPr>
                <w:noProof/>
                <w:webHidden/>
              </w:rPr>
            </w:rPrChange>
          </w:rPr>
          <w:instrText xml:space="preserve"> PAGEREF _Toc441593028 \h </w:instrText>
        </w:r>
        <w:r w:rsidRPr="00E7115E">
          <w:rPr>
            <w:b w:val="0"/>
            <w:noProof/>
            <w:webHidden/>
            <w:color w:val="auto"/>
            <w:rPrChange w:id="3490" w:author="Nagendra Dhakar" w:date="2016-01-26T17:32:00Z">
              <w:rPr>
                <w:noProof/>
                <w:webHidden/>
              </w:rPr>
            </w:rPrChange>
          </w:rPr>
        </w:r>
      </w:ins>
      <w:r w:rsidRPr="00E7115E">
        <w:rPr>
          <w:b w:val="0"/>
          <w:noProof/>
          <w:webHidden/>
          <w:color w:val="auto"/>
          <w:rPrChange w:id="3491" w:author="Nagendra Dhakar" w:date="2016-01-26T17:32:00Z">
            <w:rPr>
              <w:noProof/>
              <w:webHidden/>
            </w:rPr>
          </w:rPrChange>
        </w:rPr>
        <w:fldChar w:fldCharType="separate"/>
      </w:r>
      <w:ins w:id="3492" w:author="Nagendra Dhakar" w:date="2016-01-26T17:32:00Z">
        <w:r w:rsidRPr="00E7115E">
          <w:rPr>
            <w:b w:val="0"/>
            <w:noProof/>
            <w:webHidden/>
            <w:color w:val="auto"/>
            <w:rPrChange w:id="3493" w:author="Nagendra Dhakar" w:date="2016-01-26T17:32:00Z">
              <w:rPr>
                <w:noProof/>
                <w:webHidden/>
              </w:rPr>
            </w:rPrChange>
          </w:rPr>
          <w:t>109</w:t>
        </w:r>
        <w:r w:rsidRPr="00E7115E">
          <w:rPr>
            <w:b w:val="0"/>
            <w:noProof/>
            <w:webHidden/>
            <w:color w:val="auto"/>
            <w:rPrChange w:id="3494" w:author="Nagendra Dhakar" w:date="2016-01-26T17:32:00Z">
              <w:rPr>
                <w:noProof/>
                <w:webHidden/>
              </w:rPr>
            </w:rPrChange>
          </w:rPr>
          <w:fldChar w:fldCharType="end"/>
        </w:r>
        <w:r w:rsidRPr="00E7115E">
          <w:rPr>
            <w:rStyle w:val="Hyperlink"/>
            <w:b w:val="0"/>
            <w:noProof/>
            <w:color w:val="auto"/>
            <w:rPrChange w:id="3495" w:author="Nagendra Dhakar" w:date="2016-01-26T17:32:00Z">
              <w:rPr>
                <w:rStyle w:val="Hyperlink"/>
                <w:noProof/>
              </w:rPr>
            </w:rPrChange>
          </w:rPr>
          <w:fldChar w:fldCharType="end"/>
        </w:r>
      </w:ins>
    </w:p>
    <w:p w14:paraId="201D3508" w14:textId="77777777" w:rsidR="00E7115E" w:rsidRPr="00E7115E" w:rsidRDefault="00E7115E">
      <w:pPr>
        <w:pStyle w:val="TableofFigures"/>
        <w:rPr>
          <w:ins w:id="3496" w:author="Nagendra Dhakar" w:date="2016-01-26T17:32:00Z"/>
          <w:rFonts w:asciiTheme="minorHAnsi" w:eastAsiaTheme="minorEastAsia" w:hAnsiTheme="minorHAnsi"/>
          <w:b w:val="0"/>
          <w:caps w:val="0"/>
          <w:noProof/>
          <w:color w:val="auto"/>
          <w:sz w:val="22"/>
          <w:rPrChange w:id="3497" w:author="Nagendra Dhakar" w:date="2016-01-26T17:32:00Z">
            <w:rPr>
              <w:ins w:id="3498" w:author="Nagendra Dhakar" w:date="2016-01-26T17:32:00Z"/>
              <w:rFonts w:asciiTheme="minorHAnsi" w:eastAsiaTheme="minorEastAsia" w:hAnsiTheme="minorHAnsi"/>
              <w:b w:val="0"/>
              <w:caps w:val="0"/>
              <w:noProof/>
              <w:color w:val="auto"/>
              <w:sz w:val="22"/>
            </w:rPr>
          </w:rPrChange>
        </w:rPr>
      </w:pPr>
      <w:ins w:id="3499" w:author="Nagendra Dhakar" w:date="2016-01-26T17:32:00Z">
        <w:r w:rsidRPr="00E7115E">
          <w:rPr>
            <w:rStyle w:val="Hyperlink"/>
            <w:b w:val="0"/>
            <w:noProof/>
            <w:color w:val="auto"/>
            <w:rPrChange w:id="3500" w:author="Nagendra Dhakar" w:date="2016-01-26T17:32:00Z">
              <w:rPr>
                <w:rStyle w:val="Hyperlink"/>
                <w:noProof/>
              </w:rPr>
            </w:rPrChange>
          </w:rPr>
          <w:fldChar w:fldCharType="begin"/>
        </w:r>
        <w:r w:rsidRPr="00E7115E">
          <w:rPr>
            <w:rStyle w:val="Hyperlink"/>
            <w:b w:val="0"/>
            <w:noProof/>
            <w:color w:val="auto"/>
            <w:rPrChange w:id="3501" w:author="Nagendra Dhakar" w:date="2016-01-26T17:32:00Z">
              <w:rPr>
                <w:rStyle w:val="Hyperlink"/>
                <w:noProof/>
              </w:rPr>
            </w:rPrChange>
          </w:rPr>
          <w:instrText xml:space="preserve"> </w:instrText>
        </w:r>
        <w:r w:rsidRPr="00E7115E">
          <w:rPr>
            <w:b w:val="0"/>
            <w:noProof/>
            <w:color w:val="auto"/>
            <w:rPrChange w:id="3502" w:author="Nagendra Dhakar" w:date="2016-01-26T17:32:00Z">
              <w:rPr>
                <w:noProof/>
              </w:rPr>
            </w:rPrChange>
          </w:rPr>
          <w:instrText>HYPERLINK \l "_Toc441593029"</w:instrText>
        </w:r>
        <w:r w:rsidRPr="00E7115E">
          <w:rPr>
            <w:rStyle w:val="Hyperlink"/>
            <w:b w:val="0"/>
            <w:noProof/>
            <w:color w:val="auto"/>
            <w:rPrChange w:id="3503" w:author="Nagendra Dhakar" w:date="2016-01-26T17:32:00Z">
              <w:rPr>
                <w:rStyle w:val="Hyperlink"/>
                <w:noProof/>
              </w:rPr>
            </w:rPrChange>
          </w:rPr>
          <w:instrText xml:space="preserve"> </w:instrText>
        </w:r>
        <w:r w:rsidRPr="00E7115E">
          <w:rPr>
            <w:rStyle w:val="Hyperlink"/>
            <w:b w:val="0"/>
            <w:noProof/>
            <w:color w:val="auto"/>
            <w:rPrChange w:id="3504" w:author="Nagendra Dhakar" w:date="2016-01-26T17:32:00Z">
              <w:rPr>
                <w:rStyle w:val="Hyperlink"/>
                <w:noProof/>
              </w:rPr>
            </w:rPrChange>
          </w:rPr>
        </w:r>
        <w:r w:rsidRPr="00E7115E">
          <w:rPr>
            <w:rStyle w:val="Hyperlink"/>
            <w:b w:val="0"/>
            <w:noProof/>
            <w:color w:val="auto"/>
            <w:rPrChange w:id="3505" w:author="Nagendra Dhakar" w:date="2016-01-26T17:32:00Z">
              <w:rPr>
                <w:rStyle w:val="Hyperlink"/>
                <w:noProof/>
              </w:rPr>
            </w:rPrChange>
          </w:rPr>
          <w:fldChar w:fldCharType="separate"/>
        </w:r>
        <w:r w:rsidRPr="00E7115E">
          <w:rPr>
            <w:rStyle w:val="Hyperlink"/>
            <w:b w:val="0"/>
            <w:noProof/>
            <w:color w:val="auto"/>
            <w:rPrChange w:id="3506" w:author="Nagendra Dhakar" w:date="2016-01-26T17:32:00Z">
              <w:rPr>
                <w:rStyle w:val="Hyperlink"/>
                <w:noProof/>
              </w:rPr>
            </w:rPrChange>
          </w:rPr>
          <w:t>Table 4.60 Transit assignment summary boardings by route (Disaggregate)</w:t>
        </w:r>
        <w:r w:rsidRPr="00E7115E">
          <w:rPr>
            <w:b w:val="0"/>
            <w:noProof/>
            <w:webHidden/>
            <w:color w:val="auto"/>
            <w:rPrChange w:id="3507" w:author="Nagendra Dhakar" w:date="2016-01-26T17:32:00Z">
              <w:rPr>
                <w:noProof/>
                <w:webHidden/>
              </w:rPr>
            </w:rPrChange>
          </w:rPr>
          <w:tab/>
        </w:r>
        <w:r w:rsidRPr="00E7115E">
          <w:rPr>
            <w:b w:val="0"/>
            <w:noProof/>
            <w:webHidden/>
            <w:color w:val="auto"/>
            <w:rPrChange w:id="3508" w:author="Nagendra Dhakar" w:date="2016-01-26T17:32:00Z">
              <w:rPr>
                <w:noProof/>
                <w:webHidden/>
              </w:rPr>
            </w:rPrChange>
          </w:rPr>
          <w:fldChar w:fldCharType="begin"/>
        </w:r>
        <w:r w:rsidRPr="00E7115E">
          <w:rPr>
            <w:b w:val="0"/>
            <w:noProof/>
            <w:webHidden/>
            <w:color w:val="auto"/>
            <w:rPrChange w:id="3509" w:author="Nagendra Dhakar" w:date="2016-01-26T17:32:00Z">
              <w:rPr>
                <w:noProof/>
                <w:webHidden/>
              </w:rPr>
            </w:rPrChange>
          </w:rPr>
          <w:instrText xml:space="preserve"> PAGEREF _Toc441593029 \h </w:instrText>
        </w:r>
        <w:r w:rsidRPr="00E7115E">
          <w:rPr>
            <w:b w:val="0"/>
            <w:noProof/>
            <w:webHidden/>
            <w:color w:val="auto"/>
            <w:rPrChange w:id="3510" w:author="Nagendra Dhakar" w:date="2016-01-26T17:32:00Z">
              <w:rPr>
                <w:noProof/>
                <w:webHidden/>
              </w:rPr>
            </w:rPrChange>
          </w:rPr>
        </w:r>
      </w:ins>
      <w:r w:rsidRPr="00E7115E">
        <w:rPr>
          <w:b w:val="0"/>
          <w:noProof/>
          <w:webHidden/>
          <w:color w:val="auto"/>
          <w:rPrChange w:id="3511" w:author="Nagendra Dhakar" w:date="2016-01-26T17:32:00Z">
            <w:rPr>
              <w:noProof/>
              <w:webHidden/>
            </w:rPr>
          </w:rPrChange>
        </w:rPr>
        <w:fldChar w:fldCharType="separate"/>
      </w:r>
      <w:ins w:id="3512" w:author="Nagendra Dhakar" w:date="2016-01-26T17:32:00Z">
        <w:r w:rsidRPr="00E7115E">
          <w:rPr>
            <w:b w:val="0"/>
            <w:noProof/>
            <w:webHidden/>
            <w:color w:val="auto"/>
            <w:rPrChange w:id="3513" w:author="Nagendra Dhakar" w:date="2016-01-26T17:32:00Z">
              <w:rPr>
                <w:noProof/>
                <w:webHidden/>
              </w:rPr>
            </w:rPrChange>
          </w:rPr>
          <w:t>110</w:t>
        </w:r>
        <w:r w:rsidRPr="00E7115E">
          <w:rPr>
            <w:b w:val="0"/>
            <w:noProof/>
            <w:webHidden/>
            <w:color w:val="auto"/>
            <w:rPrChange w:id="3514" w:author="Nagendra Dhakar" w:date="2016-01-26T17:32:00Z">
              <w:rPr>
                <w:noProof/>
                <w:webHidden/>
              </w:rPr>
            </w:rPrChange>
          </w:rPr>
          <w:fldChar w:fldCharType="end"/>
        </w:r>
        <w:r w:rsidRPr="00E7115E">
          <w:rPr>
            <w:rStyle w:val="Hyperlink"/>
            <w:b w:val="0"/>
            <w:noProof/>
            <w:color w:val="auto"/>
            <w:rPrChange w:id="3515" w:author="Nagendra Dhakar" w:date="2016-01-26T17:32:00Z">
              <w:rPr>
                <w:rStyle w:val="Hyperlink"/>
                <w:noProof/>
              </w:rPr>
            </w:rPrChange>
          </w:rPr>
          <w:fldChar w:fldCharType="end"/>
        </w:r>
      </w:ins>
    </w:p>
    <w:p w14:paraId="1B8835C5" w14:textId="77777777" w:rsidR="00E7115E" w:rsidRPr="00E7115E" w:rsidRDefault="00E7115E">
      <w:pPr>
        <w:pStyle w:val="TableofFigures"/>
        <w:rPr>
          <w:ins w:id="3516" w:author="Nagendra Dhakar" w:date="2016-01-26T17:32:00Z"/>
          <w:rFonts w:asciiTheme="minorHAnsi" w:eastAsiaTheme="minorEastAsia" w:hAnsiTheme="minorHAnsi"/>
          <w:b w:val="0"/>
          <w:caps w:val="0"/>
          <w:noProof/>
          <w:color w:val="auto"/>
          <w:sz w:val="22"/>
          <w:rPrChange w:id="3517" w:author="Nagendra Dhakar" w:date="2016-01-26T17:32:00Z">
            <w:rPr>
              <w:ins w:id="3518" w:author="Nagendra Dhakar" w:date="2016-01-26T17:32:00Z"/>
              <w:rFonts w:asciiTheme="minorHAnsi" w:eastAsiaTheme="minorEastAsia" w:hAnsiTheme="minorHAnsi"/>
              <w:b w:val="0"/>
              <w:caps w:val="0"/>
              <w:noProof/>
              <w:color w:val="auto"/>
              <w:sz w:val="22"/>
            </w:rPr>
          </w:rPrChange>
        </w:rPr>
      </w:pPr>
      <w:ins w:id="3519" w:author="Nagendra Dhakar" w:date="2016-01-26T17:32:00Z">
        <w:r w:rsidRPr="00E7115E">
          <w:rPr>
            <w:rStyle w:val="Hyperlink"/>
            <w:b w:val="0"/>
            <w:noProof/>
            <w:color w:val="auto"/>
            <w:rPrChange w:id="3520" w:author="Nagendra Dhakar" w:date="2016-01-26T17:32:00Z">
              <w:rPr>
                <w:rStyle w:val="Hyperlink"/>
                <w:noProof/>
              </w:rPr>
            </w:rPrChange>
          </w:rPr>
          <w:fldChar w:fldCharType="begin"/>
        </w:r>
        <w:r w:rsidRPr="00E7115E">
          <w:rPr>
            <w:rStyle w:val="Hyperlink"/>
            <w:b w:val="0"/>
            <w:noProof/>
            <w:color w:val="auto"/>
            <w:rPrChange w:id="3521" w:author="Nagendra Dhakar" w:date="2016-01-26T17:32:00Z">
              <w:rPr>
                <w:rStyle w:val="Hyperlink"/>
                <w:noProof/>
              </w:rPr>
            </w:rPrChange>
          </w:rPr>
          <w:instrText xml:space="preserve"> </w:instrText>
        </w:r>
        <w:r w:rsidRPr="00E7115E">
          <w:rPr>
            <w:b w:val="0"/>
            <w:noProof/>
            <w:color w:val="auto"/>
            <w:rPrChange w:id="3522" w:author="Nagendra Dhakar" w:date="2016-01-26T17:32:00Z">
              <w:rPr>
                <w:noProof/>
              </w:rPr>
            </w:rPrChange>
          </w:rPr>
          <w:instrText>HYPERLINK \l "_Toc441593030"</w:instrText>
        </w:r>
        <w:r w:rsidRPr="00E7115E">
          <w:rPr>
            <w:rStyle w:val="Hyperlink"/>
            <w:b w:val="0"/>
            <w:noProof/>
            <w:color w:val="auto"/>
            <w:rPrChange w:id="3523" w:author="Nagendra Dhakar" w:date="2016-01-26T17:32:00Z">
              <w:rPr>
                <w:rStyle w:val="Hyperlink"/>
                <w:noProof/>
              </w:rPr>
            </w:rPrChange>
          </w:rPr>
          <w:instrText xml:space="preserve"> </w:instrText>
        </w:r>
        <w:r w:rsidRPr="00E7115E">
          <w:rPr>
            <w:rStyle w:val="Hyperlink"/>
            <w:b w:val="0"/>
            <w:noProof/>
            <w:color w:val="auto"/>
            <w:rPrChange w:id="3524" w:author="Nagendra Dhakar" w:date="2016-01-26T17:32:00Z">
              <w:rPr>
                <w:rStyle w:val="Hyperlink"/>
                <w:noProof/>
              </w:rPr>
            </w:rPrChange>
          </w:rPr>
        </w:r>
        <w:r w:rsidRPr="00E7115E">
          <w:rPr>
            <w:rStyle w:val="Hyperlink"/>
            <w:b w:val="0"/>
            <w:noProof/>
            <w:color w:val="auto"/>
            <w:rPrChange w:id="3525" w:author="Nagendra Dhakar" w:date="2016-01-26T17:32:00Z">
              <w:rPr>
                <w:rStyle w:val="Hyperlink"/>
                <w:noProof/>
              </w:rPr>
            </w:rPrChange>
          </w:rPr>
          <w:fldChar w:fldCharType="separate"/>
        </w:r>
        <w:r w:rsidRPr="00E7115E">
          <w:rPr>
            <w:rStyle w:val="Hyperlink"/>
            <w:b w:val="0"/>
            <w:noProof/>
            <w:color w:val="auto"/>
            <w:rPrChange w:id="3526" w:author="Nagendra Dhakar" w:date="2016-01-26T17:32:00Z">
              <w:rPr>
                <w:rStyle w:val="Hyperlink"/>
                <w:noProof/>
              </w:rPr>
            </w:rPrChange>
          </w:rPr>
          <w:t>Table 5.1 List of Sensitivity Tests</w:t>
        </w:r>
        <w:r w:rsidRPr="00E7115E">
          <w:rPr>
            <w:b w:val="0"/>
            <w:noProof/>
            <w:webHidden/>
            <w:color w:val="auto"/>
            <w:rPrChange w:id="3527" w:author="Nagendra Dhakar" w:date="2016-01-26T17:32:00Z">
              <w:rPr>
                <w:noProof/>
                <w:webHidden/>
              </w:rPr>
            </w:rPrChange>
          </w:rPr>
          <w:tab/>
        </w:r>
        <w:r w:rsidRPr="00E7115E">
          <w:rPr>
            <w:b w:val="0"/>
            <w:noProof/>
            <w:webHidden/>
            <w:color w:val="auto"/>
            <w:rPrChange w:id="3528" w:author="Nagendra Dhakar" w:date="2016-01-26T17:32:00Z">
              <w:rPr>
                <w:noProof/>
                <w:webHidden/>
              </w:rPr>
            </w:rPrChange>
          </w:rPr>
          <w:fldChar w:fldCharType="begin"/>
        </w:r>
        <w:r w:rsidRPr="00E7115E">
          <w:rPr>
            <w:b w:val="0"/>
            <w:noProof/>
            <w:webHidden/>
            <w:color w:val="auto"/>
            <w:rPrChange w:id="3529" w:author="Nagendra Dhakar" w:date="2016-01-26T17:32:00Z">
              <w:rPr>
                <w:noProof/>
                <w:webHidden/>
              </w:rPr>
            </w:rPrChange>
          </w:rPr>
          <w:instrText xml:space="preserve"> PAGEREF _Toc441593030 \h </w:instrText>
        </w:r>
        <w:r w:rsidRPr="00E7115E">
          <w:rPr>
            <w:b w:val="0"/>
            <w:noProof/>
            <w:webHidden/>
            <w:color w:val="auto"/>
            <w:rPrChange w:id="3530" w:author="Nagendra Dhakar" w:date="2016-01-26T17:32:00Z">
              <w:rPr>
                <w:noProof/>
                <w:webHidden/>
              </w:rPr>
            </w:rPrChange>
          </w:rPr>
        </w:r>
      </w:ins>
      <w:r w:rsidRPr="00E7115E">
        <w:rPr>
          <w:b w:val="0"/>
          <w:noProof/>
          <w:webHidden/>
          <w:color w:val="auto"/>
          <w:rPrChange w:id="3531" w:author="Nagendra Dhakar" w:date="2016-01-26T17:32:00Z">
            <w:rPr>
              <w:noProof/>
              <w:webHidden/>
            </w:rPr>
          </w:rPrChange>
        </w:rPr>
        <w:fldChar w:fldCharType="separate"/>
      </w:r>
      <w:ins w:id="3532" w:author="Nagendra Dhakar" w:date="2016-01-26T17:32:00Z">
        <w:r w:rsidRPr="00E7115E">
          <w:rPr>
            <w:b w:val="0"/>
            <w:noProof/>
            <w:webHidden/>
            <w:color w:val="auto"/>
            <w:rPrChange w:id="3533" w:author="Nagendra Dhakar" w:date="2016-01-26T17:32:00Z">
              <w:rPr>
                <w:noProof/>
                <w:webHidden/>
              </w:rPr>
            </w:rPrChange>
          </w:rPr>
          <w:t>133</w:t>
        </w:r>
        <w:r w:rsidRPr="00E7115E">
          <w:rPr>
            <w:b w:val="0"/>
            <w:noProof/>
            <w:webHidden/>
            <w:color w:val="auto"/>
            <w:rPrChange w:id="3534" w:author="Nagendra Dhakar" w:date="2016-01-26T17:32:00Z">
              <w:rPr>
                <w:noProof/>
                <w:webHidden/>
              </w:rPr>
            </w:rPrChange>
          </w:rPr>
          <w:fldChar w:fldCharType="end"/>
        </w:r>
        <w:r w:rsidRPr="00E7115E">
          <w:rPr>
            <w:rStyle w:val="Hyperlink"/>
            <w:b w:val="0"/>
            <w:noProof/>
            <w:color w:val="auto"/>
            <w:rPrChange w:id="3535" w:author="Nagendra Dhakar" w:date="2016-01-26T17:32:00Z">
              <w:rPr>
                <w:rStyle w:val="Hyperlink"/>
                <w:noProof/>
              </w:rPr>
            </w:rPrChange>
          </w:rPr>
          <w:fldChar w:fldCharType="end"/>
        </w:r>
      </w:ins>
    </w:p>
    <w:p w14:paraId="53839371" w14:textId="77777777" w:rsidR="00E7115E" w:rsidRPr="00E7115E" w:rsidRDefault="00E7115E">
      <w:pPr>
        <w:pStyle w:val="TableofFigures"/>
        <w:rPr>
          <w:ins w:id="3536" w:author="Nagendra Dhakar" w:date="2016-01-26T17:32:00Z"/>
          <w:rFonts w:asciiTheme="minorHAnsi" w:eastAsiaTheme="minorEastAsia" w:hAnsiTheme="minorHAnsi"/>
          <w:b w:val="0"/>
          <w:caps w:val="0"/>
          <w:noProof/>
          <w:color w:val="auto"/>
          <w:sz w:val="22"/>
          <w:rPrChange w:id="3537" w:author="Nagendra Dhakar" w:date="2016-01-26T17:32:00Z">
            <w:rPr>
              <w:ins w:id="3538" w:author="Nagendra Dhakar" w:date="2016-01-26T17:32:00Z"/>
              <w:rFonts w:asciiTheme="minorHAnsi" w:eastAsiaTheme="minorEastAsia" w:hAnsiTheme="minorHAnsi"/>
              <w:b w:val="0"/>
              <w:caps w:val="0"/>
              <w:noProof/>
              <w:color w:val="auto"/>
              <w:sz w:val="22"/>
            </w:rPr>
          </w:rPrChange>
        </w:rPr>
      </w:pPr>
      <w:ins w:id="3539" w:author="Nagendra Dhakar" w:date="2016-01-26T17:32:00Z">
        <w:r w:rsidRPr="00E7115E">
          <w:rPr>
            <w:rStyle w:val="Hyperlink"/>
            <w:b w:val="0"/>
            <w:noProof/>
            <w:color w:val="auto"/>
            <w:rPrChange w:id="3540" w:author="Nagendra Dhakar" w:date="2016-01-26T17:32:00Z">
              <w:rPr>
                <w:rStyle w:val="Hyperlink"/>
                <w:noProof/>
              </w:rPr>
            </w:rPrChange>
          </w:rPr>
          <w:fldChar w:fldCharType="begin"/>
        </w:r>
        <w:r w:rsidRPr="00E7115E">
          <w:rPr>
            <w:rStyle w:val="Hyperlink"/>
            <w:b w:val="0"/>
            <w:noProof/>
            <w:color w:val="auto"/>
            <w:rPrChange w:id="3541" w:author="Nagendra Dhakar" w:date="2016-01-26T17:32:00Z">
              <w:rPr>
                <w:rStyle w:val="Hyperlink"/>
                <w:noProof/>
              </w:rPr>
            </w:rPrChange>
          </w:rPr>
          <w:instrText xml:space="preserve"> </w:instrText>
        </w:r>
        <w:r w:rsidRPr="00E7115E">
          <w:rPr>
            <w:b w:val="0"/>
            <w:noProof/>
            <w:color w:val="auto"/>
            <w:rPrChange w:id="3542" w:author="Nagendra Dhakar" w:date="2016-01-26T17:32:00Z">
              <w:rPr>
                <w:noProof/>
              </w:rPr>
            </w:rPrChange>
          </w:rPr>
          <w:instrText>HYPERLINK \l "_Toc441593031"</w:instrText>
        </w:r>
        <w:r w:rsidRPr="00E7115E">
          <w:rPr>
            <w:rStyle w:val="Hyperlink"/>
            <w:b w:val="0"/>
            <w:noProof/>
            <w:color w:val="auto"/>
            <w:rPrChange w:id="3543" w:author="Nagendra Dhakar" w:date="2016-01-26T17:32:00Z">
              <w:rPr>
                <w:rStyle w:val="Hyperlink"/>
                <w:noProof/>
              </w:rPr>
            </w:rPrChange>
          </w:rPr>
          <w:instrText xml:space="preserve"> </w:instrText>
        </w:r>
        <w:r w:rsidRPr="00E7115E">
          <w:rPr>
            <w:rStyle w:val="Hyperlink"/>
            <w:b w:val="0"/>
            <w:noProof/>
            <w:color w:val="auto"/>
            <w:rPrChange w:id="3544" w:author="Nagendra Dhakar" w:date="2016-01-26T17:32:00Z">
              <w:rPr>
                <w:rStyle w:val="Hyperlink"/>
                <w:noProof/>
              </w:rPr>
            </w:rPrChange>
          </w:rPr>
        </w:r>
        <w:r w:rsidRPr="00E7115E">
          <w:rPr>
            <w:rStyle w:val="Hyperlink"/>
            <w:b w:val="0"/>
            <w:noProof/>
            <w:color w:val="auto"/>
            <w:rPrChange w:id="3545" w:author="Nagendra Dhakar" w:date="2016-01-26T17:32:00Z">
              <w:rPr>
                <w:rStyle w:val="Hyperlink"/>
                <w:noProof/>
              </w:rPr>
            </w:rPrChange>
          </w:rPr>
          <w:fldChar w:fldCharType="separate"/>
        </w:r>
        <w:r w:rsidRPr="00E7115E">
          <w:rPr>
            <w:rStyle w:val="Hyperlink"/>
            <w:b w:val="0"/>
            <w:noProof/>
            <w:color w:val="auto"/>
            <w:rPrChange w:id="3546" w:author="Nagendra Dhakar" w:date="2016-01-26T17:32:00Z">
              <w:rPr>
                <w:rStyle w:val="Hyperlink"/>
                <w:noProof/>
              </w:rPr>
            </w:rPrChange>
          </w:rPr>
          <w:t>Table 7.1 – List of Model Run Types</w:t>
        </w:r>
        <w:r w:rsidRPr="00E7115E">
          <w:rPr>
            <w:b w:val="0"/>
            <w:noProof/>
            <w:webHidden/>
            <w:color w:val="auto"/>
            <w:rPrChange w:id="3547" w:author="Nagendra Dhakar" w:date="2016-01-26T17:32:00Z">
              <w:rPr>
                <w:noProof/>
                <w:webHidden/>
              </w:rPr>
            </w:rPrChange>
          </w:rPr>
          <w:tab/>
        </w:r>
        <w:r w:rsidRPr="00E7115E">
          <w:rPr>
            <w:b w:val="0"/>
            <w:noProof/>
            <w:webHidden/>
            <w:color w:val="auto"/>
            <w:rPrChange w:id="3548" w:author="Nagendra Dhakar" w:date="2016-01-26T17:32:00Z">
              <w:rPr>
                <w:noProof/>
                <w:webHidden/>
              </w:rPr>
            </w:rPrChange>
          </w:rPr>
          <w:fldChar w:fldCharType="begin"/>
        </w:r>
        <w:r w:rsidRPr="00E7115E">
          <w:rPr>
            <w:b w:val="0"/>
            <w:noProof/>
            <w:webHidden/>
            <w:color w:val="auto"/>
            <w:rPrChange w:id="3549" w:author="Nagendra Dhakar" w:date="2016-01-26T17:32:00Z">
              <w:rPr>
                <w:noProof/>
                <w:webHidden/>
              </w:rPr>
            </w:rPrChange>
          </w:rPr>
          <w:instrText xml:space="preserve"> PAGEREF _Toc441593031 \h </w:instrText>
        </w:r>
        <w:r w:rsidRPr="00E7115E">
          <w:rPr>
            <w:b w:val="0"/>
            <w:noProof/>
            <w:webHidden/>
            <w:color w:val="auto"/>
            <w:rPrChange w:id="3550" w:author="Nagendra Dhakar" w:date="2016-01-26T17:32:00Z">
              <w:rPr>
                <w:noProof/>
                <w:webHidden/>
              </w:rPr>
            </w:rPrChange>
          </w:rPr>
        </w:r>
      </w:ins>
      <w:r w:rsidRPr="00E7115E">
        <w:rPr>
          <w:b w:val="0"/>
          <w:noProof/>
          <w:webHidden/>
          <w:color w:val="auto"/>
          <w:rPrChange w:id="3551" w:author="Nagendra Dhakar" w:date="2016-01-26T17:32:00Z">
            <w:rPr>
              <w:noProof/>
              <w:webHidden/>
            </w:rPr>
          </w:rPrChange>
        </w:rPr>
        <w:fldChar w:fldCharType="separate"/>
      </w:r>
      <w:ins w:id="3552" w:author="Nagendra Dhakar" w:date="2016-01-26T17:32:00Z">
        <w:r w:rsidRPr="00E7115E">
          <w:rPr>
            <w:b w:val="0"/>
            <w:noProof/>
            <w:webHidden/>
            <w:color w:val="auto"/>
            <w:rPrChange w:id="3553" w:author="Nagendra Dhakar" w:date="2016-01-26T17:32:00Z">
              <w:rPr>
                <w:noProof/>
                <w:webHidden/>
              </w:rPr>
            </w:rPrChange>
          </w:rPr>
          <w:t>148</w:t>
        </w:r>
        <w:r w:rsidRPr="00E7115E">
          <w:rPr>
            <w:b w:val="0"/>
            <w:noProof/>
            <w:webHidden/>
            <w:color w:val="auto"/>
            <w:rPrChange w:id="3554" w:author="Nagendra Dhakar" w:date="2016-01-26T17:32:00Z">
              <w:rPr>
                <w:noProof/>
                <w:webHidden/>
              </w:rPr>
            </w:rPrChange>
          </w:rPr>
          <w:fldChar w:fldCharType="end"/>
        </w:r>
        <w:r w:rsidRPr="00E7115E">
          <w:rPr>
            <w:rStyle w:val="Hyperlink"/>
            <w:b w:val="0"/>
            <w:noProof/>
            <w:color w:val="auto"/>
            <w:rPrChange w:id="3555" w:author="Nagendra Dhakar" w:date="2016-01-26T17:32:00Z">
              <w:rPr>
                <w:rStyle w:val="Hyperlink"/>
                <w:noProof/>
              </w:rPr>
            </w:rPrChange>
          </w:rPr>
          <w:fldChar w:fldCharType="end"/>
        </w:r>
      </w:ins>
    </w:p>
    <w:p w14:paraId="79BC3DD3" w14:textId="77777777" w:rsidR="00E7115E" w:rsidRPr="00E7115E" w:rsidRDefault="00E7115E">
      <w:pPr>
        <w:pStyle w:val="TableofFigures"/>
        <w:rPr>
          <w:ins w:id="3556" w:author="Nagendra Dhakar" w:date="2016-01-26T17:32:00Z"/>
          <w:rFonts w:asciiTheme="minorHAnsi" w:eastAsiaTheme="minorEastAsia" w:hAnsiTheme="minorHAnsi"/>
          <w:b w:val="0"/>
          <w:caps w:val="0"/>
          <w:noProof/>
          <w:color w:val="auto"/>
          <w:sz w:val="22"/>
          <w:rPrChange w:id="3557" w:author="Nagendra Dhakar" w:date="2016-01-26T17:32:00Z">
            <w:rPr>
              <w:ins w:id="3558" w:author="Nagendra Dhakar" w:date="2016-01-26T17:32:00Z"/>
              <w:rFonts w:asciiTheme="minorHAnsi" w:eastAsiaTheme="minorEastAsia" w:hAnsiTheme="minorHAnsi"/>
              <w:b w:val="0"/>
              <w:caps w:val="0"/>
              <w:noProof/>
              <w:color w:val="auto"/>
              <w:sz w:val="22"/>
            </w:rPr>
          </w:rPrChange>
        </w:rPr>
      </w:pPr>
      <w:ins w:id="3559" w:author="Nagendra Dhakar" w:date="2016-01-26T17:32:00Z">
        <w:r w:rsidRPr="00E7115E">
          <w:rPr>
            <w:rStyle w:val="Hyperlink"/>
            <w:b w:val="0"/>
            <w:noProof/>
            <w:color w:val="auto"/>
            <w:rPrChange w:id="3560" w:author="Nagendra Dhakar" w:date="2016-01-26T17:32:00Z">
              <w:rPr>
                <w:rStyle w:val="Hyperlink"/>
                <w:noProof/>
              </w:rPr>
            </w:rPrChange>
          </w:rPr>
          <w:fldChar w:fldCharType="begin"/>
        </w:r>
        <w:r w:rsidRPr="00E7115E">
          <w:rPr>
            <w:rStyle w:val="Hyperlink"/>
            <w:b w:val="0"/>
            <w:noProof/>
            <w:color w:val="auto"/>
            <w:rPrChange w:id="3561" w:author="Nagendra Dhakar" w:date="2016-01-26T17:32:00Z">
              <w:rPr>
                <w:rStyle w:val="Hyperlink"/>
                <w:noProof/>
              </w:rPr>
            </w:rPrChange>
          </w:rPr>
          <w:instrText xml:space="preserve"> </w:instrText>
        </w:r>
        <w:r w:rsidRPr="00E7115E">
          <w:rPr>
            <w:b w:val="0"/>
            <w:noProof/>
            <w:color w:val="auto"/>
            <w:rPrChange w:id="3562" w:author="Nagendra Dhakar" w:date="2016-01-26T17:32:00Z">
              <w:rPr>
                <w:noProof/>
              </w:rPr>
            </w:rPrChange>
          </w:rPr>
          <w:instrText>HYPERLINK \l "_Toc441593032"</w:instrText>
        </w:r>
        <w:r w:rsidRPr="00E7115E">
          <w:rPr>
            <w:rStyle w:val="Hyperlink"/>
            <w:b w:val="0"/>
            <w:noProof/>
            <w:color w:val="auto"/>
            <w:rPrChange w:id="3563" w:author="Nagendra Dhakar" w:date="2016-01-26T17:32:00Z">
              <w:rPr>
                <w:rStyle w:val="Hyperlink"/>
                <w:noProof/>
              </w:rPr>
            </w:rPrChange>
          </w:rPr>
          <w:instrText xml:space="preserve"> </w:instrText>
        </w:r>
        <w:r w:rsidRPr="00E7115E">
          <w:rPr>
            <w:rStyle w:val="Hyperlink"/>
            <w:b w:val="0"/>
            <w:noProof/>
            <w:color w:val="auto"/>
            <w:rPrChange w:id="3564" w:author="Nagendra Dhakar" w:date="2016-01-26T17:32:00Z">
              <w:rPr>
                <w:rStyle w:val="Hyperlink"/>
                <w:noProof/>
              </w:rPr>
            </w:rPrChange>
          </w:rPr>
        </w:r>
        <w:r w:rsidRPr="00E7115E">
          <w:rPr>
            <w:rStyle w:val="Hyperlink"/>
            <w:b w:val="0"/>
            <w:noProof/>
            <w:color w:val="auto"/>
            <w:rPrChange w:id="3565" w:author="Nagendra Dhakar" w:date="2016-01-26T17:32:00Z">
              <w:rPr>
                <w:rStyle w:val="Hyperlink"/>
                <w:noProof/>
              </w:rPr>
            </w:rPrChange>
          </w:rPr>
          <w:fldChar w:fldCharType="separate"/>
        </w:r>
        <w:r w:rsidRPr="00E7115E">
          <w:rPr>
            <w:rStyle w:val="Hyperlink"/>
            <w:b w:val="0"/>
            <w:noProof/>
            <w:color w:val="auto"/>
            <w:rPrChange w:id="3566" w:author="Nagendra Dhakar" w:date="2016-01-26T17:32:00Z">
              <w:rPr>
                <w:rStyle w:val="Hyperlink"/>
                <w:noProof/>
              </w:rPr>
            </w:rPrChange>
          </w:rPr>
          <w:t>Table 7.2 – List of Model Run Scenarios</w:t>
        </w:r>
        <w:r w:rsidRPr="00E7115E">
          <w:rPr>
            <w:b w:val="0"/>
            <w:noProof/>
            <w:webHidden/>
            <w:color w:val="auto"/>
            <w:rPrChange w:id="3567" w:author="Nagendra Dhakar" w:date="2016-01-26T17:32:00Z">
              <w:rPr>
                <w:noProof/>
                <w:webHidden/>
              </w:rPr>
            </w:rPrChange>
          </w:rPr>
          <w:tab/>
        </w:r>
        <w:r w:rsidRPr="00E7115E">
          <w:rPr>
            <w:b w:val="0"/>
            <w:noProof/>
            <w:webHidden/>
            <w:color w:val="auto"/>
            <w:rPrChange w:id="3568" w:author="Nagendra Dhakar" w:date="2016-01-26T17:32:00Z">
              <w:rPr>
                <w:noProof/>
                <w:webHidden/>
              </w:rPr>
            </w:rPrChange>
          </w:rPr>
          <w:fldChar w:fldCharType="begin"/>
        </w:r>
        <w:r w:rsidRPr="00E7115E">
          <w:rPr>
            <w:b w:val="0"/>
            <w:noProof/>
            <w:webHidden/>
            <w:color w:val="auto"/>
            <w:rPrChange w:id="3569" w:author="Nagendra Dhakar" w:date="2016-01-26T17:32:00Z">
              <w:rPr>
                <w:noProof/>
                <w:webHidden/>
              </w:rPr>
            </w:rPrChange>
          </w:rPr>
          <w:instrText xml:space="preserve"> PAGEREF _Toc441593032 \h </w:instrText>
        </w:r>
        <w:r w:rsidRPr="00E7115E">
          <w:rPr>
            <w:b w:val="0"/>
            <w:noProof/>
            <w:webHidden/>
            <w:color w:val="auto"/>
            <w:rPrChange w:id="3570" w:author="Nagendra Dhakar" w:date="2016-01-26T17:32:00Z">
              <w:rPr>
                <w:noProof/>
                <w:webHidden/>
              </w:rPr>
            </w:rPrChange>
          </w:rPr>
        </w:r>
      </w:ins>
      <w:r w:rsidRPr="00E7115E">
        <w:rPr>
          <w:b w:val="0"/>
          <w:noProof/>
          <w:webHidden/>
          <w:color w:val="auto"/>
          <w:rPrChange w:id="3571" w:author="Nagendra Dhakar" w:date="2016-01-26T17:32:00Z">
            <w:rPr>
              <w:noProof/>
              <w:webHidden/>
            </w:rPr>
          </w:rPrChange>
        </w:rPr>
        <w:fldChar w:fldCharType="separate"/>
      </w:r>
      <w:ins w:id="3572" w:author="Nagendra Dhakar" w:date="2016-01-26T17:32:00Z">
        <w:r w:rsidRPr="00E7115E">
          <w:rPr>
            <w:b w:val="0"/>
            <w:noProof/>
            <w:webHidden/>
            <w:color w:val="auto"/>
            <w:rPrChange w:id="3573" w:author="Nagendra Dhakar" w:date="2016-01-26T17:32:00Z">
              <w:rPr>
                <w:noProof/>
                <w:webHidden/>
              </w:rPr>
            </w:rPrChange>
          </w:rPr>
          <w:t>152</w:t>
        </w:r>
        <w:r w:rsidRPr="00E7115E">
          <w:rPr>
            <w:b w:val="0"/>
            <w:noProof/>
            <w:webHidden/>
            <w:color w:val="auto"/>
            <w:rPrChange w:id="3574" w:author="Nagendra Dhakar" w:date="2016-01-26T17:32:00Z">
              <w:rPr>
                <w:noProof/>
                <w:webHidden/>
              </w:rPr>
            </w:rPrChange>
          </w:rPr>
          <w:fldChar w:fldCharType="end"/>
        </w:r>
        <w:r w:rsidRPr="00E7115E">
          <w:rPr>
            <w:rStyle w:val="Hyperlink"/>
            <w:b w:val="0"/>
            <w:noProof/>
            <w:color w:val="auto"/>
            <w:rPrChange w:id="3575" w:author="Nagendra Dhakar" w:date="2016-01-26T17:32:00Z">
              <w:rPr>
                <w:rStyle w:val="Hyperlink"/>
                <w:noProof/>
              </w:rPr>
            </w:rPrChange>
          </w:rPr>
          <w:fldChar w:fldCharType="end"/>
        </w:r>
      </w:ins>
    </w:p>
    <w:p w14:paraId="459CB772" w14:textId="77777777" w:rsidR="00E7115E" w:rsidRDefault="00E7115E">
      <w:pPr>
        <w:pStyle w:val="TableofFigures"/>
        <w:rPr>
          <w:ins w:id="3576" w:author="Nagendra Dhakar" w:date="2016-01-26T17:32:00Z"/>
          <w:rFonts w:asciiTheme="minorHAnsi" w:eastAsiaTheme="minorEastAsia" w:hAnsiTheme="minorHAnsi"/>
          <w:b w:val="0"/>
          <w:caps w:val="0"/>
          <w:noProof/>
          <w:color w:val="auto"/>
          <w:sz w:val="22"/>
        </w:rPr>
      </w:pPr>
      <w:ins w:id="3577" w:author="Nagendra Dhakar" w:date="2016-01-26T17:32:00Z">
        <w:r w:rsidRPr="00E7115E">
          <w:rPr>
            <w:rStyle w:val="Hyperlink"/>
            <w:b w:val="0"/>
            <w:noProof/>
            <w:color w:val="auto"/>
            <w:rPrChange w:id="3578" w:author="Nagendra Dhakar" w:date="2016-01-26T17:32:00Z">
              <w:rPr>
                <w:rStyle w:val="Hyperlink"/>
                <w:noProof/>
              </w:rPr>
            </w:rPrChange>
          </w:rPr>
          <w:fldChar w:fldCharType="begin"/>
        </w:r>
        <w:r w:rsidRPr="00E7115E">
          <w:rPr>
            <w:rStyle w:val="Hyperlink"/>
            <w:b w:val="0"/>
            <w:noProof/>
            <w:color w:val="auto"/>
            <w:rPrChange w:id="3579" w:author="Nagendra Dhakar" w:date="2016-01-26T17:32:00Z">
              <w:rPr>
                <w:rStyle w:val="Hyperlink"/>
                <w:noProof/>
              </w:rPr>
            </w:rPrChange>
          </w:rPr>
          <w:instrText xml:space="preserve"> </w:instrText>
        </w:r>
        <w:r w:rsidRPr="00E7115E">
          <w:rPr>
            <w:b w:val="0"/>
            <w:noProof/>
            <w:color w:val="auto"/>
            <w:rPrChange w:id="3580" w:author="Nagendra Dhakar" w:date="2016-01-26T17:32:00Z">
              <w:rPr>
                <w:noProof/>
              </w:rPr>
            </w:rPrChange>
          </w:rPr>
          <w:instrText>HYPERLINK \l "_Toc441593033"</w:instrText>
        </w:r>
        <w:r w:rsidRPr="00E7115E">
          <w:rPr>
            <w:rStyle w:val="Hyperlink"/>
            <w:b w:val="0"/>
            <w:noProof/>
            <w:color w:val="auto"/>
            <w:rPrChange w:id="3581" w:author="Nagendra Dhakar" w:date="2016-01-26T17:32:00Z">
              <w:rPr>
                <w:rStyle w:val="Hyperlink"/>
                <w:noProof/>
              </w:rPr>
            </w:rPrChange>
          </w:rPr>
          <w:instrText xml:space="preserve"> </w:instrText>
        </w:r>
        <w:r w:rsidRPr="00E7115E">
          <w:rPr>
            <w:rStyle w:val="Hyperlink"/>
            <w:b w:val="0"/>
            <w:noProof/>
            <w:color w:val="auto"/>
            <w:rPrChange w:id="3582" w:author="Nagendra Dhakar" w:date="2016-01-26T17:32:00Z">
              <w:rPr>
                <w:rStyle w:val="Hyperlink"/>
                <w:noProof/>
              </w:rPr>
            </w:rPrChange>
          </w:rPr>
        </w:r>
        <w:r w:rsidRPr="00E7115E">
          <w:rPr>
            <w:rStyle w:val="Hyperlink"/>
            <w:b w:val="0"/>
            <w:noProof/>
            <w:color w:val="auto"/>
            <w:rPrChange w:id="3583" w:author="Nagendra Dhakar" w:date="2016-01-26T17:32:00Z">
              <w:rPr>
                <w:rStyle w:val="Hyperlink"/>
                <w:noProof/>
              </w:rPr>
            </w:rPrChange>
          </w:rPr>
          <w:fldChar w:fldCharType="separate"/>
        </w:r>
        <w:r w:rsidRPr="00E7115E">
          <w:rPr>
            <w:rStyle w:val="Hyperlink"/>
            <w:b w:val="0"/>
            <w:noProof/>
            <w:color w:val="auto"/>
            <w:rPrChange w:id="3584" w:author="Nagendra Dhakar" w:date="2016-01-26T17:32:00Z">
              <w:rPr>
                <w:rStyle w:val="Hyperlink"/>
                <w:noProof/>
              </w:rPr>
            </w:rPrChange>
          </w:rPr>
          <w:t>Table 7.3 – List of Model Input Checks</w:t>
        </w:r>
        <w:r w:rsidRPr="00E7115E">
          <w:rPr>
            <w:b w:val="0"/>
            <w:noProof/>
            <w:webHidden/>
            <w:color w:val="auto"/>
            <w:rPrChange w:id="3585" w:author="Nagendra Dhakar" w:date="2016-01-26T17:32:00Z">
              <w:rPr>
                <w:noProof/>
                <w:webHidden/>
              </w:rPr>
            </w:rPrChange>
          </w:rPr>
          <w:tab/>
        </w:r>
        <w:r w:rsidRPr="00E7115E">
          <w:rPr>
            <w:b w:val="0"/>
            <w:noProof/>
            <w:webHidden/>
            <w:color w:val="auto"/>
            <w:rPrChange w:id="3586" w:author="Nagendra Dhakar" w:date="2016-01-26T17:32:00Z">
              <w:rPr>
                <w:noProof/>
                <w:webHidden/>
              </w:rPr>
            </w:rPrChange>
          </w:rPr>
          <w:fldChar w:fldCharType="begin"/>
        </w:r>
        <w:r w:rsidRPr="00E7115E">
          <w:rPr>
            <w:b w:val="0"/>
            <w:noProof/>
            <w:webHidden/>
            <w:color w:val="auto"/>
            <w:rPrChange w:id="3587" w:author="Nagendra Dhakar" w:date="2016-01-26T17:32:00Z">
              <w:rPr>
                <w:noProof/>
                <w:webHidden/>
              </w:rPr>
            </w:rPrChange>
          </w:rPr>
          <w:instrText xml:space="preserve"> PAGEREF _Toc441593033 \h </w:instrText>
        </w:r>
        <w:r w:rsidRPr="00E7115E">
          <w:rPr>
            <w:b w:val="0"/>
            <w:noProof/>
            <w:webHidden/>
            <w:color w:val="auto"/>
            <w:rPrChange w:id="3588" w:author="Nagendra Dhakar" w:date="2016-01-26T17:32:00Z">
              <w:rPr>
                <w:noProof/>
                <w:webHidden/>
              </w:rPr>
            </w:rPrChange>
          </w:rPr>
        </w:r>
      </w:ins>
      <w:r w:rsidRPr="00E7115E">
        <w:rPr>
          <w:b w:val="0"/>
          <w:noProof/>
          <w:webHidden/>
          <w:color w:val="auto"/>
          <w:rPrChange w:id="3589" w:author="Nagendra Dhakar" w:date="2016-01-26T17:32:00Z">
            <w:rPr>
              <w:noProof/>
              <w:webHidden/>
            </w:rPr>
          </w:rPrChange>
        </w:rPr>
        <w:fldChar w:fldCharType="separate"/>
      </w:r>
      <w:ins w:id="3590" w:author="Nagendra Dhakar" w:date="2016-01-26T17:32:00Z">
        <w:r w:rsidRPr="00E7115E">
          <w:rPr>
            <w:b w:val="0"/>
            <w:noProof/>
            <w:webHidden/>
            <w:color w:val="auto"/>
            <w:rPrChange w:id="3591" w:author="Nagendra Dhakar" w:date="2016-01-26T17:32:00Z">
              <w:rPr>
                <w:noProof/>
                <w:webHidden/>
              </w:rPr>
            </w:rPrChange>
          </w:rPr>
          <w:t>153</w:t>
        </w:r>
        <w:r w:rsidRPr="00E7115E">
          <w:rPr>
            <w:b w:val="0"/>
            <w:noProof/>
            <w:webHidden/>
            <w:color w:val="auto"/>
            <w:rPrChange w:id="3592" w:author="Nagendra Dhakar" w:date="2016-01-26T17:32:00Z">
              <w:rPr>
                <w:noProof/>
                <w:webHidden/>
              </w:rPr>
            </w:rPrChange>
          </w:rPr>
          <w:fldChar w:fldCharType="end"/>
        </w:r>
        <w:r w:rsidRPr="00E7115E">
          <w:rPr>
            <w:rStyle w:val="Hyperlink"/>
            <w:b w:val="0"/>
            <w:noProof/>
            <w:color w:val="auto"/>
            <w:rPrChange w:id="3593" w:author="Nagendra Dhakar" w:date="2016-01-26T17:32:00Z">
              <w:rPr>
                <w:rStyle w:val="Hyperlink"/>
                <w:noProof/>
              </w:rPr>
            </w:rPrChange>
          </w:rPr>
          <w:fldChar w:fldCharType="end"/>
        </w:r>
      </w:ins>
    </w:p>
    <w:p w14:paraId="3F5C4631" w14:textId="77777777" w:rsidR="00E73E57" w:rsidRPr="00E73E57" w:rsidDel="00E7115E" w:rsidRDefault="00E73E57">
      <w:pPr>
        <w:pStyle w:val="TableofFigures"/>
        <w:rPr>
          <w:del w:id="3594" w:author="Nagendra Dhakar" w:date="2016-01-26T17:32:00Z"/>
          <w:rFonts w:asciiTheme="minorHAnsi" w:eastAsiaTheme="minorEastAsia" w:hAnsiTheme="minorHAnsi"/>
          <w:b w:val="0"/>
          <w:caps w:val="0"/>
          <w:noProof/>
          <w:color w:val="auto"/>
          <w:sz w:val="22"/>
        </w:rPr>
      </w:pPr>
      <w:del w:id="3595" w:author="Nagendra Dhakar" w:date="2016-01-26T17:32:00Z">
        <w:r w:rsidRPr="00E7115E" w:rsidDel="00E7115E">
          <w:rPr>
            <w:b w:val="0"/>
            <w:noProof/>
            <w:rPrChange w:id="3596" w:author="Nagendra Dhakar" w:date="2016-01-26T17:32:00Z">
              <w:rPr>
                <w:rStyle w:val="Hyperlink"/>
                <w:b w:val="0"/>
                <w:noProof/>
                <w:color w:val="auto"/>
              </w:rPr>
            </w:rPrChange>
          </w:rPr>
          <w:delText>Table 3.1 Nashville TRip-based model employment sectors</w:delText>
        </w:r>
        <w:r w:rsidRPr="00E73E57" w:rsidDel="00E7115E">
          <w:rPr>
            <w:b w:val="0"/>
            <w:noProof/>
            <w:webHidden/>
            <w:color w:val="auto"/>
          </w:rPr>
          <w:tab/>
          <w:delText>15</w:delText>
        </w:r>
      </w:del>
    </w:p>
    <w:p w14:paraId="51FDA7E2" w14:textId="77777777" w:rsidR="00E73E57" w:rsidRPr="00E73E57" w:rsidDel="00E7115E" w:rsidRDefault="00E73E57">
      <w:pPr>
        <w:pStyle w:val="TableofFigures"/>
        <w:rPr>
          <w:del w:id="3597" w:author="Nagendra Dhakar" w:date="2016-01-26T17:32:00Z"/>
          <w:rFonts w:asciiTheme="minorHAnsi" w:eastAsiaTheme="minorEastAsia" w:hAnsiTheme="minorHAnsi"/>
          <w:b w:val="0"/>
          <w:caps w:val="0"/>
          <w:noProof/>
          <w:color w:val="auto"/>
          <w:sz w:val="22"/>
        </w:rPr>
      </w:pPr>
      <w:del w:id="3598" w:author="Nagendra Dhakar" w:date="2016-01-26T17:32:00Z">
        <w:r w:rsidRPr="00E7115E" w:rsidDel="00E7115E">
          <w:rPr>
            <w:b w:val="0"/>
            <w:noProof/>
            <w:rPrChange w:id="3599" w:author="Nagendra Dhakar" w:date="2016-01-26T17:32:00Z">
              <w:rPr>
                <w:rStyle w:val="Hyperlink"/>
                <w:b w:val="0"/>
                <w:noProof/>
                <w:color w:val="auto"/>
              </w:rPr>
            </w:rPrChange>
          </w:rPr>
          <w:delText>Table 3.2 Daysim activity-based model employment sectors</w:delText>
        </w:r>
        <w:r w:rsidRPr="00E73E57" w:rsidDel="00E7115E">
          <w:rPr>
            <w:b w:val="0"/>
            <w:noProof/>
            <w:webHidden/>
            <w:color w:val="auto"/>
          </w:rPr>
          <w:tab/>
          <w:delText>15</w:delText>
        </w:r>
      </w:del>
    </w:p>
    <w:p w14:paraId="0B1E5A07" w14:textId="77777777" w:rsidR="00E73E57" w:rsidRPr="00E73E57" w:rsidDel="00E7115E" w:rsidRDefault="00E73E57">
      <w:pPr>
        <w:pStyle w:val="TableofFigures"/>
        <w:rPr>
          <w:del w:id="3600" w:author="Nagendra Dhakar" w:date="2016-01-26T17:32:00Z"/>
          <w:rFonts w:asciiTheme="minorHAnsi" w:eastAsiaTheme="minorEastAsia" w:hAnsiTheme="minorHAnsi"/>
          <w:b w:val="0"/>
          <w:caps w:val="0"/>
          <w:noProof/>
          <w:color w:val="auto"/>
          <w:sz w:val="22"/>
        </w:rPr>
      </w:pPr>
      <w:del w:id="3601" w:author="Nagendra Dhakar" w:date="2016-01-26T17:32:00Z">
        <w:r w:rsidRPr="00E7115E" w:rsidDel="00E7115E">
          <w:rPr>
            <w:b w:val="0"/>
            <w:noProof/>
            <w:rPrChange w:id="3602" w:author="Nagendra Dhakar" w:date="2016-01-26T17:32:00Z">
              <w:rPr>
                <w:rStyle w:val="Hyperlink"/>
                <w:b w:val="0"/>
                <w:noProof/>
                <w:color w:val="auto"/>
              </w:rPr>
            </w:rPrChange>
          </w:rPr>
          <w:delText>Table 3.3. DaySim Person Types</w:delText>
        </w:r>
        <w:r w:rsidRPr="00E73E57" w:rsidDel="00E7115E">
          <w:rPr>
            <w:b w:val="0"/>
            <w:noProof/>
            <w:webHidden/>
            <w:color w:val="auto"/>
          </w:rPr>
          <w:tab/>
          <w:delText>22</w:delText>
        </w:r>
      </w:del>
    </w:p>
    <w:p w14:paraId="2670789D" w14:textId="77777777" w:rsidR="00E73E57" w:rsidRPr="00E73E57" w:rsidDel="00E7115E" w:rsidRDefault="00E73E57">
      <w:pPr>
        <w:pStyle w:val="TableofFigures"/>
        <w:rPr>
          <w:del w:id="3603" w:author="Nagendra Dhakar" w:date="2016-01-26T17:32:00Z"/>
          <w:rFonts w:asciiTheme="minorHAnsi" w:eastAsiaTheme="minorEastAsia" w:hAnsiTheme="minorHAnsi"/>
          <w:b w:val="0"/>
          <w:caps w:val="0"/>
          <w:noProof/>
          <w:color w:val="auto"/>
          <w:sz w:val="22"/>
        </w:rPr>
      </w:pPr>
      <w:del w:id="3604" w:author="Nagendra Dhakar" w:date="2016-01-26T17:32:00Z">
        <w:r w:rsidRPr="00E7115E" w:rsidDel="00E7115E">
          <w:rPr>
            <w:b w:val="0"/>
            <w:noProof/>
            <w:rPrChange w:id="3605" w:author="Nagendra Dhakar" w:date="2016-01-26T17:32:00Z">
              <w:rPr>
                <w:rStyle w:val="Hyperlink"/>
                <w:b w:val="0"/>
                <w:noProof/>
                <w:color w:val="auto"/>
              </w:rPr>
            </w:rPrChange>
          </w:rPr>
          <w:delText>Table 3.4 Nashville area types</w:delText>
        </w:r>
        <w:r w:rsidRPr="00E73E57" w:rsidDel="00E7115E">
          <w:rPr>
            <w:b w:val="0"/>
            <w:noProof/>
            <w:webHidden/>
            <w:color w:val="auto"/>
          </w:rPr>
          <w:tab/>
          <w:delText>26</w:delText>
        </w:r>
      </w:del>
    </w:p>
    <w:p w14:paraId="43CFF01C" w14:textId="77777777" w:rsidR="00E73E57" w:rsidRPr="00E73E57" w:rsidDel="00E7115E" w:rsidRDefault="00E73E57">
      <w:pPr>
        <w:pStyle w:val="TableofFigures"/>
        <w:rPr>
          <w:del w:id="3606" w:author="Nagendra Dhakar" w:date="2016-01-26T17:32:00Z"/>
          <w:rFonts w:asciiTheme="minorHAnsi" w:eastAsiaTheme="minorEastAsia" w:hAnsiTheme="minorHAnsi"/>
          <w:b w:val="0"/>
          <w:caps w:val="0"/>
          <w:noProof/>
          <w:color w:val="auto"/>
          <w:sz w:val="22"/>
        </w:rPr>
      </w:pPr>
      <w:del w:id="3607" w:author="Nagendra Dhakar" w:date="2016-01-26T17:32:00Z">
        <w:r w:rsidRPr="00E7115E" w:rsidDel="00E7115E">
          <w:rPr>
            <w:b w:val="0"/>
            <w:noProof/>
            <w:rPrChange w:id="3608" w:author="Nagendra Dhakar" w:date="2016-01-26T17:32:00Z">
              <w:rPr>
                <w:rStyle w:val="Hyperlink"/>
                <w:b w:val="0"/>
                <w:noProof/>
                <w:color w:val="auto"/>
              </w:rPr>
            </w:rPrChange>
          </w:rPr>
          <w:delText>Table 3.5 Free-flow speed adjustment factors</w:delText>
        </w:r>
        <w:r w:rsidRPr="00E73E57" w:rsidDel="00E7115E">
          <w:rPr>
            <w:b w:val="0"/>
            <w:noProof/>
            <w:webHidden/>
            <w:color w:val="auto"/>
          </w:rPr>
          <w:tab/>
          <w:delText>26</w:delText>
        </w:r>
      </w:del>
    </w:p>
    <w:p w14:paraId="1B3B2A2E" w14:textId="77777777" w:rsidR="00E73E57" w:rsidRPr="00E73E57" w:rsidDel="00E7115E" w:rsidRDefault="00E73E57">
      <w:pPr>
        <w:pStyle w:val="TableofFigures"/>
        <w:rPr>
          <w:del w:id="3609" w:author="Nagendra Dhakar" w:date="2016-01-26T17:32:00Z"/>
          <w:rFonts w:asciiTheme="minorHAnsi" w:eastAsiaTheme="minorEastAsia" w:hAnsiTheme="minorHAnsi"/>
          <w:b w:val="0"/>
          <w:caps w:val="0"/>
          <w:noProof/>
          <w:color w:val="auto"/>
          <w:sz w:val="22"/>
        </w:rPr>
      </w:pPr>
      <w:del w:id="3610" w:author="Nagendra Dhakar" w:date="2016-01-26T17:32:00Z">
        <w:r w:rsidRPr="00E7115E" w:rsidDel="00E7115E">
          <w:rPr>
            <w:b w:val="0"/>
            <w:noProof/>
            <w:rPrChange w:id="3611" w:author="Nagendra Dhakar" w:date="2016-01-26T17:32:00Z">
              <w:rPr>
                <w:rStyle w:val="Hyperlink"/>
                <w:b w:val="0"/>
                <w:noProof/>
                <w:color w:val="auto"/>
              </w:rPr>
            </w:rPrChange>
          </w:rPr>
          <w:delText>Table 3.6 Initial Speed Adjustment Factors</w:delText>
        </w:r>
        <w:r w:rsidRPr="00E73E57" w:rsidDel="00E7115E">
          <w:rPr>
            <w:b w:val="0"/>
            <w:noProof/>
            <w:webHidden/>
            <w:color w:val="auto"/>
          </w:rPr>
          <w:tab/>
          <w:delText>27</w:delText>
        </w:r>
      </w:del>
    </w:p>
    <w:p w14:paraId="47CDEF8B" w14:textId="77777777" w:rsidR="00E73E57" w:rsidRPr="00E73E57" w:rsidDel="00E7115E" w:rsidRDefault="00E73E57">
      <w:pPr>
        <w:pStyle w:val="TableofFigures"/>
        <w:rPr>
          <w:del w:id="3612" w:author="Nagendra Dhakar" w:date="2016-01-26T17:32:00Z"/>
          <w:rFonts w:asciiTheme="minorHAnsi" w:eastAsiaTheme="minorEastAsia" w:hAnsiTheme="minorHAnsi"/>
          <w:b w:val="0"/>
          <w:caps w:val="0"/>
          <w:noProof/>
          <w:color w:val="auto"/>
          <w:sz w:val="22"/>
        </w:rPr>
      </w:pPr>
      <w:del w:id="3613" w:author="Nagendra Dhakar" w:date="2016-01-26T17:32:00Z">
        <w:r w:rsidRPr="00E7115E" w:rsidDel="00E7115E">
          <w:rPr>
            <w:b w:val="0"/>
            <w:noProof/>
            <w:rPrChange w:id="3614" w:author="Nagendra Dhakar" w:date="2016-01-26T17:32:00Z">
              <w:rPr>
                <w:rStyle w:val="Hyperlink"/>
                <w:b w:val="0"/>
                <w:noProof/>
                <w:color w:val="auto"/>
              </w:rPr>
            </w:rPrChange>
          </w:rPr>
          <w:delText>Table 3.7 Hour-to-period capacity factors</w:delText>
        </w:r>
        <w:r w:rsidRPr="00E73E57" w:rsidDel="00E7115E">
          <w:rPr>
            <w:b w:val="0"/>
            <w:noProof/>
            <w:webHidden/>
            <w:color w:val="auto"/>
          </w:rPr>
          <w:tab/>
          <w:delText>29</w:delText>
        </w:r>
      </w:del>
    </w:p>
    <w:p w14:paraId="426B7040" w14:textId="77777777" w:rsidR="00E73E57" w:rsidRPr="00E73E57" w:rsidDel="00E7115E" w:rsidRDefault="00E73E57">
      <w:pPr>
        <w:pStyle w:val="TableofFigures"/>
        <w:rPr>
          <w:del w:id="3615" w:author="Nagendra Dhakar" w:date="2016-01-26T17:32:00Z"/>
          <w:rFonts w:asciiTheme="minorHAnsi" w:eastAsiaTheme="minorEastAsia" w:hAnsiTheme="minorHAnsi"/>
          <w:b w:val="0"/>
          <w:caps w:val="0"/>
          <w:noProof/>
          <w:color w:val="auto"/>
          <w:sz w:val="22"/>
        </w:rPr>
      </w:pPr>
      <w:del w:id="3616" w:author="Nagendra Dhakar" w:date="2016-01-26T17:32:00Z">
        <w:r w:rsidRPr="00E7115E" w:rsidDel="00E7115E">
          <w:rPr>
            <w:b w:val="0"/>
            <w:noProof/>
            <w:rPrChange w:id="3617" w:author="Nagendra Dhakar" w:date="2016-01-26T17:32:00Z">
              <w:rPr>
                <w:rStyle w:val="Hyperlink"/>
                <w:b w:val="0"/>
                <w:noProof/>
                <w:color w:val="auto"/>
              </w:rPr>
            </w:rPrChange>
          </w:rPr>
          <w:delText>Table 3.8 Time-of-Day Categories</w:delText>
        </w:r>
        <w:r w:rsidRPr="00E73E57" w:rsidDel="00E7115E">
          <w:rPr>
            <w:b w:val="0"/>
            <w:noProof/>
            <w:webHidden/>
            <w:color w:val="auto"/>
          </w:rPr>
          <w:tab/>
          <w:delText>29</w:delText>
        </w:r>
      </w:del>
    </w:p>
    <w:p w14:paraId="2EBE2F67" w14:textId="77777777" w:rsidR="00E73E57" w:rsidRPr="00E73E57" w:rsidDel="00E7115E" w:rsidRDefault="00E73E57">
      <w:pPr>
        <w:pStyle w:val="TableofFigures"/>
        <w:rPr>
          <w:del w:id="3618" w:author="Nagendra Dhakar" w:date="2016-01-26T17:32:00Z"/>
          <w:rFonts w:asciiTheme="minorHAnsi" w:eastAsiaTheme="minorEastAsia" w:hAnsiTheme="minorHAnsi"/>
          <w:b w:val="0"/>
          <w:caps w:val="0"/>
          <w:noProof/>
          <w:color w:val="auto"/>
          <w:sz w:val="22"/>
        </w:rPr>
      </w:pPr>
      <w:del w:id="3619" w:author="Nagendra Dhakar" w:date="2016-01-26T17:32:00Z">
        <w:r w:rsidRPr="00E7115E" w:rsidDel="00E7115E">
          <w:rPr>
            <w:b w:val="0"/>
            <w:noProof/>
            <w:rPrChange w:id="3620" w:author="Nagendra Dhakar" w:date="2016-01-26T17:32:00Z">
              <w:rPr>
                <w:rStyle w:val="Hyperlink"/>
                <w:b w:val="0"/>
                <w:noProof/>
                <w:color w:val="auto"/>
              </w:rPr>
            </w:rPrChange>
          </w:rPr>
          <w:delText>Table 3.9 Transit Mode Hierarchy</w:delText>
        </w:r>
        <w:r w:rsidRPr="00E73E57" w:rsidDel="00E7115E">
          <w:rPr>
            <w:b w:val="0"/>
            <w:noProof/>
            <w:webHidden/>
            <w:color w:val="auto"/>
          </w:rPr>
          <w:tab/>
          <w:delText>30</w:delText>
        </w:r>
      </w:del>
    </w:p>
    <w:p w14:paraId="512D4853" w14:textId="77777777" w:rsidR="00E73E57" w:rsidRPr="00E73E57" w:rsidDel="00E7115E" w:rsidRDefault="00E73E57">
      <w:pPr>
        <w:pStyle w:val="TableofFigures"/>
        <w:rPr>
          <w:del w:id="3621" w:author="Nagendra Dhakar" w:date="2016-01-26T17:32:00Z"/>
          <w:rFonts w:asciiTheme="minorHAnsi" w:eastAsiaTheme="minorEastAsia" w:hAnsiTheme="minorHAnsi"/>
          <w:b w:val="0"/>
          <w:caps w:val="0"/>
          <w:noProof/>
          <w:color w:val="auto"/>
          <w:sz w:val="22"/>
        </w:rPr>
      </w:pPr>
      <w:del w:id="3622" w:author="Nagendra Dhakar" w:date="2016-01-26T17:32:00Z">
        <w:r w:rsidRPr="00E7115E" w:rsidDel="00E7115E">
          <w:rPr>
            <w:b w:val="0"/>
            <w:noProof/>
            <w:rPrChange w:id="3623" w:author="Nagendra Dhakar" w:date="2016-01-26T17:32:00Z">
              <w:rPr>
                <w:rStyle w:val="Hyperlink"/>
                <w:b w:val="0"/>
                <w:noProof/>
                <w:color w:val="auto"/>
              </w:rPr>
            </w:rPrChange>
          </w:rPr>
          <w:delText>Table 3.10 Persontrip-Vehicle Trip Conversion Factors</w:delText>
        </w:r>
        <w:r w:rsidRPr="00E73E57" w:rsidDel="00E7115E">
          <w:rPr>
            <w:b w:val="0"/>
            <w:noProof/>
            <w:webHidden/>
            <w:color w:val="auto"/>
          </w:rPr>
          <w:tab/>
          <w:delText>35</w:delText>
        </w:r>
      </w:del>
    </w:p>
    <w:p w14:paraId="513C840C" w14:textId="77777777" w:rsidR="00E73E57" w:rsidRPr="00E73E57" w:rsidDel="00E7115E" w:rsidRDefault="00E73E57">
      <w:pPr>
        <w:pStyle w:val="TableofFigures"/>
        <w:rPr>
          <w:del w:id="3624" w:author="Nagendra Dhakar" w:date="2016-01-26T17:32:00Z"/>
          <w:rFonts w:asciiTheme="minorHAnsi" w:eastAsiaTheme="minorEastAsia" w:hAnsiTheme="minorHAnsi"/>
          <w:b w:val="0"/>
          <w:caps w:val="0"/>
          <w:noProof/>
          <w:color w:val="auto"/>
          <w:sz w:val="22"/>
        </w:rPr>
      </w:pPr>
      <w:del w:id="3625" w:author="Nagendra Dhakar" w:date="2016-01-26T17:32:00Z">
        <w:r w:rsidRPr="00E7115E" w:rsidDel="00E7115E">
          <w:rPr>
            <w:b w:val="0"/>
            <w:noProof/>
            <w:rPrChange w:id="3626" w:author="Nagendra Dhakar" w:date="2016-01-26T17:32:00Z">
              <w:rPr>
                <w:rStyle w:val="Hyperlink"/>
                <w:b w:val="0"/>
                <w:noProof/>
                <w:color w:val="auto"/>
              </w:rPr>
            </w:rPrChange>
          </w:rPr>
          <w:delText>Table 4.1 Highway Skim Matrix Cores</w:delText>
        </w:r>
        <w:r w:rsidRPr="00E73E57" w:rsidDel="00E7115E">
          <w:rPr>
            <w:b w:val="0"/>
            <w:noProof/>
            <w:webHidden/>
            <w:color w:val="auto"/>
          </w:rPr>
          <w:tab/>
          <w:delText>40</w:delText>
        </w:r>
      </w:del>
    </w:p>
    <w:p w14:paraId="19A2AFC8" w14:textId="77777777" w:rsidR="00E73E57" w:rsidRPr="00E73E57" w:rsidDel="00E7115E" w:rsidRDefault="00E73E57">
      <w:pPr>
        <w:pStyle w:val="TableofFigures"/>
        <w:rPr>
          <w:del w:id="3627" w:author="Nagendra Dhakar" w:date="2016-01-26T17:32:00Z"/>
          <w:rFonts w:asciiTheme="minorHAnsi" w:eastAsiaTheme="minorEastAsia" w:hAnsiTheme="minorHAnsi"/>
          <w:b w:val="0"/>
          <w:caps w:val="0"/>
          <w:noProof/>
          <w:color w:val="auto"/>
          <w:sz w:val="22"/>
        </w:rPr>
      </w:pPr>
      <w:del w:id="3628" w:author="Nagendra Dhakar" w:date="2016-01-26T17:32:00Z">
        <w:r w:rsidRPr="00E7115E" w:rsidDel="00E7115E">
          <w:rPr>
            <w:b w:val="0"/>
            <w:noProof/>
            <w:rPrChange w:id="3629" w:author="Nagendra Dhakar" w:date="2016-01-26T17:32:00Z">
              <w:rPr>
                <w:rStyle w:val="Hyperlink"/>
                <w:b w:val="0"/>
                <w:noProof/>
                <w:color w:val="auto"/>
              </w:rPr>
            </w:rPrChange>
          </w:rPr>
          <w:delText>Table 4.2 Transit Skim Matrix Cores</w:delText>
        </w:r>
        <w:r w:rsidRPr="00E73E57" w:rsidDel="00E7115E">
          <w:rPr>
            <w:b w:val="0"/>
            <w:noProof/>
            <w:webHidden/>
            <w:color w:val="auto"/>
          </w:rPr>
          <w:tab/>
          <w:delText>40</w:delText>
        </w:r>
      </w:del>
    </w:p>
    <w:p w14:paraId="113E42F5" w14:textId="77777777" w:rsidR="00E73E57" w:rsidRPr="00E73E57" w:rsidDel="00E7115E" w:rsidRDefault="00E73E57">
      <w:pPr>
        <w:pStyle w:val="TableofFigures"/>
        <w:rPr>
          <w:del w:id="3630" w:author="Nagendra Dhakar" w:date="2016-01-26T17:32:00Z"/>
          <w:rFonts w:asciiTheme="minorHAnsi" w:eastAsiaTheme="minorEastAsia" w:hAnsiTheme="minorHAnsi"/>
          <w:b w:val="0"/>
          <w:caps w:val="0"/>
          <w:noProof/>
          <w:color w:val="auto"/>
          <w:sz w:val="22"/>
        </w:rPr>
      </w:pPr>
      <w:del w:id="3631" w:author="Nagendra Dhakar" w:date="2016-01-26T17:32:00Z">
        <w:r w:rsidRPr="00E7115E" w:rsidDel="00E7115E">
          <w:rPr>
            <w:b w:val="0"/>
            <w:noProof/>
            <w:rPrChange w:id="3632" w:author="Nagendra Dhakar" w:date="2016-01-26T17:32:00Z">
              <w:rPr>
                <w:rStyle w:val="Hyperlink"/>
                <w:b w:val="0"/>
                <w:noProof/>
                <w:color w:val="auto"/>
              </w:rPr>
            </w:rPrChange>
          </w:rPr>
          <w:delText>Table 4.3 Microzone allocation tool taz input file</w:delText>
        </w:r>
        <w:r w:rsidRPr="00E73E57" w:rsidDel="00E7115E">
          <w:rPr>
            <w:b w:val="0"/>
            <w:noProof/>
            <w:webHidden/>
            <w:color w:val="auto"/>
          </w:rPr>
          <w:tab/>
          <w:delText>42</w:delText>
        </w:r>
      </w:del>
    </w:p>
    <w:p w14:paraId="1C9B666E" w14:textId="77777777" w:rsidR="00E73E57" w:rsidRPr="00E73E57" w:rsidDel="00E7115E" w:rsidRDefault="00E73E57">
      <w:pPr>
        <w:pStyle w:val="TableofFigures"/>
        <w:rPr>
          <w:del w:id="3633" w:author="Nagendra Dhakar" w:date="2016-01-26T17:32:00Z"/>
          <w:rFonts w:asciiTheme="minorHAnsi" w:eastAsiaTheme="minorEastAsia" w:hAnsiTheme="minorHAnsi"/>
          <w:b w:val="0"/>
          <w:caps w:val="0"/>
          <w:noProof/>
          <w:color w:val="auto"/>
          <w:sz w:val="22"/>
        </w:rPr>
      </w:pPr>
      <w:del w:id="3634" w:author="Nagendra Dhakar" w:date="2016-01-26T17:32:00Z">
        <w:r w:rsidRPr="00E7115E" w:rsidDel="00E7115E">
          <w:rPr>
            <w:b w:val="0"/>
            <w:noProof/>
            <w:rPrChange w:id="3635" w:author="Nagendra Dhakar" w:date="2016-01-26T17:32:00Z">
              <w:rPr>
                <w:rStyle w:val="Hyperlink"/>
                <w:b w:val="0"/>
                <w:noProof/>
                <w:color w:val="auto"/>
              </w:rPr>
            </w:rPrChange>
          </w:rPr>
          <w:delText>Table 4.4 Microzone allocation tool Block input file</w:delText>
        </w:r>
        <w:r w:rsidRPr="00E73E57" w:rsidDel="00E7115E">
          <w:rPr>
            <w:b w:val="0"/>
            <w:noProof/>
            <w:webHidden/>
            <w:color w:val="auto"/>
          </w:rPr>
          <w:tab/>
          <w:delText>43</w:delText>
        </w:r>
      </w:del>
    </w:p>
    <w:p w14:paraId="10B550FF" w14:textId="77777777" w:rsidR="00E73E57" w:rsidRPr="00E73E57" w:rsidDel="00E7115E" w:rsidRDefault="00E73E57">
      <w:pPr>
        <w:pStyle w:val="TableofFigures"/>
        <w:rPr>
          <w:del w:id="3636" w:author="Nagendra Dhakar" w:date="2016-01-26T17:32:00Z"/>
          <w:rFonts w:asciiTheme="minorHAnsi" w:eastAsiaTheme="minorEastAsia" w:hAnsiTheme="minorHAnsi"/>
          <w:b w:val="0"/>
          <w:caps w:val="0"/>
          <w:noProof/>
          <w:color w:val="auto"/>
          <w:sz w:val="22"/>
        </w:rPr>
      </w:pPr>
      <w:del w:id="3637" w:author="Nagendra Dhakar" w:date="2016-01-26T17:32:00Z">
        <w:r w:rsidRPr="00E7115E" w:rsidDel="00E7115E">
          <w:rPr>
            <w:b w:val="0"/>
            <w:noProof/>
            <w:rPrChange w:id="3638" w:author="Nagendra Dhakar" w:date="2016-01-26T17:32:00Z">
              <w:rPr>
                <w:rStyle w:val="Hyperlink"/>
                <w:b w:val="0"/>
                <w:noProof/>
                <w:color w:val="auto"/>
              </w:rPr>
            </w:rPrChange>
          </w:rPr>
          <w:delText>Table 4.5 Microzone allocation tool TAZ-Block Intersect input file</w:delText>
        </w:r>
        <w:r w:rsidRPr="00E73E57" w:rsidDel="00E7115E">
          <w:rPr>
            <w:b w:val="0"/>
            <w:noProof/>
            <w:webHidden/>
            <w:color w:val="auto"/>
          </w:rPr>
          <w:tab/>
          <w:delText>44</w:delText>
        </w:r>
      </w:del>
    </w:p>
    <w:p w14:paraId="16F1019C" w14:textId="77777777" w:rsidR="00E73E57" w:rsidRPr="00E73E57" w:rsidDel="00E7115E" w:rsidRDefault="00E73E57">
      <w:pPr>
        <w:pStyle w:val="TableofFigures"/>
        <w:rPr>
          <w:del w:id="3639" w:author="Nagendra Dhakar" w:date="2016-01-26T17:32:00Z"/>
          <w:rFonts w:asciiTheme="minorHAnsi" w:eastAsiaTheme="minorEastAsia" w:hAnsiTheme="minorHAnsi"/>
          <w:b w:val="0"/>
          <w:caps w:val="0"/>
          <w:noProof/>
          <w:color w:val="auto"/>
          <w:sz w:val="22"/>
        </w:rPr>
      </w:pPr>
      <w:del w:id="3640" w:author="Nagendra Dhakar" w:date="2016-01-26T17:32:00Z">
        <w:r w:rsidRPr="00E7115E" w:rsidDel="00E7115E">
          <w:rPr>
            <w:b w:val="0"/>
            <w:noProof/>
            <w:rPrChange w:id="3641" w:author="Nagendra Dhakar" w:date="2016-01-26T17:32:00Z">
              <w:rPr>
                <w:rStyle w:val="Hyperlink"/>
                <w:b w:val="0"/>
                <w:noProof/>
                <w:color w:val="auto"/>
              </w:rPr>
            </w:rPrChange>
          </w:rPr>
          <w:delText>Table 4.6 Microzone allocation tool School input file</w:delText>
        </w:r>
        <w:r w:rsidRPr="00E73E57" w:rsidDel="00E7115E">
          <w:rPr>
            <w:b w:val="0"/>
            <w:noProof/>
            <w:webHidden/>
            <w:color w:val="auto"/>
          </w:rPr>
          <w:tab/>
          <w:delText>45</w:delText>
        </w:r>
      </w:del>
    </w:p>
    <w:p w14:paraId="36D76F46" w14:textId="77777777" w:rsidR="00E73E57" w:rsidRPr="00E73E57" w:rsidDel="00E7115E" w:rsidRDefault="00E73E57">
      <w:pPr>
        <w:pStyle w:val="TableofFigures"/>
        <w:rPr>
          <w:del w:id="3642" w:author="Nagendra Dhakar" w:date="2016-01-26T17:32:00Z"/>
          <w:rFonts w:asciiTheme="minorHAnsi" w:eastAsiaTheme="minorEastAsia" w:hAnsiTheme="minorHAnsi"/>
          <w:b w:val="0"/>
          <w:caps w:val="0"/>
          <w:noProof/>
          <w:color w:val="auto"/>
          <w:sz w:val="22"/>
        </w:rPr>
      </w:pPr>
      <w:del w:id="3643" w:author="Nagendra Dhakar" w:date="2016-01-26T17:32:00Z">
        <w:r w:rsidRPr="00E7115E" w:rsidDel="00E7115E">
          <w:rPr>
            <w:b w:val="0"/>
            <w:noProof/>
            <w:rPrChange w:id="3644" w:author="Nagendra Dhakar" w:date="2016-01-26T17:32:00Z">
              <w:rPr>
                <w:rStyle w:val="Hyperlink"/>
                <w:b w:val="0"/>
                <w:noProof/>
                <w:color w:val="auto"/>
              </w:rPr>
            </w:rPrChange>
          </w:rPr>
          <w:delText>Table 4.7 Parking file format</w:delText>
        </w:r>
        <w:r w:rsidRPr="00E73E57" w:rsidDel="00E7115E">
          <w:rPr>
            <w:b w:val="0"/>
            <w:noProof/>
            <w:webHidden/>
            <w:color w:val="auto"/>
          </w:rPr>
          <w:tab/>
          <w:delText>45</w:delText>
        </w:r>
      </w:del>
    </w:p>
    <w:p w14:paraId="01D4B3B7" w14:textId="77777777" w:rsidR="00E73E57" w:rsidRPr="00E73E57" w:rsidDel="00E7115E" w:rsidRDefault="00E73E57">
      <w:pPr>
        <w:pStyle w:val="TableofFigures"/>
        <w:rPr>
          <w:del w:id="3645" w:author="Nagendra Dhakar" w:date="2016-01-26T17:32:00Z"/>
          <w:rFonts w:asciiTheme="minorHAnsi" w:eastAsiaTheme="minorEastAsia" w:hAnsiTheme="minorHAnsi"/>
          <w:b w:val="0"/>
          <w:caps w:val="0"/>
          <w:noProof/>
          <w:color w:val="auto"/>
          <w:sz w:val="22"/>
        </w:rPr>
      </w:pPr>
      <w:del w:id="3646" w:author="Nagendra Dhakar" w:date="2016-01-26T17:32:00Z">
        <w:r w:rsidRPr="00E7115E" w:rsidDel="00E7115E">
          <w:rPr>
            <w:b w:val="0"/>
            <w:noProof/>
            <w:rPrChange w:id="3647" w:author="Nagendra Dhakar" w:date="2016-01-26T17:32:00Z">
              <w:rPr>
                <w:rStyle w:val="Hyperlink"/>
                <w:b w:val="0"/>
                <w:noProof/>
                <w:color w:val="auto"/>
              </w:rPr>
            </w:rPrChange>
          </w:rPr>
          <w:delText>Table 4.8. DTALite Input Node FIle Format</w:delText>
        </w:r>
        <w:r w:rsidRPr="00E73E57" w:rsidDel="00E7115E">
          <w:rPr>
            <w:b w:val="0"/>
            <w:noProof/>
            <w:webHidden/>
            <w:color w:val="auto"/>
          </w:rPr>
          <w:tab/>
          <w:delText>46</w:delText>
        </w:r>
      </w:del>
    </w:p>
    <w:p w14:paraId="57FF1A71" w14:textId="77777777" w:rsidR="00E73E57" w:rsidRPr="00E73E57" w:rsidDel="00E7115E" w:rsidRDefault="00E73E57">
      <w:pPr>
        <w:pStyle w:val="TableofFigures"/>
        <w:rPr>
          <w:del w:id="3648" w:author="Nagendra Dhakar" w:date="2016-01-26T17:32:00Z"/>
          <w:rFonts w:asciiTheme="minorHAnsi" w:eastAsiaTheme="minorEastAsia" w:hAnsiTheme="minorHAnsi"/>
          <w:b w:val="0"/>
          <w:caps w:val="0"/>
          <w:noProof/>
          <w:color w:val="auto"/>
          <w:sz w:val="22"/>
        </w:rPr>
      </w:pPr>
      <w:del w:id="3649" w:author="Nagendra Dhakar" w:date="2016-01-26T17:32:00Z">
        <w:r w:rsidRPr="00E7115E" w:rsidDel="00E7115E">
          <w:rPr>
            <w:b w:val="0"/>
            <w:noProof/>
            <w:rPrChange w:id="3650" w:author="Nagendra Dhakar" w:date="2016-01-26T17:32:00Z">
              <w:rPr>
                <w:rStyle w:val="Hyperlink"/>
                <w:b w:val="0"/>
                <w:noProof/>
                <w:color w:val="auto"/>
              </w:rPr>
            </w:rPrChange>
          </w:rPr>
          <w:delText>Table 4.9. DTALite Input Link FIle Format</w:delText>
        </w:r>
        <w:r w:rsidRPr="00E73E57" w:rsidDel="00E7115E">
          <w:rPr>
            <w:b w:val="0"/>
            <w:noProof/>
            <w:webHidden/>
            <w:color w:val="auto"/>
          </w:rPr>
          <w:tab/>
          <w:delText>46</w:delText>
        </w:r>
      </w:del>
    </w:p>
    <w:p w14:paraId="70A64C46" w14:textId="77777777" w:rsidR="00E73E57" w:rsidRPr="00E73E57" w:rsidDel="00E7115E" w:rsidRDefault="00E73E57">
      <w:pPr>
        <w:pStyle w:val="TableofFigures"/>
        <w:rPr>
          <w:del w:id="3651" w:author="Nagendra Dhakar" w:date="2016-01-26T17:32:00Z"/>
          <w:rFonts w:asciiTheme="minorHAnsi" w:eastAsiaTheme="minorEastAsia" w:hAnsiTheme="minorHAnsi"/>
          <w:b w:val="0"/>
          <w:caps w:val="0"/>
          <w:noProof/>
          <w:color w:val="auto"/>
          <w:sz w:val="22"/>
        </w:rPr>
      </w:pPr>
      <w:del w:id="3652" w:author="Nagendra Dhakar" w:date="2016-01-26T17:32:00Z">
        <w:r w:rsidRPr="00E7115E" w:rsidDel="00E7115E">
          <w:rPr>
            <w:b w:val="0"/>
            <w:noProof/>
            <w:rPrChange w:id="3653" w:author="Nagendra Dhakar" w:date="2016-01-26T17:32:00Z">
              <w:rPr>
                <w:rStyle w:val="Hyperlink"/>
                <w:b w:val="0"/>
                <w:noProof/>
                <w:color w:val="auto"/>
              </w:rPr>
            </w:rPrChange>
          </w:rPr>
          <w:delText>Table 4.10. DTALite Input Link Type FIle Format</w:delText>
        </w:r>
        <w:r w:rsidRPr="00E73E57" w:rsidDel="00E7115E">
          <w:rPr>
            <w:b w:val="0"/>
            <w:noProof/>
            <w:webHidden/>
            <w:color w:val="auto"/>
          </w:rPr>
          <w:tab/>
          <w:delText>47</w:delText>
        </w:r>
      </w:del>
    </w:p>
    <w:p w14:paraId="36C90780" w14:textId="77777777" w:rsidR="00E73E57" w:rsidRPr="00E73E57" w:rsidDel="00E7115E" w:rsidRDefault="00E73E57">
      <w:pPr>
        <w:pStyle w:val="TableofFigures"/>
        <w:rPr>
          <w:del w:id="3654" w:author="Nagendra Dhakar" w:date="2016-01-26T17:32:00Z"/>
          <w:rFonts w:asciiTheme="minorHAnsi" w:eastAsiaTheme="minorEastAsia" w:hAnsiTheme="minorHAnsi"/>
          <w:b w:val="0"/>
          <w:caps w:val="0"/>
          <w:noProof/>
          <w:color w:val="auto"/>
          <w:sz w:val="22"/>
        </w:rPr>
      </w:pPr>
      <w:del w:id="3655" w:author="Nagendra Dhakar" w:date="2016-01-26T17:32:00Z">
        <w:r w:rsidRPr="00E7115E" w:rsidDel="00E7115E">
          <w:rPr>
            <w:b w:val="0"/>
            <w:noProof/>
            <w:rPrChange w:id="3656" w:author="Nagendra Dhakar" w:date="2016-01-26T17:32:00Z">
              <w:rPr>
                <w:rStyle w:val="Hyperlink"/>
                <w:b w:val="0"/>
                <w:noProof/>
                <w:color w:val="auto"/>
              </w:rPr>
            </w:rPrChange>
          </w:rPr>
          <w:delText>Table 4.11. DTALite Input Node Pairs FIle Format</w:delText>
        </w:r>
        <w:r w:rsidRPr="00E73E57" w:rsidDel="00E7115E">
          <w:rPr>
            <w:b w:val="0"/>
            <w:noProof/>
            <w:webHidden/>
            <w:color w:val="auto"/>
          </w:rPr>
          <w:tab/>
          <w:delText>47</w:delText>
        </w:r>
      </w:del>
    </w:p>
    <w:p w14:paraId="59318CE5" w14:textId="77777777" w:rsidR="00E73E57" w:rsidRPr="00E73E57" w:rsidDel="00E7115E" w:rsidRDefault="00E73E57">
      <w:pPr>
        <w:pStyle w:val="TableofFigures"/>
        <w:rPr>
          <w:del w:id="3657" w:author="Nagendra Dhakar" w:date="2016-01-26T17:32:00Z"/>
          <w:rFonts w:asciiTheme="minorHAnsi" w:eastAsiaTheme="minorEastAsia" w:hAnsiTheme="minorHAnsi"/>
          <w:b w:val="0"/>
          <w:caps w:val="0"/>
          <w:noProof/>
          <w:color w:val="auto"/>
          <w:sz w:val="22"/>
        </w:rPr>
      </w:pPr>
      <w:del w:id="3658" w:author="Nagendra Dhakar" w:date="2016-01-26T17:32:00Z">
        <w:r w:rsidRPr="00E7115E" w:rsidDel="00E7115E">
          <w:rPr>
            <w:b w:val="0"/>
            <w:noProof/>
            <w:rPrChange w:id="3659" w:author="Nagendra Dhakar" w:date="2016-01-26T17:32:00Z">
              <w:rPr>
                <w:rStyle w:val="Hyperlink"/>
                <w:b w:val="0"/>
                <w:noProof/>
                <w:color w:val="auto"/>
              </w:rPr>
            </w:rPrChange>
          </w:rPr>
          <w:delText>Table 4.12. DTALite Output Node Distance FIle Format</w:delText>
        </w:r>
        <w:r w:rsidRPr="00E73E57" w:rsidDel="00E7115E">
          <w:rPr>
            <w:b w:val="0"/>
            <w:noProof/>
            <w:webHidden/>
            <w:color w:val="auto"/>
          </w:rPr>
          <w:tab/>
          <w:delText>47</w:delText>
        </w:r>
      </w:del>
    </w:p>
    <w:p w14:paraId="5CF70D66" w14:textId="77777777" w:rsidR="00E73E57" w:rsidRPr="00E73E57" w:rsidDel="00E7115E" w:rsidRDefault="00E73E57">
      <w:pPr>
        <w:pStyle w:val="TableofFigures"/>
        <w:rPr>
          <w:del w:id="3660" w:author="Nagendra Dhakar" w:date="2016-01-26T17:32:00Z"/>
          <w:rFonts w:asciiTheme="minorHAnsi" w:eastAsiaTheme="minorEastAsia" w:hAnsiTheme="minorHAnsi"/>
          <w:b w:val="0"/>
          <w:caps w:val="0"/>
          <w:noProof/>
          <w:color w:val="auto"/>
          <w:sz w:val="22"/>
        </w:rPr>
      </w:pPr>
      <w:del w:id="3661" w:author="Nagendra Dhakar" w:date="2016-01-26T17:32:00Z">
        <w:r w:rsidRPr="00E7115E" w:rsidDel="00E7115E">
          <w:rPr>
            <w:b w:val="0"/>
            <w:noProof/>
            <w:rPrChange w:id="3662" w:author="Nagendra Dhakar" w:date="2016-01-26T17:32:00Z">
              <w:rPr>
                <w:rStyle w:val="Hyperlink"/>
                <w:b w:val="0"/>
                <w:noProof/>
                <w:color w:val="auto"/>
              </w:rPr>
            </w:rPrChange>
          </w:rPr>
          <w:delText>Table 4.13. Buffered Microzone File</w:delText>
        </w:r>
        <w:r w:rsidRPr="00E73E57" w:rsidDel="00E7115E">
          <w:rPr>
            <w:b w:val="0"/>
            <w:noProof/>
            <w:webHidden/>
            <w:color w:val="auto"/>
          </w:rPr>
          <w:tab/>
          <w:delText>48</w:delText>
        </w:r>
      </w:del>
    </w:p>
    <w:p w14:paraId="0CC9E497" w14:textId="77777777" w:rsidR="00E73E57" w:rsidRPr="00E73E57" w:rsidDel="00E7115E" w:rsidRDefault="00E73E57">
      <w:pPr>
        <w:pStyle w:val="TableofFigures"/>
        <w:rPr>
          <w:del w:id="3663" w:author="Nagendra Dhakar" w:date="2016-01-26T17:32:00Z"/>
          <w:rFonts w:asciiTheme="minorHAnsi" w:eastAsiaTheme="minorEastAsia" w:hAnsiTheme="minorHAnsi"/>
          <w:b w:val="0"/>
          <w:caps w:val="0"/>
          <w:noProof/>
          <w:color w:val="auto"/>
          <w:sz w:val="22"/>
        </w:rPr>
      </w:pPr>
      <w:del w:id="3664" w:author="Nagendra Dhakar" w:date="2016-01-26T17:32:00Z">
        <w:r w:rsidRPr="00E7115E" w:rsidDel="00E7115E">
          <w:rPr>
            <w:b w:val="0"/>
            <w:noProof/>
            <w:rPrChange w:id="3665" w:author="Nagendra Dhakar" w:date="2016-01-26T17:32:00Z">
              <w:rPr>
                <w:rStyle w:val="Hyperlink"/>
                <w:b w:val="0"/>
                <w:noProof/>
                <w:color w:val="auto"/>
              </w:rPr>
            </w:rPrChange>
          </w:rPr>
          <w:delText>Table 4.14. Base Parcel/Microzone File FOrmat</w:delText>
        </w:r>
        <w:r w:rsidRPr="00E73E57" w:rsidDel="00E7115E">
          <w:rPr>
            <w:b w:val="0"/>
            <w:noProof/>
            <w:webHidden/>
            <w:color w:val="auto"/>
          </w:rPr>
          <w:tab/>
          <w:delText>51</w:delText>
        </w:r>
      </w:del>
    </w:p>
    <w:p w14:paraId="385322DD" w14:textId="77777777" w:rsidR="00E73E57" w:rsidRPr="00E73E57" w:rsidDel="00E7115E" w:rsidRDefault="00E73E57">
      <w:pPr>
        <w:pStyle w:val="TableofFigures"/>
        <w:rPr>
          <w:del w:id="3666" w:author="Nagendra Dhakar" w:date="2016-01-26T17:32:00Z"/>
          <w:rFonts w:asciiTheme="minorHAnsi" w:eastAsiaTheme="minorEastAsia" w:hAnsiTheme="minorHAnsi"/>
          <w:b w:val="0"/>
          <w:caps w:val="0"/>
          <w:noProof/>
          <w:color w:val="auto"/>
          <w:sz w:val="22"/>
        </w:rPr>
      </w:pPr>
      <w:del w:id="3667" w:author="Nagendra Dhakar" w:date="2016-01-26T17:32:00Z">
        <w:r w:rsidRPr="00E7115E" w:rsidDel="00E7115E">
          <w:rPr>
            <w:b w:val="0"/>
            <w:noProof/>
            <w:rPrChange w:id="3668" w:author="Nagendra Dhakar" w:date="2016-01-26T17:32:00Z">
              <w:rPr>
                <w:rStyle w:val="Hyperlink"/>
                <w:b w:val="0"/>
                <w:noProof/>
                <w:color w:val="auto"/>
              </w:rPr>
            </w:rPrChange>
          </w:rPr>
          <w:delText>Table 4.15. Intersection Dat File Format</w:delText>
        </w:r>
        <w:r w:rsidRPr="00E73E57" w:rsidDel="00E7115E">
          <w:rPr>
            <w:b w:val="0"/>
            <w:noProof/>
            <w:webHidden/>
            <w:color w:val="auto"/>
          </w:rPr>
          <w:tab/>
          <w:delText>52</w:delText>
        </w:r>
      </w:del>
    </w:p>
    <w:p w14:paraId="686D3FFD" w14:textId="77777777" w:rsidR="00E73E57" w:rsidRPr="00E73E57" w:rsidDel="00E7115E" w:rsidRDefault="00E73E57">
      <w:pPr>
        <w:pStyle w:val="TableofFigures"/>
        <w:rPr>
          <w:del w:id="3669" w:author="Nagendra Dhakar" w:date="2016-01-26T17:32:00Z"/>
          <w:rFonts w:asciiTheme="minorHAnsi" w:eastAsiaTheme="minorEastAsia" w:hAnsiTheme="minorHAnsi"/>
          <w:b w:val="0"/>
          <w:caps w:val="0"/>
          <w:noProof/>
          <w:color w:val="auto"/>
          <w:sz w:val="22"/>
        </w:rPr>
      </w:pPr>
      <w:del w:id="3670" w:author="Nagendra Dhakar" w:date="2016-01-26T17:32:00Z">
        <w:r w:rsidRPr="00E7115E" w:rsidDel="00E7115E">
          <w:rPr>
            <w:b w:val="0"/>
            <w:noProof/>
            <w:rPrChange w:id="3671" w:author="Nagendra Dhakar" w:date="2016-01-26T17:32:00Z">
              <w:rPr>
                <w:rStyle w:val="Hyperlink"/>
                <w:b w:val="0"/>
                <w:noProof/>
                <w:color w:val="auto"/>
              </w:rPr>
            </w:rPrChange>
          </w:rPr>
          <w:delText>Table 4.16. Transit Stops File Format</w:delText>
        </w:r>
        <w:r w:rsidRPr="00E73E57" w:rsidDel="00E7115E">
          <w:rPr>
            <w:b w:val="0"/>
            <w:noProof/>
            <w:webHidden/>
            <w:color w:val="auto"/>
          </w:rPr>
          <w:tab/>
          <w:delText>53</w:delText>
        </w:r>
      </w:del>
    </w:p>
    <w:p w14:paraId="423CC698" w14:textId="77777777" w:rsidR="00E73E57" w:rsidRPr="00E73E57" w:rsidDel="00E7115E" w:rsidRDefault="00E73E57">
      <w:pPr>
        <w:pStyle w:val="TableofFigures"/>
        <w:rPr>
          <w:del w:id="3672" w:author="Nagendra Dhakar" w:date="2016-01-26T17:32:00Z"/>
          <w:rFonts w:asciiTheme="minorHAnsi" w:eastAsiaTheme="minorEastAsia" w:hAnsiTheme="minorHAnsi"/>
          <w:b w:val="0"/>
          <w:caps w:val="0"/>
          <w:noProof/>
          <w:color w:val="auto"/>
          <w:sz w:val="22"/>
        </w:rPr>
      </w:pPr>
      <w:del w:id="3673" w:author="Nagendra Dhakar" w:date="2016-01-26T17:32:00Z">
        <w:r w:rsidRPr="00E7115E" w:rsidDel="00E7115E">
          <w:rPr>
            <w:b w:val="0"/>
            <w:noProof/>
            <w:rPrChange w:id="3674" w:author="Nagendra Dhakar" w:date="2016-01-26T17:32:00Z">
              <w:rPr>
                <w:rStyle w:val="Hyperlink"/>
                <w:b w:val="0"/>
                <w:noProof/>
                <w:color w:val="auto"/>
              </w:rPr>
            </w:rPrChange>
          </w:rPr>
          <w:delText>Table 4.17. Open Space Data File Format</w:delText>
        </w:r>
        <w:r w:rsidRPr="00E73E57" w:rsidDel="00E7115E">
          <w:rPr>
            <w:b w:val="0"/>
            <w:noProof/>
            <w:webHidden/>
            <w:color w:val="auto"/>
          </w:rPr>
          <w:tab/>
          <w:delText>54</w:delText>
        </w:r>
      </w:del>
    </w:p>
    <w:p w14:paraId="309B8E76" w14:textId="77777777" w:rsidR="00E73E57" w:rsidRPr="00E73E57" w:rsidDel="00E7115E" w:rsidRDefault="00E73E57">
      <w:pPr>
        <w:pStyle w:val="TableofFigures"/>
        <w:rPr>
          <w:del w:id="3675" w:author="Nagendra Dhakar" w:date="2016-01-26T17:32:00Z"/>
          <w:rFonts w:asciiTheme="minorHAnsi" w:eastAsiaTheme="minorEastAsia" w:hAnsiTheme="minorHAnsi"/>
          <w:b w:val="0"/>
          <w:caps w:val="0"/>
          <w:noProof/>
          <w:color w:val="auto"/>
          <w:sz w:val="22"/>
        </w:rPr>
      </w:pPr>
      <w:del w:id="3676" w:author="Nagendra Dhakar" w:date="2016-01-26T17:32:00Z">
        <w:r w:rsidRPr="00E7115E" w:rsidDel="00E7115E">
          <w:rPr>
            <w:b w:val="0"/>
            <w:noProof/>
            <w:rPrChange w:id="3677" w:author="Nagendra Dhakar" w:date="2016-01-26T17:32:00Z">
              <w:rPr>
                <w:rStyle w:val="Hyperlink"/>
                <w:b w:val="0"/>
                <w:noProof/>
                <w:color w:val="auto"/>
              </w:rPr>
            </w:rPrChange>
          </w:rPr>
          <w:delText>Table 4.18. TAZ Correspondence File Format</w:delText>
        </w:r>
        <w:r w:rsidRPr="00E73E57" w:rsidDel="00E7115E">
          <w:rPr>
            <w:b w:val="0"/>
            <w:noProof/>
            <w:webHidden/>
            <w:color w:val="auto"/>
          </w:rPr>
          <w:tab/>
          <w:delText>54</w:delText>
        </w:r>
      </w:del>
    </w:p>
    <w:p w14:paraId="5AB50528" w14:textId="77777777" w:rsidR="00E73E57" w:rsidRPr="00E73E57" w:rsidDel="00E7115E" w:rsidRDefault="00E73E57">
      <w:pPr>
        <w:pStyle w:val="TableofFigures"/>
        <w:rPr>
          <w:del w:id="3678" w:author="Nagendra Dhakar" w:date="2016-01-26T17:32:00Z"/>
          <w:rFonts w:asciiTheme="minorHAnsi" w:eastAsiaTheme="minorEastAsia" w:hAnsiTheme="minorHAnsi"/>
          <w:b w:val="0"/>
          <w:caps w:val="0"/>
          <w:noProof/>
          <w:color w:val="auto"/>
          <w:sz w:val="22"/>
        </w:rPr>
      </w:pPr>
      <w:del w:id="3679" w:author="Nagendra Dhakar" w:date="2016-01-26T17:32:00Z">
        <w:r w:rsidRPr="00E7115E" w:rsidDel="00E7115E">
          <w:rPr>
            <w:b w:val="0"/>
            <w:noProof/>
            <w:rPrChange w:id="3680" w:author="Nagendra Dhakar" w:date="2016-01-26T17:32:00Z">
              <w:rPr>
                <w:rStyle w:val="Hyperlink"/>
                <w:b w:val="0"/>
                <w:noProof/>
                <w:color w:val="auto"/>
              </w:rPr>
            </w:rPrChange>
          </w:rPr>
          <w:delText>Table 4.19 Synthetic population household file</w:delText>
        </w:r>
        <w:r w:rsidRPr="00E73E57" w:rsidDel="00E7115E">
          <w:rPr>
            <w:b w:val="0"/>
            <w:noProof/>
            <w:webHidden/>
            <w:color w:val="auto"/>
          </w:rPr>
          <w:tab/>
          <w:delText>55</w:delText>
        </w:r>
      </w:del>
    </w:p>
    <w:p w14:paraId="6D93A386" w14:textId="77777777" w:rsidR="00E73E57" w:rsidRPr="00E73E57" w:rsidDel="00E7115E" w:rsidRDefault="00E73E57">
      <w:pPr>
        <w:pStyle w:val="TableofFigures"/>
        <w:rPr>
          <w:del w:id="3681" w:author="Nagendra Dhakar" w:date="2016-01-26T17:32:00Z"/>
          <w:rFonts w:asciiTheme="minorHAnsi" w:eastAsiaTheme="minorEastAsia" w:hAnsiTheme="minorHAnsi"/>
          <w:b w:val="0"/>
          <w:caps w:val="0"/>
          <w:noProof/>
          <w:color w:val="auto"/>
          <w:sz w:val="22"/>
        </w:rPr>
      </w:pPr>
      <w:del w:id="3682" w:author="Nagendra Dhakar" w:date="2016-01-26T17:32:00Z">
        <w:r w:rsidRPr="00E7115E" w:rsidDel="00E7115E">
          <w:rPr>
            <w:b w:val="0"/>
            <w:noProof/>
            <w:rPrChange w:id="3683" w:author="Nagendra Dhakar" w:date="2016-01-26T17:32:00Z">
              <w:rPr>
                <w:rStyle w:val="Hyperlink"/>
                <w:b w:val="0"/>
                <w:noProof/>
                <w:color w:val="auto"/>
              </w:rPr>
            </w:rPrChange>
          </w:rPr>
          <w:delText>Table 4.20 Synthetic population person file</w:delText>
        </w:r>
        <w:r w:rsidRPr="00E73E57" w:rsidDel="00E7115E">
          <w:rPr>
            <w:b w:val="0"/>
            <w:noProof/>
            <w:webHidden/>
            <w:color w:val="auto"/>
          </w:rPr>
          <w:tab/>
          <w:delText>56</w:delText>
        </w:r>
      </w:del>
    </w:p>
    <w:p w14:paraId="53F53D45" w14:textId="77777777" w:rsidR="00E73E57" w:rsidRPr="00E73E57" w:rsidDel="00E7115E" w:rsidRDefault="00E73E57">
      <w:pPr>
        <w:pStyle w:val="TableofFigures"/>
        <w:rPr>
          <w:del w:id="3684" w:author="Nagendra Dhakar" w:date="2016-01-26T17:32:00Z"/>
          <w:rFonts w:asciiTheme="minorHAnsi" w:eastAsiaTheme="minorEastAsia" w:hAnsiTheme="minorHAnsi"/>
          <w:b w:val="0"/>
          <w:caps w:val="0"/>
          <w:noProof/>
          <w:color w:val="auto"/>
          <w:sz w:val="22"/>
        </w:rPr>
      </w:pPr>
      <w:del w:id="3685" w:author="Nagendra Dhakar" w:date="2016-01-26T17:32:00Z">
        <w:r w:rsidRPr="00E7115E" w:rsidDel="00E7115E">
          <w:rPr>
            <w:b w:val="0"/>
            <w:noProof/>
            <w:rPrChange w:id="3686" w:author="Nagendra Dhakar" w:date="2016-01-26T17:32:00Z">
              <w:rPr>
                <w:rStyle w:val="Hyperlink"/>
                <w:b w:val="0"/>
                <w:noProof/>
                <w:color w:val="auto"/>
              </w:rPr>
            </w:rPrChange>
          </w:rPr>
          <w:delText>Table 4.21 Worker IXXI Fraction File</w:delText>
        </w:r>
        <w:r w:rsidRPr="00E73E57" w:rsidDel="00E7115E">
          <w:rPr>
            <w:b w:val="0"/>
            <w:noProof/>
            <w:webHidden/>
            <w:color w:val="auto"/>
          </w:rPr>
          <w:tab/>
          <w:delText>57</w:delText>
        </w:r>
      </w:del>
    </w:p>
    <w:p w14:paraId="023C67FF" w14:textId="77777777" w:rsidR="00E73E57" w:rsidRPr="00E73E57" w:rsidDel="00E7115E" w:rsidRDefault="00E73E57">
      <w:pPr>
        <w:pStyle w:val="TableofFigures"/>
        <w:rPr>
          <w:del w:id="3687" w:author="Nagendra Dhakar" w:date="2016-01-26T17:32:00Z"/>
          <w:rFonts w:asciiTheme="minorHAnsi" w:eastAsiaTheme="minorEastAsia" w:hAnsiTheme="minorHAnsi"/>
          <w:b w:val="0"/>
          <w:caps w:val="0"/>
          <w:noProof/>
          <w:color w:val="auto"/>
          <w:sz w:val="22"/>
        </w:rPr>
      </w:pPr>
      <w:del w:id="3688" w:author="Nagendra Dhakar" w:date="2016-01-26T17:32:00Z">
        <w:r w:rsidRPr="00E7115E" w:rsidDel="00E7115E">
          <w:rPr>
            <w:b w:val="0"/>
            <w:noProof/>
            <w:rPrChange w:id="3689" w:author="Nagendra Dhakar" w:date="2016-01-26T17:32:00Z">
              <w:rPr>
                <w:rStyle w:val="Hyperlink"/>
                <w:b w:val="0"/>
                <w:noProof/>
                <w:color w:val="auto"/>
              </w:rPr>
            </w:rPrChange>
          </w:rPr>
          <w:delText>Table 4.22 TAZ Index File</w:delText>
        </w:r>
        <w:r w:rsidRPr="00E73E57" w:rsidDel="00E7115E">
          <w:rPr>
            <w:b w:val="0"/>
            <w:noProof/>
            <w:webHidden/>
            <w:color w:val="auto"/>
          </w:rPr>
          <w:tab/>
          <w:delText>57</w:delText>
        </w:r>
      </w:del>
    </w:p>
    <w:p w14:paraId="626E52A3" w14:textId="77777777" w:rsidR="00E73E57" w:rsidRPr="00E73E57" w:rsidDel="00E7115E" w:rsidRDefault="00E73E57">
      <w:pPr>
        <w:pStyle w:val="TableofFigures"/>
        <w:rPr>
          <w:del w:id="3690" w:author="Nagendra Dhakar" w:date="2016-01-26T17:32:00Z"/>
          <w:rFonts w:asciiTheme="minorHAnsi" w:eastAsiaTheme="minorEastAsia" w:hAnsiTheme="minorHAnsi"/>
          <w:b w:val="0"/>
          <w:caps w:val="0"/>
          <w:noProof/>
          <w:color w:val="auto"/>
          <w:sz w:val="22"/>
        </w:rPr>
      </w:pPr>
      <w:del w:id="3691" w:author="Nagendra Dhakar" w:date="2016-01-26T17:32:00Z">
        <w:r w:rsidRPr="00E7115E" w:rsidDel="00E7115E">
          <w:rPr>
            <w:b w:val="0"/>
            <w:noProof/>
            <w:rPrChange w:id="3692" w:author="Nagendra Dhakar" w:date="2016-01-26T17:32:00Z">
              <w:rPr>
                <w:rStyle w:val="Hyperlink"/>
                <w:b w:val="0"/>
                <w:noProof/>
                <w:color w:val="auto"/>
              </w:rPr>
            </w:rPrChange>
          </w:rPr>
          <w:delText>Table 4.23 PNR Node File</w:delText>
        </w:r>
        <w:r w:rsidRPr="00E73E57" w:rsidDel="00E7115E">
          <w:rPr>
            <w:b w:val="0"/>
            <w:noProof/>
            <w:webHidden/>
            <w:color w:val="auto"/>
          </w:rPr>
          <w:tab/>
          <w:delText>57</w:delText>
        </w:r>
      </w:del>
    </w:p>
    <w:p w14:paraId="3D652F7A" w14:textId="77777777" w:rsidR="00E73E57" w:rsidRPr="00E73E57" w:rsidDel="00E7115E" w:rsidRDefault="00E73E57">
      <w:pPr>
        <w:pStyle w:val="TableofFigures"/>
        <w:rPr>
          <w:del w:id="3693" w:author="Nagendra Dhakar" w:date="2016-01-26T17:32:00Z"/>
          <w:rFonts w:asciiTheme="minorHAnsi" w:eastAsiaTheme="minorEastAsia" w:hAnsiTheme="minorHAnsi"/>
          <w:b w:val="0"/>
          <w:caps w:val="0"/>
          <w:noProof/>
          <w:color w:val="auto"/>
          <w:sz w:val="22"/>
        </w:rPr>
      </w:pPr>
      <w:del w:id="3694" w:author="Nagendra Dhakar" w:date="2016-01-26T17:32:00Z">
        <w:r w:rsidRPr="00E7115E" w:rsidDel="00E7115E">
          <w:rPr>
            <w:b w:val="0"/>
            <w:noProof/>
            <w:rPrChange w:id="3695" w:author="Nagendra Dhakar" w:date="2016-01-26T17:32:00Z">
              <w:rPr>
                <w:rStyle w:val="Hyperlink"/>
                <w:b w:val="0"/>
                <w:noProof/>
                <w:color w:val="auto"/>
              </w:rPr>
            </w:rPrChange>
          </w:rPr>
          <w:delText>Table 4.24 Roser File</w:delText>
        </w:r>
        <w:r w:rsidRPr="00E73E57" w:rsidDel="00E7115E">
          <w:rPr>
            <w:b w:val="0"/>
            <w:noProof/>
            <w:webHidden/>
            <w:color w:val="auto"/>
          </w:rPr>
          <w:tab/>
          <w:delText>59</w:delText>
        </w:r>
      </w:del>
    </w:p>
    <w:p w14:paraId="6DDB3A41" w14:textId="77777777" w:rsidR="00E73E57" w:rsidRPr="00E73E57" w:rsidDel="00E7115E" w:rsidRDefault="00E73E57">
      <w:pPr>
        <w:pStyle w:val="TableofFigures"/>
        <w:rPr>
          <w:del w:id="3696" w:author="Nagendra Dhakar" w:date="2016-01-26T17:32:00Z"/>
          <w:rFonts w:asciiTheme="minorHAnsi" w:eastAsiaTheme="minorEastAsia" w:hAnsiTheme="minorHAnsi"/>
          <w:b w:val="0"/>
          <w:caps w:val="0"/>
          <w:noProof/>
          <w:color w:val="auto"/>
          <w:sz w:val="22"/>
        </w:rPr>
      </w:pPr>
      <w:del w:id="3697" w:author="Nagendra Dhakar" w:date="2016-01-26T17:32:00Z">
        <w:r w:rsidRPr="00E7115E" w:rsidDel="00E7115E">
          <w:rPr>
            <w:b w:val="0"/>
            <w:noProof/>
            <w:rPrChange w:id="3698" w:author="Nagendra Dhakar" w:date="2016-01-26T17:32:00Z">
              <w:rPr>
                <w:rStyle w:val="Hyperlink"/>
                <w:b w:val="0"/>
                <w:noProof/>
                <w:color w:val="auto"/>
              </w:rPr>
            </w:rPrChange>
          </w:rPr>
          <w:delText>Table 4.25 Roster Combination File Example</w:delText>
        </w:r>
        <w:r w:rsidRPr="00E73E57" w:rsidDel="00E7115E">
          <w:rPr>
            <w:b w:val="0"/>
            <w:noProof/>
            <w:webHidden/>
            <w:color w:val="auto"/>
          </w:rPr>
          <w:tab/>
          <w:delText>60</w:delText>
        </w:r>
      </w:del>
    </w:p>
    <w:p w14:paraId="0E56AEC7" w14:textId="77777777" w:rsidR="00E73E57" w:rsidRPr="00E73E57" w:rsidDel="00E7115E" w:rsidRDefault="00E73E57">
      <w:pPr>
        <w:pStyle w:val="TableofFigures"/>
        <w:rPr>
          <w:del w:id="3699" w:author="Nagendra Dhakar" w:date="2016-01-26T17:32:00Z"/>
          <w:rFonts w:asciiTheme="minorHAnsi" w:eastAsiaTheme="minorEastAsia" w:hAnsiTheme="minorHAnsi"/>
          <w:b w:val="0"/>
          <w:caps w:val="0"/>
          <w:noProof/>
          <w:color w:val="auto"/>
          <w:sz w:val="22"/>
        </w:rPr>
      </w:pPr>
      <w:del w:id="3700" w:author="Nagendra Dhakar" w:date="2016-01-26T17:32:00Z">
        <w:r w:rsidRPr="00E7115E" w:rsidDel="00E7115E">
          <w:rPr>
            <w:b w:val="0"/>
            <w:noProof/>
            <w:rPrChange w:id="3701" w:author="Nagendra Dhakar" w:date="2016-01-26T17:32:00Z">
              <w:rPr>
                <w:rStyle w:val="Hyperlink"/>
                <w:b w:val="0"/>
                <w:noProof/>
                <w:color w:val="auto"/>
              </w:rPr>
            </w:rPrChange>
          </w:rPr>
          <w:delText>Table 4.26 Configuration File (configuration.xml)</w:delText>
        </w:r>
        <w:r w:rsidRPr="00E73E57" w:rsidDel="00E7115E">
          <w:rPr>
            <w:b w:val="0"/>
            <w:noProof/>
            <w:webHidden/>
            <w:color w:val="auto"/>
          </w:rPr>
          <w:tab/>
          <w:delText>58</w:delText>
        </w:r>
      </w:del>
    </w:p>
    <w:p w14:paraId="2E7BAFC8" w14:textId="77777777" w:rsidR="00E73E57" w:rsidRPr="00E73E57" w:rsidDel="00E7115E" w:rsidRDefault="00E73E57">
      <w:pPr>
        <w:pStyle w:val="TableofFigures"/>
        <w:rPr>
          <w:del w:id="3702" w:author="Nagendra Dhakar" w:date="2016-01-26T17:32:00Z"/>
          <w:rFonts w:asciiTheme="minorHAnsi" w:eastAsiaTheme="minorEastAsia" w:hAnsiTheme="minorHAnsi"/>
          <w:b w:val="0"/>
          <w:caps w:val="0"/>
          <w:noProof/>
          <w:color w:val="auto"/>
          <w:sz w:val="22"/>
        </w:rPr>
      </w:pPr>
      <w:del w:id="3703" w:author="Nagendra Dhakar" w:date="2016-01-26T17:32:00Z">
        <w:r w:rsidRPr="00E7115E" w:rsidDel="00E7115E">
          <w:rPr>
            <w:b w:val="0"/>
            <w:noProof/>
            <w:rPrChange w:id="3704" w:author="Nagendra Dhakar" w:date="2016-01-26T17:32:00Z">
              <w:rPr>
                <w:rStyle w:val="Hyperlink"/>
                <w:b w:val="0"/>
                <w:noProof/>
                <w:color w:val="auto"/>
              </w:rPr>
            </w:rPrChange>
          </w:rPr>
          <w:delText>Table 4.27 Household Day File</w:delText>
        </w:r>
        <w:r w:rsidRPr="00E73E57" w:rsidDel="00E7115E">
          <w:rPr>
            <w:b w:val="0"/>
            <w:noProof/>
            <w:webHidden/>
            <w:color w:val="auto"/>
          </w:rPr>
          <w:tab/>
          <w:delText>81</w:delText>
        </w:r>
      </w:del>
    </w:p>
    <w:p w14:paraId="5A135AEE" w14:textId="77777777" w:rsidR="00E73E57" w:rsidRPr="00E73E57" w:rsidDel="00E7115E" w:rsidRDefault="00E73E57">
      <w:pPr>
        <w:pStyle w:val="TableofFigures"/>
        <w:rPr>
          <w:del w:id="3705" w:author="Nagendra Dhakar" w:date="2016-01-26T17:32:00Z"/>
          <w:rFonts w:asciiTheme="minorHAnsi" w:eastAsiaTheme="minorEastAsia" w:hAnsiTheme="minorHAnsi"/>
          <w:b w:val="0"/>
          <w:caps w:val="0"/>
          <w:noProof/>
          <w:color w:val="auto"/>
          <w:sz w:val="22"/>
        </w:rPr>
      </w:pPr>
      <w:del w:id="3706" w:author="Nagendra Dhakar" w:date="2016-01-26T17:32:00Z">
        <w:r w:rsidRPr="00E7115E" w:rsidDel="00E7115E">
          <w:rPr>
            <w:b w:val="0"/>
            <w:noProof/>
            <w:rPrChange w:id="3707" w:author="Nagendra Dhakar" w:date="2016-01-26T17:32:00Z">
              <w:rPr>
                <w:rStyle w:val="Hyperlink"/>
                <w:b w:val="0"/>
                <w:noProof/>
                <w:color w:val="auto"/>
              </w:rPr>
            </w:rPrChange>
          </w:rPr>
          <w:delText>Table 4.28 Person Day File</w:delText>
        </w:r>
        <w:r w:rsidRPr="00E73E57" w:rsidDel="00E7115E">
          <w:rPr>
            <w:b w:val="0"/>
            <w:noProof/>
            <w:webHidden/>
            <w:color w:val="auto"/>
          </w:rPr>
          <w:tab/>
          <w:delText>81</w:delText>
        </w:r>
      </w:del>
    </w:p>
    <w:p w14:paraId="33943D0B" w14:textId="77777777" w:rsidR="00E73E57" w:rsidRPr="00E73E57" w:rsidDel="00E7115E" w:rsidRDefault="00E73E57">
      <w:pPr>
        <w:pStyle w:val="TableofFigures"/>
        <w:rPr>
          <w:del w:id="3708" w:author="Nagendra Dhakar" w:date="2016-01-26T17:32:00Z"/>
          <w:rFonts w:asciiTheme="minorHAnsi" w:eastAsiaTheme="minorEastAsia" w:hAnsiTheme="minorHAnsi"/>
          <w:b w:val="0"/>
          <w:caps w:val="0"/>
          <w:noProof/>
          <w:color w:val="auto"/>
          <w:sz w:val="22"/>
        </w:rPr>
      </w:pPr>
      <w:del w:id="3709" w:author="Nagendra Dhakar" w:date="2016-01-26T17:32:00Z">
        <w:r w:rsidRPr="00E7115E" w:rsidDel="00E7115E">
          <w:rPr>
            <w:b w:val="0"/>
            <w:noProof/>
            <w:rPrChange w:id="3710" w:author="Nagendra Dhakar" w:date="2016-01-26T17:32:00Z">
              <w:rPr>
                <w:rStyle w:val="Hyperlink"/>
                <w:b w:val="0"/>
                <w:noProof/>
                <w:color w:val="auto"/>
              </w:rPr>
            </w:rPrChange>
          </w:rPr>
          <w:delText>Table 4.29 Tour File</w:delText>
        </w:r>
        <w:r w:rsidRPr="00E73E57" w:rsidDel="00E7115E">
          <w:rPr>
            <w:b w:val="0"/>
            <w:noProof/>
            <w:webHidden/>
            <w:color w:val="auto"/>
          </w:rPr>
          <w:tab/>
          <w:delText>83</w:delText>
        </w:r>
      </w:del>
    </w:p>
    <w:p w14:paraId="58F6AE01" w14:textId="77777777" w:rsidR="00E73E57" w:rsidRPr="00E73E57" w:rsidDel="00E7115E" w:rsidRDefault="00E73E57">
      <w:pPr>
        <w:pStyle w:val="TableofFigures"/>
        <w:rPr>
          <w:del w:id="3711" w:author="Nagendra Dhakar" w:date="2016-01-26T17:32:00Z"/>
          <w:rFonts w:asciiTheme="minorHAnsi" w:eastAsiaTheme="minorEastAsia" w:hAnsiTheme="minorHAnsi"/>
          <w:b w:val="0"/>
          <w:caps w:val="0"/>
          <w:noProof/>
          <w:color w:val="auto"/>
          <w:sz w:val="22"/>
        </w:rPr>
      </w:pPr>
      <w:del w:id="3712" w:author="Nagendra Dhakar" w:date="2016-01-26T17:32:00Z">
        <w:r w:rsidRPr="00E7115E" w:rsidDel="00E7115E">
          <w:rPr>
            <w:b w:val="0"/>
            <w:noProof/>
            <w:rPrChange w:id="3713" w:author="Nagendra Dhakar" w:date="2016-01-26T17:32:00Z">
              <w:rPr>
                <w:rStyle w:val="Hyperlink"/>
                <w:b w:val="0"/>
                <w:noProof/>
                <w:color w:val="auto"/>
              </w:rPr>
            </w:rPrChange>
          </w:rPr>
          <w:delText>Table 4.30 Trip File</w:delText>
        </w:r>
        <w:r w:rsidRPr="00E73E57" w:rsidDel="00E7115E">
          <w:rPr>
            <w:b w:val="0"/>
            <w:noProof/>
            <w:webHidden/>
            <w:color w:val="auto"/>
          </w:rPr>
          <w:tab/>
          <w:delText>84</w:delText>
        </w:r>
      </w:del>
    </w:p>
    <w:p w14:paraId="0A7E427E" w14:textId="77777777" w:rsidR="00E73E57" w:rsidRPr="00E73E57" w:rsidDel="00E7115E" w:rsidRDefault="00E73E57">
      <w:pPr>
        <w:pStyle w:val="TableofFigures"/>
        <w:rPr>
          <w:del w:id="3714" w:author="Nagendra Dhakar" w:date="2016-01-26T17:32:00Z"/>
          <w:rFonts w:asciiTheme="minorHAnsi" w:eastAsiaTheme="minorEastAsia" w:hAnsiTheme="minorHAnsi"/>
          <w:b w:val="0"/>
          <w:caps w:val="0"/>
          <w:noProof/>
          <w:color w:val="auto"/>
          <w:sz w:val="22"/>
        </w:rPr>
      </w:pPr>
      <w:del w:id="3715" w:author="Nagendra Dhakar" w:date="2016-01-26T17:32:00Z">
        <w:r w:rsidRPr="00E7115E" w:rsidDel="00E7115E">
          <w:rPr>
            <w:b w:val="0"/>
            <w:noProof/>
            <w:rPrChange w:id="3716" w:author="Nagendra Dhakar" w:date="2016-01-26T17:32:00Z">
              <w:rPr>
                <w:rStyle w:val="Hyperlink"/>
                <w:b w:val="0"/>
                <w:noProof/>
                <w:color w:val="auto"/>
              </w:rPr>
            </w:rPrChange>
          </w:rPr>
          <w:delText>Table 4.31 Highway Assignment Matrices</w:delText>
        </w:r>
        <w:r w:rsidRPr="00E73E57" w:rsidDel="00E7115E">
          <w:rPr>
            <w:b w:val="0"/>
            <w:noProof/>
            <w:webHidden/>
            <w:color w:val="auto"/>
          </w:rPr>
          <w:tab/>
          <w:delText>85</w:delText>
        </w:r>
      </w:del>
    </w:p>
    <w:p w14:paraId="28C9A55B" w14:textId="77777777" w:rsidR="00E73E57" w:rsidRPr="00E73E57" w:rsidDel="00E7115E" w:rsidRDefault="00E73E57">
      <w:pPr>
        <w:pStyle w:val="TableofFigures"/>
        <w:rPr>
          <w:del w:id="3717" w:author="Nagendra Dhakar" w:date="2016-01-26T17:32:00Z"/>
          <w:rFonts w:asciiTheme="minorHAnsi" w:eastAsiaTheme="minorEastAsia" w:hAnsiTheme="minorHAnsi"/>
          <w:b w:val="0"/>
          <w:caps w:val="0"/>
          <w:noProof/>
          <w:color w:val="auto"/>
          <w:sz w:val="22"/>
        </w:rPr>
      </w:pPr>
      <w:del w:id="3718" w:author="Nagendra Dhakar" w:date="2016-01-26T17:32:00Z">
        <w:r w:rsidRPr="00E7115E" w:rsidDel="00E7115E">
          <w:rPr>
            <w:b w:val="0"/>
            <w:noProof/>
            <w:rPrChange w:id="3719" w:author="Nagendra Dhakar" w:date="2016-01-26T17:32:00Z">
              <w:rPr>
                <w:rStyle w:val="Hyperlink"/>
                <w:b w:val="0"/>
                <w:noProof/>
                <w:color w:val="auto"/>
              </w:rPr>
            </w:rPrChange>
          </w:rPr>
          <w:delText>Table 4.32 Transit Assignment Matrices</w:delText>
        </w:r>
        <w:r w:rsidRPr="00E73E57" w:rsidDel="00E7115E">
          <w:rPr>
            <w:b w:val="0"/>
            <w:noProof/>
            <w:webHidden/>
            <w:color w:val="auto"/>
          </w:rPr>
          <w:tab/>
          <w:delText>86</w:delText>
        </w:r>
      </w:del>
    </w:p>
    <w:p w14:paraId="5AD955C5" w14:textId="77777777" w:rsidR="00E73E57" w:rsidRPr="00E73E57" w:rsidDel="00E7115E" w:rsidRDefault="00E73E57">
      <w:pPr>
        <w:pStyle w:val="TableofFigures"/>
        <w:rPr>
          <w:del w:id="3720" w:author="Nagendra Dhakar" w:date="2016-01-26T17:32:00Z"/>
          <w:rFonts w:asciiTheme="minorHAnsi" w:eastAsiaTheme="minorEastAsia" w:hAnsiTheme="minorHAnsi"/>
          <w:b w:val="0"/>
          <w:caps w:val="0"/>
          <w:noProof/>
          <w:color w:val="auto"/>
          <w:sz w:val="22"/>
        </w:rPr>
      </w:pPr>
      <w:del w:id="3721" w:author="Nagendra Dhakar" w:date="2016-01-26T17:32:00Z">
        <w:r w:rsidRPr="00E7115E" w:rsidDel="00E7115E">
          <w:rPr>
            <w:b w:val="0"/>
            <w:noProof/>
            <w:rPrChange w:id="3722" w:author="Nagendra Dhakar" w:date="2016-01-26T17:32:00Z">
              <w:rPr>
                <w:rStyle w:val="Hyperlink"/>
                <w:b w:val="0"/>
                <w:noProof/>
                <w:color w:val="auto"/>
              </w:rPr>
            </w:rPrChange>
          </w:rPr>
          <w:delText>Table 4.33 Household PA Table</w:delText>
        </w:r>
        <w:r w:rsidRPr="00E73E57" w:rsidDel="00E7115E">
          <w:rPr>
            <w:b w:val="0"/>
            <w:noProof/>
            <w:webHidden/>
            <w:color w:val="auto"/>
          </w:rPr>
          <w:tab/>
          <w:delText>87</w:delText>
        </w:r>
      </w:del>
    </w:p>
    <w:p w14:paraId="5EBC4BDE" w14:textId="77777777" w:rsidR="00E73E57" w:rsidRPr="00E73E57" w:rsidDel="00E7115E" w:rsidRDefault="00E73E57">
      <w:pPr>
        <w:pStyle w:val="TableofFigures"/>
        <w:rPr>
          <w:del w:id="3723" w:author="Nagendra Dhakar" w:date="2016-01-26T17:32:00Z"/>
          <w:rFonts w:asciiTheme="minorHAnsi" w:eastAsiaTheme="minorEastAsia" w:hAnsiTheme="minorHAnsi"/>
          <w:b w:val="0"/>
          <w:caps w:val="0"/>
          <w:noProof/>
          <w:color w:val="auto"/>
          <w:sz w:val="22"/>
        </w:rPr>
      </w:pPr>
      <w:del w:id="3724" w:author="Nagendra Dhakar" w:date="2016-01-26T17:32:00Z">
        <w:r w:rsidRPr="00E7115E" w:rsidDel="00E7115E">
          <w:rPr>
            <w:b w:val="0"/>
            <w:noProof/>
            <w:rPrChange w:id="3725" w:author="Nagendra Dhakar" w:date="2016-01-26T17:32:00Z">
              <w:rPr>
                <w:rStyle w:val="Hyperlink"/>
                <w:b w:val="0"/>
                <w:noProof/>
                <w:color w:val="auto"/>
              </w:rPr>
            </w:rPrChange>
          </w:rPr>
          <w:delText>Table 4.34 Airport Generation File</w:delText>
        </w:r>
        <w:r w:rsidRPr="00E73E57" w:rsidDel="00E7115E">
          <w:rPr>
            <w:b w:val="0"/>
            <w:noProof/>
            <w:webHidden/>
            <w:color w:val="auto"/>
          </w:rPr>
          <w:tab/>
          <w:delText>88</w:delText>
        </w:r>
      </w:del>
    </w:p>
    <w:p w14:paraId="78B773AA" w14:textId="77777777" w:rsidR="00E73E57" w:rsidRPr="00E73E57" w:rsidDel="00E7115E" w:rsidRDefault="00E73E57">
      <w:pPr>
        <w:pStyle w:val="TableofFigures"/>
        <w:rPr>
          <w:del w:id="3726" w:author="Nagendra Dhakar" w:date="2016-01-26T17:32:00Z"/>
          <w:rFonts w:asciiTheme="minorHAnsi" w:eastAsiaTheme="minorEastAsia" w:hAnsiTheme="minorHAnsi"/>
          <w:b w:val="0"/>
          <w:caps w:val="0"/>
          <w:noProof/>
          <w:color w:val="auto"/>
          <w:sz w:val="22"/>
        </w:rPr>
      </w:pPr>
      <w:del w:id="3727" w:author="Nagendra Dhakar" w:date="2016-01-26T17:32:00Z">
        <w:r w:rsidRPr="00E7115E" w:rsidDel="00E7115E">
          <w:rPr>
            <w:b w:val="0"/>
            <w:noProof/>
            <w:rPrChange w:id="3728" w:author="Nagendra Dhakar" w:date="2016-01-26T17:32:00Z">
              <w:rPr>
                <w:rStyle w:val="Hyperlink"/>
                <w:b w:val="0"/>
                <w:noProof/>
                <w:color w:val="auto"/>
              </w:rPr>
            </w:rPrChange>
          </w:rPr>
          <w:delText>Table 4.35 Airport Distribution File</w:delText>
        </w:r>
        <w:r w:rsidRPr="00E73E57" w:rsidDel="00E7115E">
          <w:rPr>
            <w:b w:val="0"/>
            <w:noProof/>
            <w:webHidden/>
            <w:color w:val="auto"/>
          </w:rPr>
          <w:tab/>
          <w:delText>88</w:delText>
        </w:r>
      </w:del>
    </w:p>
    <w:p w14:paraId="30DD2FCE" w14:textId="77777777" w:rsidR="00E73E57" w:rsidRPr="00E73E57" w:rsidDel="00E7115E" w:rsidRDefault="00E73E57">
      <w:pPr>
        <w:pStyle w:val="TableofFigures"/>
        <w:rPr>
          <w:del w:id="3729" w:author="Nagendra Dhakar" w:date="2016-01-26T17:32:00Z"/>
          <w:rFonts w:asciiTheme="minorHAnsi" w:eastAsiaTheme="minorEastAsia" w:hAnsiTheme="minorHAnsi"/>
          <w:b w:val="0"/>
          <w:caps w:val="0"/>
          <w:noProof/>
          <w:color w:val="auto"/>
          <w:sz w:val="22"/>
        </w:rPr>
      </w:pPr>
      <w:del w:id="3730" w:author="Nagendra Dhakar" w:date="2016-01-26T17:32:00Z">
        <w:r w:rsidRPr="00E7115E" w:rsidDel="00E7115E">
          <w:rPr>
            <w:b w:val="0"/>
            <w:noProof/>
            <w:rPrChange w:id="3731" w:author="Nagendra Dhakar" w:date="2016-01-26T17:32:00Z">
              <w:rPr>
                <w:rStyle w:val="Hyperlink"/>
                <w:b w:val="0"/>
                <w:noProof/>
                <w:color w:val="auto"/>
              </w:rPr>
            </w:rPrChange>
          </w:rPr>
          <w:delText>Table 4.36 Airport Mode Choice File</w:delText>
        </w:r>
        <w:r w:rsidRPr="00E73E57" w:rsidDel="00E7115E">
          <w:rPr>
            <w:b w:val="0"/>
            <w:noProof/>
            <w:webHidden/>
            <w:color w:val="auto"/>
          </w:rPr>
          <w:tab/>
          <w:delText>88</w:delText>
        </w:r>
      </w:del>
    </w:p>
    <w:p w14:paraId="307FACCE" w14:textId="77777777" w:rsidR="00E73E57" w:rsidRPr="00E73E57" w:rsidDel="00E7115E" w:rsidRDefault="00E73E57">
      <w:pPr>
        <w:pStyle w:val="TableofFigures"/>
        <w:rPr>
          <w:del w:id="3732" w:author="Nagendra Dhakar" w:date="2016-01-26T17:32:00Z"/>
          <w:rFonts w:asciiTheme="minorHAnsi" w:eastAsiaTheme="minorEastAsia" w:hAnsiTheme="minorHAnsi"/>
          <w:b w:val="0"/>
          <w:caps w:val="0"/>
          <w:noProof/>
          <w:color w:val="auto"/>
          <w:sz w:val="22"/>
        </w:rPr>
      </w:pPr>
      <w:del w:id="3733" w:author="Nagendra Dhakar" w:date="2016-01-26T17:32:00Z">
        <w:r w:rsidRPr="00E7115E" w:rsidDel="00E7115E">
          <w:rPr>
            <w:b w:val="0"/>
            <w:noProof/>
            <w:rPrChange w:id="3734" w:author="Nagendra Dhakar" w:date="2016-01-26T17:32:00Z">
              <w:rPr>
                <w:rStyle w:val="Hyperlink"/>
                <w:b w:val="0"/>
                <w:noProof/>
                <w:color w:val="auto"/>
              </w:rPr>
            </w:rPrChange>
          </w:rPr>
          <w:delText>Table 4.37 Freight District Table</w:delText>
        </w:r>
        <w:r w:rsidRPr="00E73E57" w:rsidDel="00E7115E">
          <w:rPr>
            <w:b w:val="0"/>
            <w:noProof/>
            <w:webHidden/>
            <w:color w:val="auto"/>
          </w:rPr>
          <w:tab/>
          <w:delText>89</w:delText>
        </w:r>
      </w:del>
    </w:p>
    <w:p w14:paraId="2D1532CE" w14:textId="77777777" w:rsidR="00E73E57" w:rsidRPr="00E73E57" w:rsidDel="00E7115E" w:rsidRDefault="00E73E57">
      <w:pPr>
        <w:pStyle w:val="TableofFigures"/>
        <w:rPr>
          <w:del w:id="3735" w:author="Nagendra Dhakar" w:date="2016-01-26T17:32:00Z"/>
          <w:rFonts w:asciiTheme="minorHAnsi" w:eastAsiaTheme="minorEastAsia" w:hAnsiTheme="minorHAnsi"/>
          <w:b w:val="0"/>
          <w:caps w:val="0"/>
          <w:noProof/>
          <w:color w:val="auto"/>
          <w:sz w:val="22"/>
        </w:rPr>
      </w:pPr>
      <w:del w:id="3736" w:author="Nagendra Dhakar" w:date="2016-01-26T17:32:00Z">
        <w:r w:rsidRPr="00E7115E" w:rsidDel="00E7115E">
          <w:rPr>
            <w:b w:val="0"/>
            <w:noProof/>
            <w:rPrChange w:id="3737" w:author="Nagendra Dhakar" w:date="2016-01-26T17:32:00Z">
              <w:rPr>
                <w:rStyle w:val="Hyperlink"/>
                <w:b w:val="0"/>
                <w:noProof/>
                <w:color w:val="auto"/>
              </w:rPr>
            </w:rPrChange>
          </w:rPr>
          <w:delText>Table 4.38 Multi-unit OD MAtrix</w:delText>
        </w:r>
        <w:r w:rsidRPr="00E73E57" w:rsidDel="00E7115E">
          <w:rPr>
            <w:b w:val="0"/>
            <w:noProof/>
            <w:webHidden/>
            <w:color w:val="auto"/>
          </w:rPr>
          <w:tab/>
          <w:delText>89</w:delText>
        </w:r>
      </w:del>
    </w:p>
    <w:p w14:paraId="214AC5C1" w14:textId="77777777" w:rsidR="00E73E57" w:rsidRPr="00E73E57" w:rsidDel="00E7115E" w:rsidRDefault="00E73E57">
      <w:pPr>
        <w:pStyle w:val="TableofFigures"/>
        <w:rPr>
          <w:del w:id="3738" w:author="Nagendra Dhakar" w:date="2016-01-26T17:32:00Z"/>
          <w:rFonts w:asciiTheme="minorHAnsi" w:eastAsiaTheme="minorEastAsia" w:hAnsiTheme="minorHAnsi"/>
          <w:b w:val="0"/>
          <w:caps w:val="0"/>
          <w:noProof/>
          <w:color w:val="auto"/>
          <w:sz w:val="22"/>
        </w:rPr>
      </w:pPr>
      <w:del w:id="3739" w:author="Nagendra Dhakar" w:date="2016-01-26T17:32:00Z">
        <w:r w:rsidRPr="00E7115E" w:rsidDel="00E7115E">
          <w:rPr>
            <w:b w:val="0"/>
            <w:noProof/>
            <w:rPrChange w:id="3740" w:author="Nagendra Dhakar" w:date="2016-01-26T17:32:00Z">
              <w:rPr>
                <w:rStyle w:val="Hyperlink"/>
                <w:b w:val="0"/>
                <w:noProof/>
                <w:color w:val="auto"/>
              </w:rPr>
            </w:rPrChange>
          </w:rPr>
          <w:delText>Table 4.39 Freight OD MAtrix</w:delText>
        </w:r>
        <w:r w:rsidRPr="00E73E57" w:rsidDel="00E7115E">
          <w:rPr>
            <w:b w:val="0"/>
            <w:noProof/>
            <w:webHidden/>
            <w:color w:val="auto"/>
          </w:rPr>
          <w:tab/>
          <w:delText>90</w:delText>
        </w:r>
      </w:del>
    </w:p>
    <w:p w14:paraId="4C914A70" w14:textId="77777777" w:rsidR="00E73E57" w:rsidRPr="00E73E57" w:rsidDel="00E7115E" w:rsidRDefault="00E73E57">
      <w:pPr>
        <w:pStyle w:val="TableofFigures"/>
        <w:rPr>
          <w:del w:id="3741" w:author="Nagendra Dhakar" w:date="2016-01-26T17:32:00Z"/>
          <w:rFonts w:asciiTheme="minorHAnsi" w:eastAsiaTheme="minorEastAsia" w:hAnsiTheme="minorHAnsi"/>
          <w:b w:val="0"/>
          <w:caps w:val="0"/>
          <w:noProof/>
          <w:color w:val="auto"/>
          <w:sz w:val="22"/>
        </w:rPr>
      </w:pPr>
      <w:del w:id="3742" w:author="Nagendra Dhakar" w:date="2016-01-26T17:32:00Z">
        <w:r w:rsidRPr="00E7115E" w:rsidDel="00E7115E">
          <w:rPr>
            <w:b w:val="0"/>
            <w:noProof/>
            <w:rPrChange w:id="3743" w:author="Nagendra Dhakar" w:date="2016-01-26T17:32:00Z">
              <w:rPr>
                <w:rStyle w:val="Hyperlink"/>
                <w:b w:val="0"/>
                <w:noProof/>
                <w:color w:val="auto"/>
              </w:rPr>
            </w:rPrChange>
          </w:rPr>
          <w:delText>Table 4.40 Non-HH Friction Factor File</w:delText>
        </w:r>
        <w:r w:rsidRPr="00E73E57" w:rsidDel="00E7115E">
          <w:rPr>
            <w:b w:val="0"/>
            <w:noProof/>
            <w:webHidden/>
            <w:color w:val="auto"/>
          </w:rPr>
          <w:tab/>
          <w:delText>90</w:delText>
        </w:r>
      </w:del>
    </w:p>
    <w:p w14:paraId="7CE195E8" w14:textId="77777777" w:rsidR="00E73E57" w:rsidRPr="00E73E57" w:rsidDel="00E7115E" w:rsidRDefault="00E73E57">
      <w:pPr>
        <w:pStyle w:val="TableofFigures"/>
        <w:rPr>
          <w:del w:id="3744" w:author="Nagendra Dhakar" w:date="2016-01-26T17:32:00Z"/>
          <w:rFonts w:asciiTheme="minorHAnsi" w:eastAsiaTheme="minorEastAsia" w:hAnsiTheme="minorHAnsi"/>
          <w:b w:val="0"/>
          <w:caps w:val="0"/>
          <w:noProof/>
          <w:color w:val="auto"/>
          <w:sz w:val="22"/>
        </w:rPr>
      </w:pPr>
      <w:del w:id="3745" w:author="Nagendra Dhakar" w:date="2016-01-26T17:32:00Z">
        <w:r w:rsidRPr="00E7115E" w:rsidDel="00E7115E">
          <w:rPr>
            <w:b w:val="0"/>
            <w:noProof/>
            <w:rPrChange w:id="3746" w:author="Nagendra Dhakar" w:date="2016-01-26T17:32:00Z">
              <w:rPr>
                <w:rStyle w:val="Hyperlink"/>
                <w:b w:val="0"/>
                <w:noProof/>
                <w:color w:val="auto"/>
              </w:rPr>
            </w:rPrChange>
          </w:rPr>
          <w:delText>Table 4.41 Non-HH County Adjustment Factor File</w:delText>
        </w:r>
        <w:r w:rsidRPr="00E73E57" w:rsidDel="00E7115E">
          <w:rPr>
            <w:b w:val="0"/>
            <w:noProof/>
            <w:webHidden/>
            <w:color w:val="auto"/>
          </w:rPr>
          <w:tab/>
          <w:delText>91</w:delText>
        </w:r>
      </w:del>
    </w:p>
    <w:p w14:paraId="7540E2B5" w14:textId="77777777" w:rsidR="00E73E57" w:rsidRPr="00E73E57" w:rsidDel="00E7115E" w:rsidRDefault="00E73E57">
      <w:pPr>
        <w:pStyle w:val="TableofFigures"/>
        <w:rPr>
          <w:del w:id="3747" w:author="Nagendra Dhakar" w:date="2016-01-26T17:32:00Z"/>
          <w:rFonts w:asciiTheme="minorHAnsi" w:eastAsiaTheme="minorEastAsia" w:hAnsiTheme="minorHAnsi"/>
          <w:b w:val="0"/>
          <w:caps w:val="0"/>
          <w:noProof/>
          <w:color w:val="auto"/>
          <w:sz w:val="22"/>
        </w:rPr>
      </w:pPr>
      <w:del w:id="3748" w:author="Nagendra Dhakar" w:date="2016-01-26T17:32:00Z">
        <w:r w:rsidRPr="00E7115E" w:rsidDel="00E7115E">
          <w:rPr>
            <w:b w:val="0"/>
            <w:noProof/>
            <w:rPrChange w:id="3749" w:author="Nagendra Dhakar" w:date="2016-01-26T17:32:00Z">
              <w:rPr>
                <w:rStyle w:val="Hyperlink"/>
                <w:b w:val="0"/>
                <w:noProof/>
                <w:color w:val="auto"/>
              </w:rPr>
            </w:rPrChange>
          </w:rPr>
          <w:delText>Table 4.42 Non-HH Demand File</w:delText>
        </w:r>
        <w:r w:rsidRPr="00E73E57" w:rsidDel="00E7115E">
          <w:rPr>
            <w:b w:val="0"/>
            <w:noProof/>
            <w:webHidden/>
            <w:color w:val="auto"/>
          </w:rPr>
          <w:tab/>
          <w:delText>91</w:delText>
        </w:r>
      </w:del>
    </w:p>
    <w:p w14:paraId="55463CA7" w14:textId="77777777" w:rsidR="00E73E57" w:rsidRPr="00E73E57" w:rsidDel="00E7115E" w:rsidRDefault="00E73E57">
      <w:pPr>
        <w:pStyle w:val="TableofFigures"/>
        <w:rPr>
          <w:del w:id="3750" w:author="Nagendra Dhakar" w:date="2016-01-26T17:32:00Z"/>
          <w:rFonts w:asciiTheme="minorHAnsi" w:eastAsiaTheme="minorEastAsia" w:hAnsiTheme="minorHAnsi"/>
          <w:b w:val="0"/>
          <w:caps w:val="0"/>
          <w:noProof/>
          <w:color w:val="auto"/>
          <w:sz w:val="22"/>
        </w:rPr>
      </w:pPr>
      <w:del w:id="3751" w:author="Nagendra Dhakar" w:date="2016-01-26T17:32:00Z">
        <w:r w:rsidRPr="00E7115E" w:rsidDel="00E7115E">
          <w:rPr>
            <w:b w:val="0"/>
            <w:noProof/>
            <w:rPrChange w:id="3752" w:author="Nagendra Dhakar" w:date="2016-01-26T17:32:00Z">
              <w:rPr>
                <w:rStyle w:val="Hyperlink"/>
                <w:b w:val="0"/>
                <w:noProof/>
                <w:color w:val="auto"/>
              </w:rPr>
            </w:rPrChange>
          </w:rPr>
          <w:delText>Table 4.43 Highway Assignment Input Matrix</w:delText>
        </w:r>
        <w:r w:rsidRPr="00E73E57" w:rsidDel="00E7115E">
          <w:rPr>
            <w:b w:val="0"/>
            <w:noProof/>
            <w:webHidden/>
            <w:color w:val="auto"/>
          </w:rPr>
          <w:tab/>
          <w:delText>92</w:delText>
        </w:r>
      </w:del>
    </w:p>
    <w:p w14:paraId="0291B919" w14:textId="77777777" w:rsidR="00E73E57" w:rsidRPr="00E73E57" w:rsidDel="00E7115E" w:rsidRDefault="00E73E57">
      <w:pPr>
        <w:pStyle w:val="TableofFigures"/>
        <w:rPr>
          <w:del w:id="3753" w:author="Nagendra Dhakar" w:date="2016-01-26T17:32:00Z"/>
          <w:rFonts w:asciiTheme="minorHAnsi" w:eastAsiaTheme="minorEastAsia" w:hAnsiTheme="minorHAnsi"/>
          <w:b w:val="0"/>
          <w:caps w:val="0"/>
          <w:noProof/>
          <w:color w:val="auto"/>
          <w:sz w:val="22"/>
        </w:rPr>
      </w:pPr>
      <w:del w:id="3754" w:author="Nagendra Dhakar" w:date="2016-01-26T17:32:00Z">
        <w:r w:rsidRPr="00E7115E" w:rsidDel="00E7115E">
          <w:rPr>
            <w:b w:val="0"/>
            <w:noProof/>
            <w:rPrChange w:id="3755" w:author="Nagendra Dhakar" w:date="2016-01-26T17:32:00Z">
              <w:rPr>
                <w:rStyle w:val="Hyperlink"/>
                <w:b w:val="0"/>
                <w:noProof/>
                <w:color w:val="auto"/>
              </w:rPr>
            </w:rPrChange>
          </w:rPr>
          <w:delText>Table 4.44 Highway Assignment Hourly Factors</w:delText>
        </w:r>
        <w:r w:rsidRPr="00E73E57" w:rsidDel="00E7115E">
          <w:rPr>
            <w:b w:val="0"/>
            <w:noProof/>
            <w:webHidden/>
            <w:color w:val="auto"/>
          </w:rPr>
          <w:tab/>
          <w:delText>93</w:delText>
        </w:r>
      </w:del>
    </w:p>
    <w:p w14:paraId="2B76B32C" w14:textId="77777777" w:rsidR="00E73E57" w:rsidRPr="00E73E57" w:rsidDel="00E7115E" w:rsidRDefault="00E73E57">
      <w:pPr>
        <w:pStyle w:val="TableofFigures"/>
        <w:rPr>
          <w:del w:id="3756" w:author="Nagendra Dhakar" w:date="2016-01-26T17:32:00Z"/>
          <w:rFonts w:asciiTheme="minorHAnsi" w:eastAsiaTheme="minorEastAsia" w:hAnsiTheme="minorHAnsi"/>
          <w:b w:val="0"/>
          <w:caps w:val="0"/>
          <w:noProof/>
          <w:color w:val="auto"/>
          <w:sz w:val="22"/>
        </w:rPr>
      </w:pPr>
      <w:del w:id="3757" w:author="Nagendra Dhakar" w:date="2016-01-26T17:32:00Z">
        <w:r w:rsidRPr="00E7115E" w:rsidDel="00E7115E">
          <w:rPr>
            <w:b w:val="0"/>
            <w:noProof/>
            <w:rPrChange w:id="3758" w:author="Nagendra Dhakar" w:date="2016-01-26T17:32:00Z">
              <w:rPr>
                <w:rStyle w:val="Hyperlink"/>
                <w:b w:val="0"/>
                <w:noProof/>
                <w:color w:val="auto"/>
              </w:rPr>
            </w:rPrChange>
          </w:rPr>
          <w:delText>Table 4.45 TRansit Assignment Mode Table</w:delText>
        </w:r>
        <w:r w:rsidRPr="00E73E57" w:rsidDel="00E7115E">
          <w:rPr>
            <w:b w:val="0"/>
            <w:noProof/>
            <w:webHidden/>
            <w:color w:val="auto"/>
          </w:rPr>
          <w:tab/>
          <w:delText>94</w:delText>
        </w:r>
      </w:del>
    </w:p>
    <w:p w14:paraId="03C47695" w14:textId="77777777" w:rsidR="00E73E57" w:rsidRPr="00E73E57" w:rsidDel="00E7115E" w:rsidRDefault="00E73E57">
      <w:pPr>
        <w:pStyle w:val="TableofFigures"/>
        <w:rPr>
          <w:del w:id="3759" w:author="Nagendra Dhakar" w:date="2016-01-26T17:32:00Z"/>
          <w:rFonts w:asciiTheme="minorHAnsi" w:eastAsiaTheme="minorEastAsia" w:hAnsiTheme="minorHAnsi"/>
          <w:b w:val="0"/>
          <w:caps w:val="0"/>
          <w:noProof/>
          <w:color w:val="auto"/>
          <w:sz w:val="22"/>
        </w:rPr>
      </w:pPr>
      <w:del w:id="3760" w:author="Nagendra Dhakar" w:date="2016-01-26T17:32:00Z">
        <w:r w:rsidRPr="00E7115E" w:rsidDel="00E7115E">
          <w:rPr>
            <w:b w:val="0"/>
            <w:noProof/>
            <w:rPrChange w:id="3761" w:author="Nagendra Dhakar" w:date="2016-01-26T17:32:00Z">
              <w:rPr>
                <w:rStyle w:val="Hyperlink"/>
                <w:b w:val="0"/>
                <w:noProof/>
                <w:color w:val="auto"/>
              </w:rPr>
            </w:rPrChange>
          </w:rPr>
          <w:delText>Table 4.46 Transit Assignment Mode Transfer Table</w:delText>
        </w:r>
        <w:r w:rsidRPr="00E73E57" w:rsidDel="00E7115E">
          <w:rPr>
            <w:b w:val="0"/>
            <w:noProof/>
            <w:webHidden/>
            <w:color w:val="auto"/>
          </w:rPr>
          <w:tab/>
          <w:delText>95</w:delText>
        </w:r>
      </w:del>
    </w:p>
    <w:p w14:paraId="2305E336" w14:textId="77777777" w:rsidR="00E73E57" w:rsidRPr="00E73E57" w:rsidDel="00E7115E" w:rsidRDefault="00E73E57">
      <w:pPr>
        <w:pStyle w:val="TableofFigures"/>
        <w:rPr>
          <w:del w:id="3762" w:author="Nagendra Dhakar" w:date="2016-01-26T17:32:00Z"/>
          <w:rFonts w:asciiTheme="minorHAnsi" w:eastAsiaTheme="minorEastAsia" w:hAnsiTheme="minorHAnsi"/>
          <w:b w:val="0"/>
          <w:caps w:val="0"/>
          <w:noProof/>
          <w:color w:val="auto"/>
          <w:sz w:val="22"/>
        </w:rPr>
      </w:pPr>
      <w:del w:id="3763" w:author="Nagendra Dhakar" w:date="2016-01-26T17:32:00Z">
        <w:r w:rsidRPr="00E7115E" w:rsidDel="00E7115E">
          <w:rPr>
            <w:b w:val="0"/>
            <w:noProof/>
            <w:rPrChange w:id="3764" w:author="Nagendra Dhakar" w:date="2016-01-26T17:32:00Z">
              <w:rPr>
                <w:rStyle w:val="Hyperlink"/>
                <w:b w:val="0"/>
                <w:noProof/>
                <w:color w:val="auto"/>
              </w:rPr>
            </w:rPrChange>
          </w:rPr>
          <w:delText>Table 4.47 Transit Assignment Movement Table</w:delText>
        </w:r>
        <w:r w:rsidRPr="00E73E57" w:rsidDel="00E7115E">
          <w:rPr>
            <w:b w:val="0"/>
            <w:noProof/>
            <w:webHidden/>
            <w:color w:val="auto"/>
          </w:rPr>
          <w:tab/>
          <w:delText>96</w:delText>
        </w:r>
      </w:del>
    </w:p>
    <w:p w14:paraId="33EA411F" w14:textId="77777777" w:rsidR="00E73E57" w:rsidRPr="00E73E57" w:rsidDel="00E7115E" w:rsidRDefault="00E73E57">
      <w:pPr>
        <w:pStyle w:val="TableofFigures"/>
        <w:rPr>
          <w:del w:id="3765" w:author="Nagendra Dhakar" w:date="2016-01-26T17:32:00Z"/>
          <w:rFonts w:asciiTheme="minorHAnsi" w:eastAsiaTheme="minorEastAsia" w:hAnsiTheme="minorHAnsi"/>
          <w:b w:val="0"/>
          <w:caps w:val="0"/>
          <w:noProof/>
          <w:color w:val="auto"/>
          <w:sz w:val="22"/>
        </w:rPr>
      </w:pPr>
      <w:del w:id="3766" w:author="Nagendra Dhakar" w:date="2016-01-26T17:32:00Z">
        <w:r w:rsidRPr="00E7115E" w:rsidDel="00E7115E">
          <w:rPr>
            <w:b w:val="0"/>
            <w:noProof/>
            <w:rPrChange w:id="3767" w:author="Nagendra Dhakar" w:date="2016-01-26T17:32:00Z">
              <w:rPr>
                <w:rStyle w:val="Hyperlink"/>
                <w:b w:val="0"/>
                <w:noProof/>
                <w:color w:val="auto"/>
              </w:rPr>
            </w:rPrChange>
          </w:rPr>
          <w:delText>Table 4.48 Highway Assignment preload flow table</w:delText>
        </w:r>
        <w:r w:rsidRPr="00E73E57" w:rsidDel="00E7115E">
          <w:rPr>
            <w:b w:val="0"/>
            <w:noProof/>
            <w:webHidden/>
            <w:color w:val="auto"/>
          </w:rPr>
          <w:tab/>
          <w:delText>96</w:delText>
        </w:r>
      </w:del>
    </w:p>
    <w:p w14:paraId="3CD10613" w14:textId="77777777" w:rsidR="00E73E57" w:rsidRPr="00E73E57" w:rsidDel="00E7115E" w:rsidRDefault="00E73E57">
      <w:pPr>
        <w:pStyle w:val="TableofFigures"/>
        <w:rPr>
          <w:del w:id="3768" w:author="Nagendra Dhakar" w:date="2016-01-26T17:32:00Z"/>
          <w:rFonts w:asciiTheme="minorHAnsi" w:eastAsiaTheme="minorEastAsia" w:hAnsiTheme="minorHAnsi"/>
          <w:b w:val="0"/>
          <w:caps w:val="0"/>
          <w:noProof/>
          <w:color w:val="auto"/>
          <w:sz w:val="22"/>
        </w:rPr>
      </w:pPr>
      <w:del w:id="3769" w:author="Nagendra Dhakar" w:date="2016-01-26T17:32:00Z">
        <w:r w:rsidRPr="00E7115E" w:rsidDel="00E7115E">
          <w:rPr>
            <w:b w:val="0"/>
            <w:noProof/>
            <w:rPrChange w:id="3770" w:author="Nagendra Dhakar" w:date="2016-01-26T17:32:00Z">
              <w:rPr>
                <w:rStyle w:val="Hyperlink"/>
                <w:b w:val="0"/>
                <w:noProof/>
                <w:color w:val="auto"/>
              </w:rPr>
            </w:rPrChange>
          </w:rPr>
          <w:delText>Table 4.49 Highway Assignment Flow Table</w:delText>
        </w:r>
        <w:r w:rsidRPr="00E73E57" w:rsidDel="00E7115E">
          <w:rPr>
            <w:b w:val="0"/>
            <w:noProof/>
            <w:webHidden/>
            <w:color w:val="auto"/>
          </w:rPr>
          <w:tab/>
          <w:delText>97</w:delText>
        </w:r>
      </w:del>
    </w:p>
    <w:p w14:paraId="39E2C924" w14:textId="77777777" w:rsidR="00E73E57" w:rsidRPr="00E73E57" w:rsidDel="00E7115E" w:rsidRDefault="00E73E57">
      <w:pPr>
        <w:pStyle w:val="TableofFigures"/>
        <w:rPr>
          <w:del w:id="3771" w:author="Nagendra Dhakar" w:date="2016-01-26T17:32:00Z"/>
          <w:rFonts w:asciiTheme="minorHAnsi" w:eastAsiaTheme="minorEastAsia" w:hAnsiTheme="minorHAnsi"/>
          <w:b w:val="0"/>
          <w:caps w:val="0"/>
          <w:noProof/>
          <w:color w:val="auto"/>
          <w:sz w:val="22"/>
        </w:rPr>
      </w:pPr>
      <w:del w:id="3772" w:author="Nagendra Dhakar" w:date="2016-01-26T17:32:00Z">
        <w:r w:rsidRPr="00E7115E" w:rsidDel="00E7115E">
          <w:rPr>
            <w:b w:val="0"/>
            <w:noProof/>
            <w:rPrChange w:id="3773" w:author="Nagendra Dhakar" w:date="2016-01-26T17:32:00Z">
              <w:rPr>
                <w:rStyle w:val="Hyperlink"/>
                <w:b w:val="0"/>
                <w:noProof/>
                <w:color w:val="auto"/>
              </w:rPr>
            </w:rPrChange>
          </w:rPr>
          <w:delText>Table 4.50 Transit Assignment Flow Table</w:delText>
        </w:r>
        <w:r w:rsidRPr="00E73E57" w:rsidDel="00E7115E">
          <w:rPr>
            <w:b w:val="0"/>
            <w:noProof/>
            <w:webHidden/>
            <w:color w:val="auto"/>
          </w:rPr>
          <w:tab/>
          <w:delText>99</w:delText>
        </w:r>
      </w:del>
    </w:p>
    <w:p w14:paraId="4C4B336F" w14:textId="77777777" w:rsidR="00E73E57" w:rsidRPr="00E73E57" w:rsidDel="00E7115E" w:rsidRDefault="00E73E57">
      <w:pPr>
        <w:pStyle w:val="TableofFigures"/>
        <w:rPr>
          <w:del w:id="3774" w:author="Nagendra Dhakar" w:date="2016-01-26T17:32:00Z"/>
          <w:rFonts w:asciiTheme="minorHAnsi" w:eastAsiaTheme="minorEastAsia" w:hAnsiTheme="minorHAnsi"/>
          <w:b w:val="0"/>
          <w:caps w:val="0"/>
          <w:noProof/>
          <w:color w:val="auto"/>
          <w:sz w:val="22"/>
        </w:rPr>
      </w:pPr>
      <w:del w:id="3775" w:author="Nagendra Dhakar" w:date="2016-01-26T17:32:00Z">
        <w:r w:rsidRPr="00E7115E" w:rsidDel="00E7115E">
          <w:rPr>
            <w:b w:val="0"/>
            <w:noProof/>
            <w:rPrChange w:id="3776" w:author="Nagendra Dhakar" w:date="2016-01-26T17:32:00Z">
              <w:rPr>
                <w:rStyle w:val="Hyperlink"/>
                <w:b w:val="0"/>
                <w:noProof/>
                <w:color w:val="auto"/>
              </w:rPr>
            </w:rPrChange>
          </w:rPr>
          <w:delText>Table 4.51 Transit Assignment Non-transit Flow Table</w:delText>
        </w:r>
        <w:r w:rsidRPr="00E73E57" w:rsidDel="00E7115E">
          <w:rPr>
            <w:b w:val="0"/>
            <w:noProof/>
            <w:webHidden/>
            <w:color w:val="auto"/>
          </w:rPr>
          <w:tab/>
          <w:delText>100</w:delText>
        </w:r>
      </w:del>
    </w:p>
    <w:p w14:paraId="7C00FC7E" w14:textId="77777777" w:rsidR="00E73E57" w:rsidRPr="00E73E57" w:rsidDel="00E7115E" w:rsidRDefault="00E73E57">
      <w:pPr>
        <w:pStyle w:val="TableofFigures"/>
        <w:rPr>
          <w:del w:id="3777" w:author="Nagendra Dhakar" w:date="2016-01-26T17:32:00Z"/>
          <w:rFonts w:asciiTheme="minorHAnsi" w:eastAsiaTheme="minorEastAsia" w:hAnsiTheme="minorHAnsi"/>
          <w:b w:val="0"/>
          <w:caps w:val="0"/>
          <w:noProof/>
          <w:color w:val="auto"/>
          <w:sz w:val="22"/>
        </w:rPr>
      </w:pPr>
      <w:del w:id="3778" w:author="Nagendra Dhakar" w:date="2016-01-26T17:32:00Z">
        <w:r w:rsidRPr="00E7115E" w:rsidDel="00E7115E">
          <w:rPr>
            <w:b w:val="0"/>
            <w:noProof/>
            <w:rPrChange w:id="3779" w:author="Nagendra Dhakar" w:date="2016-01-26T17:32:00Z">
              <w:rPr>
                <w:rStyle w:val="Hyperlink"/>
                <w:b w:val="0"/>
                <w:noProof/>
                <w:color w:val="auto"/>
              </w:rPr>
            </w:rPrChange>
          </w:rPr>
          <w:delText>Table 4.52 Transit Assignment Aggregated Flow Table</w:delText>
        </w:r>
        <w:r w:rsidRPr="00E73E57" w:rsidDel="00E7115E">
          <w:rPr>
            <w:b w:val="0"/>
            <w:noProof/>
            <w:webHidden/>
            <w:color w:val="auto"/>
          </w:rPr>
          <w:tab/>
          <w:delText>100</w:delText>
        </w:r>
      </w:del>
    </w:p>
    <w:p w14:paraId="4CE35F70" w14:textId="77777777" w:rsidR="00E73E57" w:rsidRPr="00E73E57" w:rsidDel="00E7115E" w:rsidRDefault="00E73E57">
      <w:pPr>
        <w:pStyle w:val="TableofFigures"/>
        <w:rPr>
          <w:del w:id="3780" w:author="Nagendra Dhakar" w:date="2016-01-26T17:32:00Z"/>
          <w:rFonts w:asciiTheme="minorHAnsi" w:eastAsiaTheme="minorEastAsia" w:hAnsiTheme="minorHAnsi"/>
          <w:b w:val="0"/>
          <w:caps w:val="0"/>
          <w:noProof/>
          <w:color w:val="auto"/>
          <w:sz w:val="22"/>
        </w:rPr>
      </w:pPr>
      <w:del w:id="3781" w:author="Nagendra Dhakar" w:date="2016-01-26T17:32:00Z">
        <w:r w:rsidRPr="00E7115E" w:rsidDel="00E7115E">
          <w:rPr>
            <w:b w:val="0"/>
            <w:noProof/>
            <w:rPrChange w:id="3782" w:author="Nagendra Dhakar" w:date="2016-01-26T17:32:00Z">
              <w:rPr>
                <w:rStyle w:val="Hyperlink"/>
                <w:b w:val="0"/>
                <w:noProof/>
                <w:color w:val="auto"/>
              </w:rPr>
            </w:rPrChange>
          </w:rPr>
          <w:delText>Table 4.53 Transit Assignment Boarding / Alighting Table</w:delText>
        </w:r>
        <w:r w:rsidRPr="00E73E57" w:rsidDel="00E7115E">
          <w:rPr>
            <w:b w:val="0"/>
            <w:noProof/>
            <w:webHidden/>
            <w:color w:val="auto"/>
          </w:rPr>
          <w:tab/>
          <w:delText>101</w:delText>
        </w:r>
      </w:del>
    </w:p>
    <w:p w14:paraId="49D13AA8" w14:textId="77777777" w:rsidR="00E73E57" w:rsidRPr="00E73E57" w:rsidDel="00E7115E" w:rsidRDefault="00E73E57">
      <w:pPr>
        <w:pStyle w:val="TableofFigures"/>
        <w:rPr>
          <w:del w:id="3783" w:author="Nagendra Dhakar" w:date="2016-01-26T17:32:00Z"/>
          <w:rFonts w:asciiTheme="minorHAnsi" w:eastAsiaTheme="minorEastAsia" w:hAnsiTheme="minorHAnsi"/>
          <w:b w:val="0"/>
          <w:caps w:val="0"/>
          <w:noProof/>
          <w:color w:val="auto"/>
          <w:sz w:val="22"/>
        </w:rPr>
      </w:pPr>
      <w:del w:id="3784" w:author="Nagendra Dhakar" w:date="2016-01-26T17:32:00Z">
        <w:r w:rsidRPr="00E7115E" w:rsidDel="00E7115E">
          <w:rPr>
            <w:b w:val="0"/>
            <w:noProof/>
            <w:rPrChange w:id="3785" w:author="Nagendra Dhakar" w:date="2016-01-26T17:32:00Z">
              <w:rPr>
                <w:rStyle w:val="Hyperlink"/>
                <w:b w:val="0"/>
                <w:noProof/>
                <w:color w:val="auto"/>
              </w:rPr>
            </w:rPrChange>
          </w:rPr>
          <w:delText>Table 4.54 Transit Assignment Movement Table</w:delText>
        </w:r>
        <w:r w:rsidRPr="00E73E57" w:rsidDel="00E7115E">
          <w:rPr>
            <w:b w:val="0"/>
            <w:noProof/>
            <w:webHidden/>
            <w:color w:val="auto"/>
          </w:rPr>
          <w:tab/>
          <w:delText>101</w:delText>
        </w:r>
      </w:del>
    </w:p>
    <w:p w14:paraId="7AC4193E" w14:textId="77777777" w:rsidR="00E73E57" w:rsidRPr="00E73E57" w:rsidDel="00E7115E" w:rsidRDefault="00E73E57">
      <w:pPr>
        <w:pStyle w:val="TableofFigures"/>
        <w:rPr>
          <w:del w:id="3786" w:author="Nagendra Dhakar" w:date="2016-01-26T17:32:00Z"/>
          <w:rFonts w:asciiTheme="minorHAnsi" w:eastAsiaTheme="minorEastAsia" w:hAnsiTheme="minorHAnsi"/>
          <w:b w:val="0"/>
          <w:caps w:val="0"/>
          <w:noProof/>
          <w:color w:val="auto"/>
          <w:sz w:val="22"/>
        </w:rPr>
      </w:pPr>
      <w:del w:id="3787" w:author="Nagendra Dhakar" w:date="2016-01-26T17:32:00Z">
        <w:r w:rsidRPr="00E7115E" w:rsidDel="00E7115E">
          <w:rPr>
            <w:b w:val="0"/>
            <w:noProof/>
            <w:rPrChange w:id="3788" w:author="Nagendra Dhakar" w:date="2016-01-26T17:32:00Z">
              <w:rPr>
                <w:rStyle w:val="Hyperlink"/>
                <w:b w:val="0"/>
                <w:noProof/>
                <w:color w:val="auto"/>
              </w:rPr>
            </w:rPrChange>
          </w:rPr>
          <w:delText>Table 4.55 Highway Assignment Combined Flow Table</w:delText>
        </w:r>
        <w:r w:rsidRPr="00E73E57" w:rsidDel="00E7115E">
          <w:rPr>
            <w:b w:val="0"/>
            <w:noProof/>
            <w:webHidden/>
            <w:color w:val="auto"/>
          </w:rPr>
          <w:tab/>
          <w:delText>102</w:delText>
        </w:r>
      </w:del>
    </w:p>
    <w:p w14:paraId="50095409" w14:textId="77777777" w:rsidR="00E73E57" w:rsidRPr="00E73E57" w:rsidDel="00E7115E" w:rsidRDefault="00E73E57">
      <w:pPr>
        <w:pStyle w:val="TableofFigures"/>
        <w:rPr>
          <w:del w:id="3789" w:author="Nagendra Dhakar" w:date="2016-01-26T17:32:00Z"/>
          <w:rFonts w:asciiTheme="minorHAnsi" w:eastAsiaTheme="minorEastAsia" w:hAnsiTheme="minorHAnsi"/>
          <w:b w:val="0"/>
          <w:caps w:val="0"/>
          <w:noProof/>
          <w:color w:val="auto"/>
          <w:sz w:val="22"/>
        </w:rPr>
      </w:pPr>
      <w:del w:id="3790" w:author="Nagendra Dhakar" w:date="2016-01-26T17:32:00Z">
        <w:r w:rsidRPr="00E7115E" w:rsidDel="00E7115E">
          <w:rPr>
            <w:b w:val="0"/>
            <w:noProof/>
            <w:rPrChange w:id="3791" w:author="Nagendra Dhakar" w:date="2016-01-26T17:32:00Z">
              <w:rPr>
                <w:rStyle w:val="Hyperlink"/>
                <w:b w:val="0"/>
                <w:noProof/>
                <w:color w:val="auto"/>
              </w:rPr>
            </w:rPrChange>
          </w:rPr>
          <w:delText>Table 4.56 Transit Assignment summary by time-of-day and mode</w:delText>
        </w:r>
        <w:r w:rsidRPr="00E73E57" w:rsidDel="00E7115E">
          <w:rPr>
            <w:b w:val="0"/>
            <w:noProof/>
            <w:webHidden/>
            <w:color w:val="auto"/>
          </w:rPr>
          <w:tab/>
          <w:delText>108</w:delText>
        </w:r>
      </w:del>
    </w:p>
    <w:p w14:paraId="10E9C87F" w14:textId="77777777" w:rsidR="00E73E57" w:rsidRPr="00E73E57" w:rsidDel="00E7115E" w:rsidRDefault="00E73E57">
      <w:pPr>
        <w:pStyle w:val="TableofFigures"/>
        <w:rPr>
          <w:del w:id="3792" w:author="Nagendra Dhakar" w:date="2016-01-26T17:32:00Z"/>
          <w:rFonts w:asciiTheme="minorHAnsi" w:eastAsiaTheme="minorEastAsia" w:hAnsiTheme="minorHAnsi"/>
          <w:b w:val="0"/>
          <w:caps w:val="0"/>
          <w:noProof/>
          <w:color w:val="auto"/>
          <w:sz w:val="22"/>
        </w:rPr>
      </w:pPr>
      <w:del w:id="3793" w:author="Nagendra Dhakar" w:date="2016-01-26T17:32:00Z">
        <w:r w:rsidRPr="00E7115E" w:rsidDel="00E7115E">
          <w:rPr>
            <w:b w:val="0"/>
            <w:noProof/>
            <w:rPrChange w:id="3794" w:author="Nagendra Dhakar" w:date="2016-01-26T17:32:00Z">
              <w:rPr>
                <w:rStyle w:val="Hyperlink"/>
                <w:b w:val="0"/>
                <w:noProof/>
                <w:color w:val="auto"/>
              </w:rPr>
            </w:rPrChange>
          </w:rPr>
          <w:delText>Table 4.57 Transit Assignment summary by mode</w:delText>
        </w:r>
        <w:r w:rsidRPr="00E73E57" w:rsidDel="00E7115E">
          <w:rPr>
            <w:b w:val="0"/>
            <w:noProof/>
            <w:webHidden/>
            <w:color w:val="auto"/>
          </w:rPr>
          <w:tab/>
          <w:delText>109</w:delText>
        </w:r>
      </w:del>
    </w:p>
    <w:p w14:paraId="73BD60D6" w14:textId="77777777" w:rsidR="00E73E57" w:rsidRPr="00E73E57" w:rsidDel="00E7115E" w:rsidRDefault="00E73E57">
      <w:pPr>
        <w:pStyle w:val="TableofFigures"/>
        <w:rPr>
          <w:del w:id="3795" w:author="Nagendra Dhakar" w:date="2016-01-26T17:32:00Z"/>
          <w:rFonts w:asciiTheme="minorHAnsi" w:eastAsiaTheme="minorEastAsia" w:hAnsiTheme="minorHAnsi"/>
          <w:b w:val="0"/>
          <w:caps w:val="0"/>
          <w:noProof/>
          <w:color w:val="auto"/>
          <w:sz w:val="22"/>
        </w:rPr>
      </w:pPr>
      <w:del w:id="3796" w:author="Nagendra Dhakar" w:date="2016-01-26T17:32:00Z">
        <w:r w:rsidRPr="00E7115E" w:rsidDel="00E7115E">
          <w:rPr>
            <w:b w:val="0"/>
            <w:noProof/>
            <w:rPrChange w:id="3797" w:author="Nagendra Dhakar" w:date="2016-01-26T17:32:00Z">
              <w:rPr>
                <w:rStyle w:val="Hyperlink"/>
                <w:b w:val="0"/>
                <w:noProof/>
                <w:color w:val="auto"/>
              </w:rPr>
            </w:rPrChange>
          </w:rPr>
          <w:delText>Table 4.58 Transit Assignment summary transfer rates by time-of-day</w:delText>
        </w:r>
        <w:r w:rsidRPr="00E73E57" w:rsidDel="00E7115E">
          <w:rPr>
            <w:b w:val="0"/>
            <w:noProof/>
            <w:webHidden/>
            <w:color w:val="auto"/>
          </w:rPr>
          <w:tab/>
          <w:delText>109</w:delText>
        </w:r>
      </w:del>
    </w:p>
    <w:p w14:paraId="4338F47E" w14:textId="77777777" w:rsidR="00E73E57" w:rsidRPr="00E73E57" w:rsidDel="00E7115E" w:rsidRDefault="00E73E57">
      <w:pPr>
        <w:pStyle w:val="TableofFigures"/>
        <w:rPr>
          <w:del w:id="3798" w:author="Nagendra Dhakar" w:date="2016-01-26T17:32:00Z"/>
          <w:rFonts w:asciiTheme="minorHAnsi" w:eastAsiaTheme="minorEastAsia" w:hAnsiTheme="minorHAnsi"/>
          <w:b w:val="0"/>
          <w:caps w:val="0"/>
          <w:noProof/>
          <w:color w:val="auto"/>
          <w:sz w:val="22"/>
        </w:rPr>
      </w:pPr>
      <w:del w:id="3799" w:author="Nagendra Dhakar" w:date="2016-01-26T17:32:00Z">
        <w:r w:rsidRPr="00E7115E" w:rsidDel="00E7115E">
          <w:rPr>
            <w:b w:val="0"/>
            <w:noProof/>
            <w:rPrChange w:id="3800" w:author="Nagendra Dhakar" w:date="2016-01-26T17:32:00Z">
              <w:rPr>
                <w:rStyle w:val="Hyperlink"/>
                <w:b w:val="0"/>
                <w:noProof/>
                <w:color w:val="auto"/>
              </w:rPr>
            </w:rPrChange>
          </w:rPr>
          <w:delText>Table 4.59 Transit assignment summary boardings by route (Aggregate)</w:delText>
        </w:r>
        <w:r w:rsidRPr="00E73E57" w:rsidDel="00E7115E">
          <w:rPr>
            <w:b w:val="0"/>
            <w:noProof/>
            <w:webHidden/>
            <w:color w:val="auto"/>
          </w:rPr>
          <w:tab/>
          <w:delText>109</w:delText>
        </w:r>
      </w:del>
    </w:p>
    <w:p w14:paraId="7B085E43" w14:textId="77777777" w:rsidR="00E73E57" w:rsidRPr="00E73E57" w:rsidDel="00E7115E" w:rsidRDefault="00E73E57">
      <w:pPr>
        <w:pStyle w:val="TableofFigures"/>
        <w:rPr>
          <w:del w:id="3801" w:author="Nagendra Dhakar" w:date="2016-01-26T17:32:00Z"/>
          <w:rFonts w:asciiTheme="minorHAnsi" w:eastAsiaTheme="minorEastAsia" w:hAnsiTheme="minorHAnsi"/>
          <w:b w:val="0"/>
          <w:caps w:val="0"/>
          <w:noProof/>
          <w:color w:val="auto"/>
          <w:sz w:val="22"/>
        </w:rPr>
      </w:pPr>
      <w:del w:id="3802" w:author="Nagendra Dhakar" w:date="2016-01-26T17:32:00Z">
        <w:r w:rsidRPr="00E7115E" w:rsidDel="00E7115E">
          <w:rPr>
            <w:b w:val="0"/>
            <w:noProof/>
            <w:rPrChange w:id="3803" w:author="Nagendra Dhakar" w:date="2016-01-26T17:32:00Z">
              <w:rPr>
                <w:rStyle w:val="Hyperlink"/>
                <w:b w:val="0"/>
                <w:noProof/>
                <w:color w:val="auto"/>
              </w:rPr>
            </w:rPrChange>
          </w:rPr>
          <w:delText>Table 4.60 Transit assignment summary boardings by route (Disaggregate)</w:delText>
        </w:r>
        <w:r w:rsidRPr="00E73E57" w:rsidDel="00E7115E">
          <w:rPr>
            <w:b w:val="0"/>
            <w:noProof/>
            <w:webHidden/>
            <w:color w:val="auto"/>
          </w:rPr>
          <w:tab/>
          <w:delText>110</w:delText>
        </w:r>
      </w:del>
    </w:p>
    <w:p w14:paraId="0B151E0A" w14:textId="77777777" w:rsidR="00E73E57" w:rsidRPr="00E73E57" w:rsidDel="00E7115E" w:rsidRDefault="00E73E57">
      <w:pPr>
        <w:pStyle w:val="TableofFigures"/>
        <w:rPr>
          <w:del w:id="3804" w:author="Nagendra Dhakar" w:date="2016-01-26T17:32:00Z"/>
          <w:rFonts w:asciiTheme="minorHAnsi" w:eastAsiaTheme="minorEastAsia" w:hAnsiTheme="minorHAnsi"/>
          <w:b w:val="0"/>
          <w:caps w:val="0"/>
          <w:noProof/>
          <w:color w:val="auto"/>
          <w:sz w:val="22"/>
        </w:rPr>
      </w:pPr>
      <w:del w:id="3805" w:author="Nagendra Dhakar" w:date="2016-01-26T17:32:00Z">
        <w:r w:rsidRPr="00E7115E" w:rsidDel="00E7115E">
          <w:rPr>
            <w:b w:val="0"/>
            <w:noProof/>
            <w:rPrChange w:id="3806" w:author="Nagendra Dhakar" w:date="2016-01-26T17:32:00Z">
              <w:rPr>
                <w:rStyle w:val="Hyperlink"/>
                <w:b w:val="0"/>
                <w:noProof/>
                <w:color w:val="auto"/>
              </w:rPr>
            </w:rPrChange>
          </w:rPr>
          <w:delText>Table 5.1 List of Sensitivity Tests</w:delText>
        </w:r>
        <w:r w:rsidRPr="00E73E57" w:rsidDel="00E7115E">
          <w:rPr>
            <w:b w:val="0"/>
            <w:noProof/>
            <w:webHidden/>
            <w:color w:val="auto"/>
          </w:rPr>
          <w:tab/>
          <w:delText>133</w:delText>
        </w:r>
      </w:del>
    </w:p>
    <w:p w14:paraId="442E161D" w14:textId="77777777" w:rsidR="00E73E57" w:rsidRPr="00E73E57" w:rsidDel="00E7115E" w:rsidRDefault="00E73E57">
      <w:pPr>
        <w:pStyle w:val="TableofFigures"/>
        <w:rPr>
          <w:del w:id="3807" w:author="Nagendra Dhakar" w:date="2016-01-26T17:32:00Z"/>
          <w:rFonts w:asciiTheme="minorHAnsi" w:eastAsiaTheme="minorEastAsia" w:hAnsiTheme="minorHAnsi"/>
          <w:b w:val="0"/>
          <w:caps w:val="0"/>
          <w:noProof/>
          <w:color w:val="auto"/>
          <w:sz w:val="22"/>
        </w:rPr>
      </w:pPr>
      <w:del w:id="3808" w:author="Nagendra Dhakar" w:date="2016-01-26T17:32:00Z">
        <w:r w:rsidRPr="00E7115E" w:rsidDel="00E7115E">
          <w:rPr>
            <w:b w:val="0"/>
            <w:noProof/>
            <w:rPrChange w:id="3809" w:author="Nagendra Dhakar" w:date="2016-01-26T17:32:00Z">
              <w:rPr>
                <w:rStyle w:val="Hyperlink"/>
                <w:b w:val="0"/>
                <w:noProof/>
                <w:color w:val="auto"/>
              </w:rPr>
            </w:rPrChange>
          </w:rPr>
          <w:delText>Table 7.1 – List of Model Run Types</w:delText>
        </w:r>
        <w:r w:rsidRPr="00E73E57" w:rsidDel="00E7115E">
          <w:rPr>
            <w:b w:val="0"/>
            <w:noProof/>
            <w:webHidden/>
            <w:color w:val="auto"/>
          </w:rPr>
          <w:tab/>
          <w:delText>148</w:delText>
        </w:r>
      </w:del>
    </w:p>
    <w:p w14:paraId="37131E05" w14:textId="77777777" w:rsidR="00E73E57" w:rsidRPr="00E73E57" w:rsidDel="00E7115E" w:rsidRDefault="00E73E57">
      <w:pPr>
        <w:pStyle w:val="TableofFigures"/>
        <w:rPr>
          <w:del w:id="3810" w:author="Nagendra Dhakar" w:date="2016-01-26T17:32:00Z"/>
          <w:rFonts w:asciiTheme="minorHAnsi" w:eastAsiaTheme="minorEastAsia" w:hAnsiTheme="minorHAnsi"/>
          <w:b w:val="0"/>
          <w:caps w:val="0"/>
          <w:noProof/>
          <w:color w:val="auto"/>
          <w:sz w:val="22"/>
        </w:rPr>
      </w:pPr>
      <w:del w:id="3811" w:author="Nagendra Dhakar" w:date="2016-01-26T17:32:00Z">
        <w:r w:rsidRPr="00E7115E" w:rsidDel="00E7115E">
          <w:rPr>
            <w:b w:val="0"/>
            <w:noProof/>
            <w:rPrChange w:id="3812" w:author="Nagendra Dhakar" w:date="2016-01-26T17:32:00Z">
              <w:rPr>
                <w:rStyle w:val="Hyperlink"/>
                <w:b w:val="0"/>
                <w:noProof/>
                <w:color w:val="auto"/>
              </w:rPr>
            </w:rPrChange>
          </w:rPr>
          <w:delText>Table 7.2 – List of Model Run Scenarios</w:delText>
        </w:r>
        <w:r w:rsidRPr="00E73E57" w:rsidDel="00E7115E">
          <w:rPr>
            <w:b w:val="0"/>
            <w:noProof/>
            <w:webHidden/>
            <w:color w:val="auto"/>
          </w:rPr>
          <w:tab/>
          <w:delText>152</w:delText>
        </w:r>
      </w:del>
    </w:p>
    <w:p w14:paraId="7373643B" w14:textId="77777777" w:rsidR="00E73E57" w:rsidRPr="00E73E57" w:rsidDel="00E7115E" w:rsidRDefault="00E73E57">
      <w:pPr>
        <w:pStyle w:val="TableofFigures"/>
        <w:rPr>
          <w:del w:id="3813" w:author="Nagendra Dhakar" w:date="2016-01-26T17:32:00Z"/>
          <w:rFonts w:asciiTheme="minorHAnsi" w:eastAsiaTheme="minorEastAsia" w:hAnsiTheme="minorHAnsi"/>
          <w:b w:val="0"/>
          <w:caps w:val="0"/>
          <w:noProof/>
          <w:color w:val="auto"/>
          <w:sz w:val="22"/>
        </w:rPr>
      </w:pPr>
      <w:del w:id="3814" w:author="Nagendra Dhakar" w:date="2016-01-26T17:32:00Z">
        <w:r w:rsidRPr="00E7115E" w:rsidDel="00E7115E">
          <w:rPr>
            <w:b w:val="0"/>
            <w:noProof/>
            <w:rPrChange w:id="3815" w:author="Nagendra Dhakar" w:date="2016-01-26T17:32:00Z">
              <w:rPr>
                <w:rStyle w:val="Hyperlink"/>
                <w:b w:val="0"/>
                <w:noProof/>
                <w:color w:val="auto"/>
              </w:rPr>
            </w:rPrChange>
          </w:rPr>
          <w:delText>Table 7.3 – List of Model Input Checks</w:delText>
        </w:r>
        <w:r w:rsidRPr="00E73E57" w:rsidDel="00E7115E">
          <w:rPr>
            <w:b w:val="0"/>
            <w:noProof/>
            <w:webHidden/>
            <w:color w:val="auto"/>
          </w:rPr>
          <w:tab/>
          <w:delText>153</w:delText>
        </w:r>
      </w:del>
    </w:p>
    <w:p w14:paraId="7C9203A1" w14:textId="77777777" w:rsidR="00B72836" w:rsidRPr="00760D74" w:rsidRDefault="006E5649" w:rsidP="00230D80">
      <w:pPr>
        <w:rPr>
          <w:b/>
          <w:bCs/>
        </w:rPr>
      </w:pPr>
      <w:r w:rsidRPr="00E73E57">
        <w:rPr>
          <w:bCs/>
          <w:color w:val="auto"/>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7"/>
          <w:headerReference w:type="default" r:id="rId18"/>
          <w:footerReference w:type="even" r:id="rId19"/>
          <w:footerReference w:type="default" r:id="rId20"/>
          <w:headerReference w:type="first" r:id="rId21"/>
          <w:footerReference w:type="first" r:id="rId22"/>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3818" w:name="_Toc441592796"/>
      <w:bookmarkEnd w:id="0"/>
      <w:r>
        <w:lastRenderedPageBreak/>
        <w:t>overview</w:t>
      </w:r>
      <w:bookmarkEnd w:id="3818"/>
    </w:p>
    <w:p w14:paraId="5B76623F" w14:textId="51B978C0" w:rsidR="00A36FE5" w:rsidRDefault="00A36FE5" w:rsidP="00657FD8">
      <w:pPr>
        <w:pStyle w:val="Heading2"/>
      </w:pPr>
      <w:bookmarkStart w:id="3819" w:name="_Toc441592797"/>
      <w:r>
        <w:t>Model System</w:t>
      </w:r>
      <w:bookmarkEnd w:id="3819"/>
    </w:p>
    <w:p w14:paraId="4B1991DC" w14:textId="07C87CAD" w:rsidR="00353A6B" w:rsidRPr="00353A6B" w:rsidRDefault="00353A6B" w:rsidP="00353A6B">
      <w:pPr>
        <w:pStyle w:val="BodyParagraph"/>
      </w:pPr>
      <w:r w:rsidRPr="00353A6B">
        <w:t xml:space="preserve">The </w:t>
      </w:r>
      <w:r>
        <w:t xml:space="preserve">Nashville activity-based model </w:t>
      </w:r>
      <w:r w:rsidR="000F1A58">
        <w:t xml:space="preserve">(ABM) </w:t>
      </w:r>
      <w:r>
        <w:t>syste</w:t>
      </w:r>
      <w:r w:rsidR="00E72C5E">
        <w:t>m is comprised of two primary components</w:t>
      </w:r>
      <w:r>
        <w:t xml:space="preserve">, the Daysim activity-based demand </w:t>
      </w:r>
      <w:r w:rsidR="00776678">
        <w:t>model</w:t>
      </w:r>
      <w:r>
        <w:t xml:space="preserve"> and the Tr</w:t>
      </w:r>
      <w:r w:rsidR="00776678">
        <w:t>ansCAD network supply model</w:t>
      </w:r>
      <w:r>
        <w:t xml:space="preserve">.  </w:t>
      </w:r>
      <w:r w:rsidR="003525CD" w:rsidRPr="00353A6B">
        <w:t>DaySim is a</w:t>
      </w:r>
      <w:r w:rsidR="000F1A58">
        <w:t xml:space="preserve"> set of</w:t>
      </w:r>
      <w:r w:rsidR="003525CD" w:rsidRPr="00353A6B">
        <w:t xml:space="preserve"> travel demand forecast model</w:t>
      </w:r>
      <w:r w:rsidR="000F1A58">
        <w:t>s that predict</w:t>
      </w:r>
      <w:r w:rsidR="003525CD" w:rsidRPr="00353A6B">
        <w:t xml:space="preserve"> household and p</w:t>
      </w:r>
      <w:r w:rsidR="003525CD">
        <w:t>erson travel choices at a microzone</w:t>
      </w:r>
      <w:r w:rsidR="003525CD" w:rsidRPr="00353A6B">
        <w:t>-level o</w:t>
      </w:r>
      <w:r w:rsidR="003525CD">
        <w:t xml:space="preserve">n a minute-by-minute basis.  TransCAD is used to assign this travel demand to roadway and transit networks, and to produce estimates of network performance.  In addition, TransCAD provides an overall framework and graphical user interface for users to configure and execute the overall model system.  </w:t>
      </w:r>
      <w:r>
        <w:t xml:space="preserve">These two primary components are supported by a number of auxiliary models and tools.  </w:t>
      </w:r>
      <w:r w:rsidRPr="00353A6B">
        <w:t xml:space="preserve">  </w:t>
      </w:r>
      <w:r w:rsidR="000F1A58">
        <w:t xml:space="preserve">The purpose of this document is to provide users with a guide to the application of the Nashville ABM. </w:t>
      </w:r>
    </w:p>
    <w:p w14:paraId="67A3FE59" w14:textId="301ECF7B" w:rsidR="00A36FE5" w:rsidRDefault="00A36FE5" w:rsidP="00657FD8">
      <w:pPr>
        <w:pStyle w:val="Heading2"/>
      </w:pPr>
      <w:bookmarkStart w:id="3820" w:name="_Toc441592798"/>
      <w:r>
        <w:t xml:space="preserve">Model </w:t>
      </w:r>
      <w:r w:rsidR="00E72C5E">
        <w:t>S</w:t>
      </w:r>
      <w:r w:rsidR="001034A2">
        <w:t>ensitivities</w:t>
      </w:r>
      <w:bookmarkEnd w:id="3820"/>
    </w:p>
    <w:p w14:paraId="5037EB85" w14:textId="419161EB" w:rsidR="00A36FE5" w:rsidRDefault="00A36FE5" w:rsidP="00657FD8">
      <w:pPr>
        <w:pStyle w:val="Heading3"/>
      </w:pPr>
      <w:bookmarkStart w:id="3821" w:name="_Toc441592799"/>
      <w:r>
        <w:t>Transportation Investments &amp; Policies</w:t>
      </w:r>
      <w:bookmarkEnd w:id="3821"/>
    </w:p>
    <w:p w14:paraId="49D596E6" w14:textId="2864D04F" w:rsidR="008828DF" w:rsidRDefault="008828DF" w:rsidP="003525CD">
      <w:pPr>
        <w:pStyle w:val="BodyParagraph"/>
      </w:pPr>
      <w:r>
        <w:t>The Nashville activity-based model system is designed to be sensitive to a wide variety of transportation investments and policies.  The model system incorporates representations of roadway and transit networks that can be easily configured to represent changes in network capacity or service provision.  Detailed path</w:t>
      </w:r>
      <w:ins w:id="3822" w:author="Nagendra Dhakar" w:date="2016-01-26T15:38:00Z">
        <w:r w:rsidR="005973D0">
          <w:t xml:space="preserve"> </w:t>
        </w:r>
      </w:ins>
      <w:r>
        <w:t xml:space="preserve">type alternatives such as </w:t>
      </w:r>
      <w:r w:rsidR="000F1A58">
        <w:t>roadway toll and no-toll paths</w:t>
      </w:r>
      <w:r>
        <w:t xml:space="preserve"> and transit submodes </w:t>
      </w:r>
      <w:r w:rsidR="00134ABA">
        <w:t>are explicitly represented in the model system</w:t>
      </w:r>
      <w:r>
        <w:t xml:space="preserve">.  In </w:t>
      </w:r>
      <w:r w:rsidR="00E72C5E">
        <w:t>addition,</w:t>
      </w:r>
      <w:r>
        <w:t xml:space="preserve"> the model incorporates</w:t>
      </w:r>
      <w:r w:rsidR="00134ABA">
        <w:t xml:space="preserve"> </w:t>
      </w:r>
      <w:r>
        <w:t>d</w:t>
      </w:r>
      <w:r w:rsidR="00134ABA">
        <w:t>istributed values-of-</w:t>
      </w:r>
      <w:r>
        <w:t>time</w:t>
      </w:r>
      <w:r w:rsidR="00134ABA">
        <w:t xml:space="preserve"> across the population, dependent of travel purpose, income and other factors</w:t>
      </w:r>
      <w:r w:rsidR="000F1A58">
        <w:t>, providing a more realistic representation of travelers’ willingness-to-pay</w:t>
      </w:r>
      <w:r w:rsidR="00134ABA">
        <w:t xml:space="preserve">.  </w:t>
      </w:r>
      <w:r w:rsidR="000F1A58">
        <w:t>The model system’s explicit representation of each individual’s entire daily activity pattern also provides</w:t>
      </w:r>
      <w:r w:rsidR="001034A2">
        <w:t xml:space="preserve"> the opportunity to better represent</w:t>
      </w:r>
      <w:r w:rsidR="00875B97">
        <w:t xml:space="preserve"> the impacts of travel demand management scenarios.</w:t>
      </w:r>
    </w:p>
    <w:p w14:paraId="6D4898BE" w14:textId="2D33BF73" w:rsidR="00A36FE5" w:rsidRDefault="00A36FE5" w:rsidP="00657FD8">
      <w:pPr>
        <w:pStyle w:val="Heading3"/>
      </w:pPr>
      <w:bookmarkStart w:id="3823" w:name="_Toc441592800"/>
      <w:r>
        <w:t>Land Use</w:t>
      </w:r>
      <w:bookmarkEnd w:id="3823"/>
    </w:p>
    <w:p w14:paraId="35445FBE" w14:textId="2B10160F" w:rsidR="00134ABA" w:rsidRPr="00134ABA" w:rsidRDefault="00875B97" w:rsidP="00134ABA">
      <w:pPr>
        <w:pStyle w:val="BodyParagraph"/>
      </w:pPr>
      <w:r>
        <w:t xml:space="preserve">One of the distinguishing features of the Nashville ABM is the use of microzones as the basic spatial unit for generating travel demand.  Microzones are essentially Census blocks.  Use of this fine-grained geography, in conjunction with “all streets” based network impedances, provides the model with an enhanced ability to represent detailed urban form and land use characteristics that are particularly important when considering non-motorized travel such as walking and bicycling.  In addition, the model predicts demand for seven different </w:t>
      </w:r>
      <w:r w:rsidR="001034A2">
        <w:t>activity types using detailed</w:t>
      </w:r>
      <w:r>
        <w:t xml:space="preserve"> land use</w:t>
      </w:r>
      <w:r w:rsidR="001034A2">
        <w:t xml:space="preserve"> information such employment by</w:t>
      </w:r>
      <w:r>
        <w:t xml:space="preserve"> nine industrial sectors and enrollment by school type.</w:t>
      </w:r>
    </w:p>
    <w:p w14:paraId="1E87D58E" w14:textId="2A8627D4" w:rsidR="00630DE2" w:rsidRDefault="00A36FE5" w:rsidP="00630DE2">
      <w:pPr>
        <w:pStyle w:val="Heading3"/>
      </w:pPr>
      <w:bookmarkStart w:id="3824" w:name="_Toc441592801"/>
      <w:r>
        <w:t>Socioeconomic</w:t>
      </w:r>
      <w:r w:rsidR="001034A2">
        <w:t>s</w:t>
      </w:r>
      <w:r>
        <w:t xml:space="preserve"> &amp; Demographic</w:t>
      </w:r>
      <w:r w:rsidR="001034A2">
        <w:t>s</w:t>
      </w:r>
      <w:bookmarkEnd w:id="3824"/>
    </w:p>
    <w:p w14:paraId="229421EB" w14:textId="64C76A37" w:rsidR="00875B97" w:rsidRPr="00875B97" w:rsidRDefault="00875B97" w:rsidP="00875B97">
      <w:pPr>
        <w:pStyle w:val="BodyParagraph"/>
      </w:pPr>
      <w:r>
        <w:t xml:space="preserve">The Nashville ABM uses a “synthetic population” to predict individual and household </w:t>
      </w:r>
      <w:r w:rsidR="001034A2">
        <w:t xml:space="preserve">level travel choices.  </w:t>
      </w:r>
      <w:r w:rsidR="001034A2" w:rsidRPr="001034A2">
        <w:t xml:space="preserve">The synthetic population is comprised of lists of households and persons that are based on observed or forecasted distributions of socioeconomic attributes and are typically created by sampling detailed Census microdata.  These lists function as the basis for </w:t>
      </w:r>
      <w:r w:rsidR="001034A2" w:rsidRPr="001034A2">
        <w:lastRenderedPageBreak/>
        <w:t xml:space="preserve">all subsequent </w:t>
      </w:r>
      <w:r w:rsidR="00E72C5E" w:rsidRPr="001034A2">
        <w:t>choice making</w:t>
      </w:r>
      <w:r w:rsidR="001034A2" w:rsidRPr="001034A2">
        <w:t xml:space="preserve"> simulated in the activity-based model.</w:t>
      </w:r>
      <w:r w:rsidR="001034A2">
        <w:t xml:space="preserve">  Use of a disaggregate representation of the population reduces aggregation bias in the model system, and allows the model to more realistically incorporate the influence of socioeconomic and demographic information on individual and household travel choices.  </w:t>
      </w:r>
    </w:p>
    <w:p w14:paraId="6A79A2A4" w14:textId="0154743C" w:rsidR="00A36FE5" w:rsidRDefault="00630DE2" w:rsidP="00657FD8">
      <w:pPr>
        <w:pStyle w:val="Heading1"/>
      </w:pPr>
      <w:bookmarkStart w:id="3825" w:name="_Toc441592802"/>
      <w:r>
        <w:lastRenderedPageBreak/>
        <w:t>hard</w:t>
      </w:r>
      <w:r w:rsidR="00A36FE5">
        <w:t>ware</w:t>
      </w:r>
      <w:r>
        <w:t xml:space="preserve"> &amp; soft</w:t>
      </w:r>
      <w:r w:rsidR="003525CD">
        <w:t>ware</w:t>
      </w:r>
      <w:r w:rsidR="00A36FE5">
        <w:t xml:space="preserve"> Requirement</w:t>
      </w:r>
      <w:r>
        <w:t>s</w:t>
      </w:r>
      <w:bookmarkEnd w:id="3825"/>
    </w:p>
    <w:p w14:paraId="6FBA5C5A" w14:textId="1D879B77" w:rsidR="003525CD" w:rsidRDefault="00E72C5E" w:rsidP="00657FD8">
      <w:pPr>
        <w:pStyle w:val="Heading2"/>
      </w:pPr>
      <w:bookmarkStart w:id="3826" w:name="_Toc441592803"/>
      <w:r>
        <w:t>Ha</w:t>
      </w:r>
      <w:r w:rsidR="003525CD">
        <w:t>rdware Requirements</w:t>
      </w:r>
      <w:bookmarkEnd w:id="3826"/>
    </w:p>
    <w:p w14:paraId="52BFD08B" w14:textId="77777777" w:rsidR="003525CD" w:rsidRDefault="003525CD" w:rsidP="003525CD">
      <w:pPr>
        <w:pStyle w:val="BodyParagraph"/>
      </w:pPr>
      <w:r>
        <w:t>The Nashville activity-based model system can be run on a typical workstation.  The current requirements include:</w:t>
      </w:r>
    </w:p>
    <w:p w14:paraId="23B0478E" w14:textId="77777777" w:rsidR="003525CD" w:rsidRDefault="003525CD" w:rsidP="003525CD">
      <w:pPr>
        <w:pStyle w:val="BodyParagraph"/>
        <w:numPr>
          <w:ilvl w:val="0"/>
          <w:numId w:val="59"/>
        </w:numPr>
      </w:pPr>
      <w:r>
        <w:t>At least 8GB of RAM</w:t>
      </w:r>
    </w:p>
    <w:p w14:paraId="3CB5CB02" w14:textId="347EAF85" w:rsidR="003525CD" w:rsidRDefault="003525CD" w:rsidP="003525CD">
      <w:pPr>
        <w:pStyle w:val="BodyParagraph"/>
        <w:numPr>
          <w:ilvl w:val="0"/>
          <w:numId w:val="59"/>
        </w:numPr>
      </w:pPr>
      <w:r>
        <w:t>At le</w:t>
      </w:r>
      <w:r w:rsidR="004C481B">
        <w:t xml:space="preserve">ast 4 effective processing cores – </w:t>
      </w:r>
      <w:r>
        <w:t>additional cores will generally reduce runtime</w:t>
      </w:r>
    </w:p>
    <w:p w14:paraId="5B75D6D7" w14:textId="358BB01B" w:rsidR="003525CD" w:rsidRPr="003525CD" w:rsidRDefault="003525CD" w:rsidP="003525CD">
      <w:pPr>
        <w:pStyle w:val="BodyParagraph"/>
        <w:numPr>
          <w:ilvl w:val="0"/>
          <w:numId w:val="59"/>
        </w:numPr>
      </w:pPr>
      <w:r>
        <w:t>At least 100GB of storage – a single model run currently takes about 20GB to store</w:t>
      </w:r>
    </w:p>
    <w:p w14:paraId="0C43415E" w14:textId="0B2F7071" w:rsidR="003525CD" w:rsidRDefault="003525CD" w:rsidP="00657FD8">
      <w:pPr>
        <w:pStyle w:val="Heading2"/>
      </w:pPr>
      <w:bookmarkStart w:id="3827" w:name="_Toc441592804"/>
      <w:r>
        <w:t>Software requirements</w:t>
      </w:r>
      <w:bookmarkEnd w:id="3827"/>
    </w:p>
    <w:p w14:paraId="5DC2E20F" w14:textId="4E044311" w:rsidR="005D53AC" w:rsidRDefault="005D53AC" w:rsidP="003525CD">
      <w:pPr>
        <w:pStyle w:val="Heading3"/>
      </w:pPr>
      <w:bookmarkStart w:id="3828" w:name="_Toc441592805"/>
      <w:r>
        <w:t>Operating system</w:t>
      </w:r>
      <w:bookmarkEnd w:id="3828"/>
    </w:p>
    <w:p w14:paraId="18674D11" w14:textId="6D655EA6" w:rsidR="005D53AC" w:rsidRPr="005D53AC" w:rsidRDefault="005D53AC" w:rsidP="005D53AC">
      <w:pPr>
        <w:pStyle w:val="BodyParagraph"/>
      </w:pPr>
      <w:r>
        <w:t>The model system components are currently configured to run under a variety of Windows versions, including Windows Server 2008 and Windows 7 and more recent updates.</w:t>
      </w:r>
    </w:p>
    <w:p w14:paraId="4AE2E33F" w14:textId="64E67FB4" w:rsidR="00A36FE5" w:rsidRDefault="00A36FE5" w:rsidP="003525CD">
      <w:pPr>
        <w:pStyle w:val="Heading3"/>
      </w:pPr>
      <w:bookmarkStart w:id="3829" w:name="_Toc441592806"/>
      <w:r>
        <w:t>TransCAD</w:t>
      </w:r>
      <w:bookmarkEnd w:id="3829"/>
    </w:p>
    <w:p w14:paraId="750873F1" w14:textId="32D5DD80" w:rsidR="00D6413A" w:rsidRDefault="00D6413A" w:rsidP="003525CD">
      <w:pPr>
        <w:pStyle w:val="Heading4"/>
      </w:pPr>
      <w:r>
        <w:t>Overview</w:t>
      </w:r>
    </w:p>
    <w:p w14:paraId="2417DFA3" w14:textId="39FC8AC7" w:rsidR="00CA0FB2" w:rsidRDefault="00842175" w:rsidP="00842175">
      <w:pPr>
        <w:pStyle w:val="BodyParagraph"/>
      </w:pPr>
      <w:r>
        <w:t>TransCAD</w:t>
      </w:r>
      <w:r w:rsidR="005D53AC">
        <w:t xml:space="preserve"> is</w:t>
      </w:r>
      <w:r w:rsidR="005D53AC" w:rsidRPr="005D53AC">
        <w:t xml:space="preserve"> </w:t>
      </w:r>
      <w:ins w:id="3830" w:author="Nagendra Dhakar" w:date="2016-01-26T15:37:00Z">
        <w:r w:rsidR="005973D0">
          <w:t xml:space="preserve">a </w:t>
        </w:r>
      </w:ins>
      <w:r w:rsidR="005D53AC" w:rsidRPr="005D53AC">
        <w:t>software for transportation planning. In addition to the standard point, line, area, and image layers in a GIS map, TransCAD supports route system layers and has tools for creating, manipulating and displaying routes. TransCAD uses a network data structure to support routing and network optimization models.</w:t>
      </w:r>
    </w:p>
    <w:p w14:paraId="493DFD48" w14:textId="7EB1D5D2" w:rsidR="005D53AC" w:rsidRDefault="005D53AC" w:rsidP="003525CD">
      <w:pPr>
        <w:pStyle w:val="Heading4"/>
      </w:pPr>
      <w:r>
        <w:t>Role in the Model System</w:t>
      </w:r>
    </w:p>
    <w:p w14:paraId="500B7CD0" w14:textId="42B94B5E" w:rsidR="00CA0FB2" w:rsidRPr="005D3BBD" w:rsidRDefault="005D53AC" w:rsidP="00CA0FB2">
      <w:pPr>
        <w:pStyle w:val="BodyParagraph"/>
      </w:pPr>
      <w:r>
        <w:t>TransCAD is used to provide highway and transit network assignment and skimming procedures, and is also used to manipulate matrices of travel demand.</w:t>
      </w:r>
    </w:p>
    <w:p w14:paraId="781E14A3" w14:textId="77F40672" w:rsidR="00A36FE5" w:rsidRDefault="00E72C5E" w:rsidP="003525CD">
      <w:pPr>
        <w:pStyle w:val="Heading3"/>
      </w:pPr>
      <w:bookmarkStart w:id="3831" w:name="_Toc441592807"/>
      <w:r>
        <w:t>DayS</w:t>
      </w:r>
      <w:r w:rsidR="00A36FE5">
        <w:t>im</w:t>
      </w:r>
      <w:bookmarkEnd w:id="3831"/>
    </w:p>
    <w:p w14:paraId="073A9121" w14:textId="6CDE65B8" w:rsidR="0013431C" w:rsidRDefault="0013431C" w:rsidP="003525CD">
      <w:pPr>
        <w:pStyle w:val="Heading4"/>
      </w:pPr>
      <w:r>
        <w:t>Overview</w:t>
      </w:r>
    </w:p>
    <w:p w14:paraId="2AF12FAB" w14:textId="299E89E4" w:rsidR="0013431C" w:rsidRDefault="0013431C" w:rsidP="0013431C">
      <w:pPr>
        <w:pStyle w:val="BodyParagraph"/>
      </w:pPr>
      <w:r>
        <w:t xml:space="preserve">The travel demand model used in the </w:t>
      </w:r>
      <w:r w:rsidR="005D53AC">
        <w:t>Nashville activity-based</w:t>
      </w:r>
      <w:r>
        <w:t xml:space="preserve"> model system is coded in a software framework called DaySim. DaySim is one of the two main “families” of activity-based model (AB) systems now being used by MPOs in the United States. DaySim was initially implemented by Mark Bradley and John Bowman in Sacramento, CA, on behalf of the Sacramento Area Council of Governments (SACOG).  </w:t>
      </w:r>
    </w:p>
    <w:p w14:paraId="4B298C71" w14:textId="06B998D6" w:rsidR="0013431C" w:rsidRDefault="0013431C" w:rsidP="0013431C">
      <w:pPr>
        <w:pStyle w:val="BodyParagraph"/>
      </w:pPr>
      <w:r>
        <w:t xml:space="preserve">DaySim simulates 24-hour itineraries for individuals with spatial resolution as fine as individual parcels and temporal resolution as fine as single minutes, so it can generate  outputs at the level of resolution required as input to dynamic traffic simulation. DaySim’s predictions in all dimensions (activity and travel generation, tours and trip-chaining, destinations, modes, and timing) are sensitive to travel times and costs that vary by mode, origin–destination (OD) path, and time of day, so it can, in turn, effectively use as inputs the improved network travel costs and times output from a dynamic traffic simulator. DaySim </w:t>
      </w:r>
      <w:r>
        <w:lastRenderedPageBreak/>
        <w:t>captures the effects of travel time and cost upon activity and travel choices in a way that is balanced across modes and times of day and consistent with the econometric theory of nested choice models.</w:t>
      </w:r>
    </w:p>
    <w:p w14:paraId="2B399D5E" w14:textId="7AB68F6B" w:rsidR="0013431C" w:rsidRDefault="0013431C" w:rsidP="0013431C">
      <w:pPr>
        <w:pStyle w:val="BodyParagraph"/>
      </w:pPr>
      <w:r>
        <w:t xml:space="preserve">The C# (C-sharp) version is used for the </w:t>
      </w:r>
      <w:r w:rsidR="005D53AC">
        <w:t>Nashville</w:t>
      </w:r>
      <w:r>
        <w:t xml:space="preserve"> model system, and can be compiled to run in both 32- and 64-bit environments. DaySim can be used in a distributed manner by running separate instances on different processors on different partitions of the study area population, and then merging the results.</w:t>
      </w:r>
    </w:p>
    <w:p w14:paraId="3BEFFBB0" w14:textId="01CAFD69" w:rsidR="00696937" w:rsidRDefault="00696937" w:rsidP="003525CD">
      <w:pPr>
        <w:pStyle w:val="Heading4"/>
      </w:pPr>
      <w:r>
        <w:t>Role in the Model System</w:t>
      </w:r>
    </w:p>
    <w:p w14:paraId="1AF345D7" w14:textId="04C8CB4F" w:rsidR="00696937" w:rsidRDefault="00E72C5E" w:rsidP="00696937">
      <w:pPr>
        <w:pStyle w:val="BodyParagraph"/>
      </w:pPr>
      <w:r>
        <w:t xml:space="preserve">The DaySim activity-based demand model produces six principal outputs: 1) Household file, 2) Household day file, 3) Person file, 4) Person day file, 5) Tour file and 6) Trip file. </w:t>
      </w:r>
      <w:r w:rsidR="00696937">
        <w:t>Taken together, these hierarchical output files are similar to the data files from a traditional household travel diary survey. In this case, however, instead of actual trips from a subsample of the actual population, DaySim produces simulated daily trips for an entire, synthetically generated population of travelers.</w:t>
      </w:r>
    </w:p>
    <w:p w14:paraId="3D39E6EF" w14:textId="1283D7A3" w:rsidR="002C7FB6" w:rsidRDefault="002C7FB6" w:rsidP="003525CD">
      <w:pPr>
        <w:pStyle w:val="Heading4"/>
      </w:pPr>
      <w:r>
        <w:t>Installation</w:t>
      </w:r>
    </w:p>
    <w:p w14:paraId="6D06816C" w14:textId="0CB12AAA" w:rsidR="00EA27C5" w:rsidRPr="002C7FB6" w:rsidRDefault="002C7FB6" w:rsidP="002C7FB6">
      <w:pPr>
        <w:pStyle w:val="BodyParagraph"/>
      </w:pPr>
      <w:r>
        <w:t>No</w:t>
      </w:r>
      <w:r w:rsidR="003525CD">
        <w:t xml:space="preserve"> complex</w:t>
      </w:r>
      <w:r>
        <w:t xml:space="preserve"> installation</w:t>
      </w:r>
      <w:r w:rsidR="003525CD">
        <w:t xml:space="preserve"> process</w:t>
      </w:r>
      <w:r>
        <w:t xml:space="preserve"> of the DaySim software is required. DaySim simply resides as a single compile</w:t>
      </w:r>
      <w:r w:rsidR="005D53AC">
        <w:t>d executable within the Nashville</w:t>
      </w:r>
      <w:r>
        <w:t xml:space="preserve"> model directory structure. The compiled executable (DaySim.exe) can be found in the </w:t>
      </w:r>
      <w:r w:rsidRPr="005D53AC">
        <w:t>\</w:t>
      </w:r>
      <w:r w:rsidR="005D53AC">
        <w:t>DaySim</w:t>
      </w:r>
      <w:r>
        <w:t xml:space="preserve"> subdirectory.</w:t>
      </w:r>
    </w:p>
    <w:p w14:paraId="74EF16EE" w14:textId="04D02496" w:rsidR="00A36FE5" w:rsidRDefault="00A36FE5" w:rsidP="003525CD">
      <w:pPr>
        <w:pStyle w:val="Heading3"/>
      </w:pPr>
      <w:bookmarkStart w:id="3832" w:name="_Toc441592808"/>
      <w:r>
        <w:t>R</w:t>
      </w:r>
      <w:bookmarkEnd w:id="3832"/>
    </w:p>
    <w:p w14:paraId="5224CCDE" w14:textId="6DF65CAE" w:rsidR="00F31CB0" w:rsidRDefault="00F31CB0" w:rsidP="003525CD">
      <w:pPr>
        <w:pStyle w:val="Heading4"/>
      </w:pPr>
      <w:r>
        <w:t>Overview</w:t>
      </w:r>
    </w:p>
    <w:p w14:paraId="541CBFC9" w14:textId="50A3F155" w:rsidR="00F31CB0" w:rsidRDefault="00F31CB0" w:rsidP="00F31CB0">
      <w:pPr>
        <w:pStyle w:val="BodyParagraph"/>
      </w:pPr>
      <w:r>
        <w:t>R is a language and environment for statistical computing and graphics. R provides a wide variety of statistical and graphical techniques, and is highly extensible. One of R's strengths is the ease with which well-designed publication-quality plots can be produced, including mathematical symbols and formula where needed.</w:t>
      </w:r>
    </w:p>
    <w:p w14:paraId="3C6E3819" w14:textId="0AFCF7BB" w:rsidR="00F31CB0" w:rsidRDefault="00F31CB0" w:rsidP="00F31CB0">
      <w:pPr>
        <w:pStyle w:val="BodyParagraph"/>
      </w:pPr>
      <w:r>
        <w:t>R is open-source available as Free Software under the terms of the Free Software Foundation's GNU General Public License in source code form. It compiles and runs on a wide variety of UNIX platforms and similar systems (including FreeBSD and Linux), Windows and MacOS.</w:t>
      </w:r>
    </w:p>
    <w:p w14:paraId="0B8BBDCC" w14:textId="6431C7BC" w:rsidR="00F31CB0" w:rsidRDefault="00F31CB0" w:rsidP="00F31CB0">
      <w:pPr>
        <w:pStyle w:val="BodyParagraph"/>
      </w:pPr>
      <w:r>
        <w:t>R is an integrated suite of software facilities for data manipulation, calculation and graphical display. It includes:</w:t>
      </w:r>
    </w:p>
    <w:p w14:paraId="37CA9FE1" w14:textId="77777777" w:rsidR="00F31CB0" w:rsidRPr="00F31CB0" w:rsidRDefault="00F31CB0" w:rsidP="00F10469">
      <w:pPr>
        <w:pStyle w:val="BodyParagraph"/>
        <w:numPr>
          <w:ilvl w:val="0"/>
          <w:numId w:val="11"/>
        </w:numPr>
      </w:pPr>
      <w:r w:rsidRPr="00F31CB0">
        <w:t xml:space="preserve">An effective data handling and storage facility, </w:t>
      </w:r>
    </w:p>
    <w:p w14:paraId="73644E95" w14:textId="77777777" w:rsidR="00F31CB0" w:rsidRPr="00F31CB0" w:rsidRDefault="00F31CB0" w:rsidP="00F10469">
      <w:pPr>
        <w:pStyle w:val="BodyParagraph"/>
        <w:numPr>
          <w:ilvl w:val="0"/>
          <w:numId w:val="11"/>
        </w:numPr>
      </w:pPr>
      <w:r w:rsidRPr="00F31CB0">
        <w:t xml:space="preserve">A suite of operators for calculations on arrays, in particular matrices, </w:t>
      </w:r>
    </w:p>
    <w:p w14:paraId="6A278DC8" w14:textId="77777777" w:rsidR="00F31CB0" w:rsidRPr="00F31CB0" w:rsidRDefault="00F31CB0" w:rsidP="00F10469">
      <w:pPr>
        <w:pStyle w:val="BodyParagraph"/>
        <w:numPr>
          <w:ilvl w:val="0"/>
          <w:numId w:val="11"/>
        </w:numPr>
      </w:pPr>
      <w:r w:rsidRPr="00F31CB0">
        <w:t xml:space="preserve">A large, coherent, integrated collection of intermediate tools for data analysis, </w:t>
      </w:r>
    </w:p>
    <w:p w14:paraId="0A7721FA" w14:textId="77777777" w:rsidR="00F31CB0" w:rsidRPr="00F31CB0" w:rsidRDefault="00F31CB0" w:rsidP="00F10469">
      <w:pPr>
        <w:pStyle w:val="BodyParagraph"/>
        <w:numPr>
          <w:ilvl w:val="0"/>
          <w:numId w:val="11"/>
        </w:numPr>
      </w:pPr>
      <w:r w:rsidRPr="00F31CB0">
        <w:t xml:space="preserve">Graphical facilities for data analysis and display either on-screen or on hardcopy, and </w:t>
      </w:r>
    </w:p>
    <w:p w14:paraId="175F3203" w14:textId="0A0BEB87" w:rsidR="00F31CB0" w:rsidRPr="00F31CB0" w:rsidRDefault="00F31CB0" w:rsidP="00F10469">
      <w:pPr>
        <w:pStyle w:val="BodyParagraph"/>
        <w:numPr>
          <w:ilvl w:val="0"/>
          <w:numId w:val="11"/>
        </w:numPr>
      </w:pPr>
      <w:r w:rsidRPr="00F31CB0">
        <w:lastRenderedPageBreak/>
        <w:t xml:space="preserve">A well-developed, simple and effective programming </w:t>
      </w:r>
      <w:r w:rsidR="00E72C5E" w:rsidRPr="00F31CB0">
        <w:t>language that</w:t>
      </w:r>
      <w:r w:rsidRPr="00F31CB0">
        <w:t xml:space="preserve"> includes conditionals, loops, user-defined recursive functions and input and output facilities.</w:t>
      </w:r>
    </w:p>
    <w:p w14:paraId="2CC327B8" w14:textId="1A8FE34C" w:rsidR="00F31CB0" w:rsidRDefault="00F31CB0" w:rsidP="00F31CB0">
      <w:pPr>
        <w:pStyle w:val="BodyParagraph"/>
      </w:pPr>
      <w:r>
        <w:t xml:space="preserve">More information on R can be found at:  </w:t>
      </w:r>
      <w:hyperlink r:id="rId23" w:history="1">
        <w:r w:rsidRPr="00A578EF">
          <w:rPr>
            <w:rStyle w:val="Hyperlink"/>
          </w:rPr>
          <w:t>http://www.r-project.org/</w:t>
        </w:r>
      </w:hyperlink>
      <w:r>
        <w:t>.</w:t>
      </w:r>
    </w:p>
    <w:p w14:paraId="096AE076" w14:textId="6DF44356" w:rsidR="00F31CB0" w:rsidRDefault="00F31CB0" w:rsidP="003525CD">
      <w:pPr>
        <w:pStyle w:val="Heading4"/>
      </w:pPr>
      <w:r>
        <w:t>Role in the Model System</w:t>
      </w:r>
    </w:p>
    <w:p w14:paraId="4A9269DE" w14:textId="31AE780A" w:rsidR="00F31CB0" w:rsidRDefault="00A21F35" w:rsidP="00F31CB0">
      <w:pPr>
        <w:pStyle w:val="BodyParagraph"/>
      </w:pPr>
      <w:r>
        <w:t>R is primarily used for two purposes in this model:</w:t>
      </w:r>
    </w:p>
    <w:p w14:paraId="55978AA3" w14:textId="1FB2C982" w:rsidR="00A21F35" w:rsidRDefault="00A21F35" w:rsidP="00F10469">
      <w:pPr>
        <w:pStyle w:val="BodyParagraph"/>
        <w:numPr>
          <w:ilvl w:val="0"/>
          <w:numId w:val="12"/>
        </w:numPr>
      </w:pPr>
      <w:r>
        <w:t>Preparing input data for various model components</w:t>
      </w:r>
    </w:p>
    <w:p w14:paraId="7661C440" w14:textId="1942A618" w:rsidR="00A21F35" w:rsidRDefault="00A21F35" w:rsidP="00F10469">
      <w:pPr>
        <w:pStyle w:val="BodyParagraph"/>
        <w:numPr>
          <w:ilvl w:val="0"/>
          <w:numId w:val="12"/>
        </w:numPr>
      </w:pPr>
      <w:r>
        <w:t>Processing and summarizing ABM (DaySim) output data</w:t>
      </w:r>
    </w:p>
    <w:p w14:paraId="28E94D2E" w14:textId="77E2642E" w:rsidR="00A21F35" w:rsidRDefault="00A21F35" w:rsidP="00A21F35">
      <w:pPr>
        <w:pStyle w:val="BodyParagraph"/>
      </w:pPr>
      <w:r>
        <w:t>R-scripts have been created to</w:t>
      </w:r>
      <w:r w:rsidR="006068AD">
        <w:t xml:space="preserve"> prepare input files for both population synthesis and also synthetic population input for DaySim. Details about population synthesis for DaySim have been provided in the next section.</w:t>
      </w:r>
    </w:p>
    <w:p w14:paraId="72BBE1F4" w14:textId="5C6E4E32" w:rsidR="006068AD" w:rsidRDefault="006068AD" w:rsidP="00A21F35">
      <w:pPr>
        <w:pStyle w:val="BodyParagraph"/>
      </w:pPr>
      <w:r>
        <w:t xml:space="preserve">Once DaySim is run and day patterns of all the persons in the model system have been simulated, R-scripts are also used to prepare summaries of various sub-models outputs such as auto ownership, tour/trip modes and times, etc. Summary tables are written out to Excel </w:t>
      </w:r>
      <w:r w:rsidR="00E72C5E">
        <w:t>spreadsheets that</w:t>
      </w:r>
      <w:r>
        <w:t xml:space="preserve"> are subsequently used calibration and validation of the AB demand model.</w:t>
      </w:r>
    </w:p>
    <w:p w14:paraId="321EB30D" w14:textId="0FA08020" w:rsidR="003368AE" w:rsidRDefault="003368AE" w:rsidP="003525CD">
      <w:pPr>
        <w:pStyle w:val="Heading4"/>
      </w:pPr>
      <w:r>
        <w:t>Installation</w:t>
      </w:r>
    </w:p>
    <w:p w14:paraId="56EBB3D3" w14:textId="4A430630" w:rsidR="00136087" w:rsidRDefault="00384FA7" w:rsidP="00136087">
      <w:pPr>
        <w:pStyle w:val="BodyParagraph"/>
      </w:pPr>
      <w:r>
        <w:t xml:space="preserve">R can be downloaded via the Comprehensive R Archive Network (CRAN) located at: </w:t>
      </w:r>
      <w:hyperlink r:id="rId24" w:history="1">
        <w:r w:rsidR="0048717F" w:rsidRPr="00D61D9F">
          <w:rPr>
            <w:rStyle w:val="Hyperlink"/>
          </w:rPr>
          <w:t>http://cran.revolutionanalytics.com/</w:t>
        </w:r>
      </w:hyperlink>
      <w:r w:rsidR="0048717F">
        <w:t>.</w:t>
      </w:r>
    </w:p>
    <w:p w14:paraId="655F30CC" w14:textId="5DCDD3A7" w:rsidR="0048717F" w:rsidRDefault="0048717F" w:rsidP="00136087">
      <w:pPr>
        <w:pStyle w:val="BodyParagraph"/>
      </w:pPr>
      <w:r>
        <w:t>A user would click “</w:t>
      </w:r>
      <w:r w:rsidRPr="0048717F">
        <w:t>Download R for Windows</w:t>
      </w:r>
      <w:r>
        <w:t>” hyperlink,</w:t>
      </w:r>
      <w:r w:rsidRPr="0048717F">
        <w:t xml:space="preserve"> </w:t>
      </w:r>
      <w:r>
        <w:t>click on the “</w:t>
      </w:r>
      <w:r w:rsidRPr="00673FD8">
        <w:rPr>
          <w:b/>
        </w:rPr>
        <w:t>install R for the first time</w:t>
      </w:r>
      <w:r>
        <w:t>” hyperlink, then click on the “</w:t>
      </w:r>
      <w:r>
        <w:rPr>
          <w:b/>
        </w:rPr>
        <w:t>Download R 3.1</w:t>
      </w:r>
      <w:r w:rsidRPr="00673FD8">
        <w:rPr>
          <w:b/>
        </w:rPr>
        <w:t>.2 for Windows</w:t>
      </w:r>
      <w:r>
        <w:t>” to begin the download of the installation setup file R-3.1.2-win.exe.</w:t>
      </w:r>
      <w:r w:rsidRPr="0048717F">
        <w:t xml:space="preserve"> </w:t>
      </w:r>
      <w:r>
        <w:t>Note, the R project and CRAN websites listed above have a great deal of information and documentation pertaining to R including installation instructions, technical documentation, FAQs and much more.</w:t>
      </w:r>
    </w:p>
    <w:p w14:paraId="64A30A45" w14:textId="51A0A272" w:rsidR="0048717F" w:rsidRDefault="0048717F" w:rsidP="00136087">
      <w:pPr>
        <w:pStyle w:val="BodyParagraph"/>
      </w:pPr>
      <w:r>
        <w:t>The following steps should be followed to install R:</w:t>
      </w:r>
    </w:p>
    <w:p w14:paraId="717932D9" w14:textId="1264E3BB" w:rsidR="0048717F" w:rsidRDefault="0048717F" w:rsidP="00C06976">
      <w:pPr>
        <w:pStyle w:val="BodyParagraph"/>
        <w:numPr>
          <w:ilvl w:val="0"/>
          <w:numId w:val="13"/>
        </w:numPr>
      </w:pPr>
      <w:r>
        <w:t>Double-click the file R-3.1</w:t>
      </w:r>
      <w:r w:rsidRPr="00673FD8">
        <w:t>.2-win.exe</w:t>
      </w:r>
      <w:r>
        <w:t xml:space="preserve"> to run the installation setup</w:t>
      </w:r>
      <w:r w:rsidR="00E4582B">
        <w:t>.</w:t>
      </w:r>
    </w:p>
    <w:p w14:paraId="3BE2C0A7" w14:textId="438126F8" w:rsidR="0048717F" w:rsidRDefault="0048717F" w:rsidP="00C06976">
      <w:pPr>
        <w:pStyle w:val="BodyParagraph"/>
        <w:numPr>
          <w:ilvl w:val="0"/>
          <w:numId w:val="13"/>
        </w:numPr>
      </w:pPr>
      <w:r>
        <w:t>Select the appropriate language (English), and click “Ok”</w:t>
      </w:r>
      <w:r w:rsidR="00E4582B">
        <w:t>.</w:t>
      </w:r>
    </w:p>
    <w:p w14:paraId="30382696" w14:textId="51C335A7" w:rsidR="0048717F" w:rsidRDefault="0048717F" w:rsidP="0048717F">
      <w:pPr>
        <w:pStyle w:val="Caption"/>
        <w:keepNext/>
      </w:pPr>
      <w:bookmarkStart w:id="3833" w:name="_Toc441592896"/>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w:t>
      </w:r>
      <w:r w:rsidR="008F26F5">
        <w:rPr>
          <w:noProof/>
        </w:rPr>
        <w:fldChar w:fldCharType="end"/>
      </w:r>
      <w:r>
        <w:t>. R Install Screeenshot #1</w:t>
      </w:r>
      <w:bookmarkEnd w:id="3833"/>
    </w:p>
    <w:p w14:paraId="05059E6A" w14:textId="4FB8A311" w:rsidR="0048717F" w:rsidRDefault="0048717F" w:rsidP="0048717F">
      <w:pPr>
        <w:pStyle w:val="BodyParagraph"/>
      </w:pPr>
      <w:r>
        <w:rPr>
          <w:noProof/>
        </w:rPr>
        <w:drawing>
          <wp:inline distT="0" distB="0" distL="0" distR="0" wp14:anchorId="3AD7A33C" wp14:editId="63B48B54">
            <wp:extent cx="2886075" cy="1457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587" t="3011" r="2222" b="4820"/>
                    <a:stretch/>
                  </pic:blipFill>
                  <pic:spPr bwMode="auto">
                    <a:xfrm>
                      <a:off x="0" y="0"/>
                      <a:ext cx="2886075"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7954B2F7" w14:textId="4CC0CE1C" w:rsidR="0048717F" w:rsidRDefault="0048717F" w:rsidP="00C06976">
      <w:pPr>
        <w:pStyle w:val="BodyParagraph"/>
        <w:numPr>
          <w:ilvl w:val="0"/>
          <w:numId w:val="13"/>
        </w:numPr>
      </w:pPr>
      <w:r>
        <w:t>Click “Next” to continue the setup</w:t>
      </w:r>
      <w:r w:rsidR="00E4582B">
        <w:t>.</w:t>
      </w:r>
    </w:p>
    <w:p w14:paraId="258F9781" w14:textId="25CDE01E" w:rsidR="00E4582B" w:rsidRDefault="00E4582B" w:rsidP="00E4582B">
      <w:pPr>
        <w:pStyle w:val="Caption"/>
        <w:keepNext/>
      </w:pPr>
      <w:bookmarkStart w:id="3834" w:name="_Toc441592897"/>
      <w:r>
        <w:lastRenderedPageBreak/>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2</w:t>
      </w:r>
      <w:r w:rsidR="008F26F5">
        <w:rPr>
          <w:noProof/>
        </w:rPr>
        <w:fldChar w:fldCharType="end"/>
      </w:r>
      <w:r>
        <w:t>. R Install Screenshot #2</w:t>
      </w:r>
      <w:bookmarkEnd w:id="3834"/>
    </w:p>
    <w:p w14:paraId="49F0BA26" w14:textId="3B461FC6" w:rsidR="0048717F" w:rsidRDefault="0048717F" w:rsidP="0048717F">
      <w:pPr>
        <w:pStyle w:val="BodyParagraph"/>
      </w:pPr>
      <w:r>
        <w:rPr>
          <w:noProof/>
        </w:rPr>
        <w:drawing>
          <wp:inline distT="0" distB="0" distL="0" distR="0" wp14:anchorId="6F486C01" wp14:editId="66826339">
            <wp:extent cx="4619625" cy="35188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493" b="1493"/>
                    <a:stretch/>
                  </pic:blipFill>
                  <pic:spPr bwMode="auto">
                    <a:xfrm>
                      <a:off x="0" y="0"/>
                      <a:ext cx="4619625" cy="3518855"/>
                    </a:xfrm>
                    <a:prstGeom prst="rect">
                      <a:avLst/>
                    </a:prstGeom>
                    <a:noFill/>
                    <a:ln>
                      <a:noFill/>
                    </a:ln>
                    <a:extLst>
                      <a:ext uri="{53640926-AAD7-44D8-BBD7-CCE9431645EC}">
                        <a14:shadowObscured xmlns:a14="http://schemas.microsoft.com/office/drawing/2010/main"/>
                      </a:ext>
                    </a:extLst>
                  </pic:spPr>
                </pic:pic>
              </a:graphicData>
            </a:graphic>
          </wp:inline>
        </w:drawing>
      </w:r>
    </w:p>
    <w:p w14:paraId="414EEEAB" w14:textId="1BAFF618" w:rsidR="0048717F" w:rsidRDefault="00E4582B" w:rsidP="00C06976">
      <w:pPr>
        <w:pStyle w:val="BodyParagraph"/>
        <w:numPr>
          <w:ilvl w:val="0"/>
          <w:numId w:val="13"/>
        </w:numPr>
      </w:pPr>
      <w:r>
        <w:t>Click “Next” once you have read the Public Licensing information.</w:t>
      </w:r>
    </w:p>
    <w:p w14:paraId="2DE576BA" w14:textId="0577E098" w:rsidR="00E4582B" w:rsidRDefault="00E4582B" w:rsidP="00E4582B">
      <w:pPr>
        <w:pStyle w:val="Caption"/>
        <w:keepNext/>
      </w:pPr>
      <w:bookmarkStart w:id="3835" w:name="_Toc441592898"/>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3</w:t>
      </w:r>
      <w:r w:rsidR="008F26F5">
        <w:rPr>
          <w:noProof/>
        </w:rPr>
        <w:fldChar w:fldCharType="end"/>
      </w:r>
      <w:r>
        <w:t>. R Install Screenshot #3</w:t>
      </w:r>
      <w:bookmarkEnd w:id="3835"/>
    </w:p>
    <w:p w14:paraId="0C32D610" w14:textId="0123DC8F" w:rsidR="00E4582B" w:rsidRDefault="00E4582B" w:rsidP="00E4582B">
      <w:pPr>
        <w:pStyle w:val="BodyParagraph"/>
      </w:pPr>
      <w:r>
        <w:rPr>
          <w:noProof/>
        </w:rPr>
        <w:drawing>
          <wp:inline distT="0" distB="0" distL="0" distR="0" wp14:anchorId="4F88CD29" wp14:editId="3588F029">
            <wp:extent cx="4562475" cy="3529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0682" cy="3528075"/>
                    </a:xfrm>
                    <a:prstGeom prst="rect">
                      <a:avLst/>
                    </a:prstGeom>
                    <a:noFill/>
                    <a:ln>
                      <a:noFill/>
                    </a:ln>
                  </pic:spPr>
                </pic:pic>
              </a:graphicData>
            </a:graphic>
          </wp:inline>
        </w:drawing>
      </w:r>
    </w:p>
    <w:p w14:paraId="4BECC466" w14:textId="4880BC1A" w:rsidR="00E4582B" w:rsidRDefault="00E4582B" w:rsidP="00C06976">
      <w:pPr>
        <w:pStyle w:val="BodyParagraph"/>
        <w:numPr>
          <w:ilvl w:val="0"/>
          <w:numId w:val="13"/>
        </w:numPr>
      </w:pPr>
      <w:r>
        <w:lastRenderedPageBreak/>
        <w:t>Select a location for the program installation (e.g. C:\ProgramFiles\R\R-3.1.2) and click “Next”.</w:t>
      </w:r>
    </w:p>
    <w:p w14:paraId="0596A365" w14:textId="5081EFC6" w:rsidR="00E4582B" w:rsidRDefault="00E4582B" w:rsidP="00E4582B">
      <w:pPr>
        <w:pStyle w:val="Caption"/>
        <w:keepNext/>
      </w:pPr>
      <w:bookmarkStart w:id="3836" w:name="_Toc441592899"/>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4</w:t>
      </w:r>
      <w:r w:rsidR="008F26F5">
        <w:rPr>
          <w:noProof/>
        </w:rPr>
        <w:fldChar w:fldCharType="end"/>
      </w:r>
      <w:r>
        <w:t>. R Install Screenshot #4</w:t>
      </w:r>
      <w:bookmarkEnd w:id="3836"/>
    </w:p>
    <w:p w14:paraId="4294B280" w14:textId="1669F3D5" w:rsidR="00E4582B" w:rsidRDefault="00E4582B" w:rsidP="00E4582B">
      <w:pPr>
        <w:pStyle w:val="BodyParagraph"/>
      </w:pPr>
      <w:r>
        <w:rPr>
          <w:noProof/>
        </w:rPr>
        <w:drawing>
          <wp:inline distT="0" distB="0" distL="0" distR="0" wp14:anchorId="52854607" wp14:editId="54266184">
            <wp:extent cx="4105275" cy="317775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8427" cy="3187938"/>
                    </a:xfrm>
                    <a:prstGeom prst="rect">
                      <a:avLst/>
                    </a:prstGeom>
                    <a:noFill/>
                    <a:ln>
                      <a:noFill/>
                    </a:ln>
                  </pic:spPr>
                </pic:pic>
              </a:graphicData>
            </a:graphic>
          </wp:inline>
        </w:drawing>
      </w:r>
    </w:p>
    <w:p w14:paraId="28432E87" w14:textId="0DBD12EE" w:rsidR="00E4582B" w:rsidRDefault="00E4582B" w:rsidP="00C06976">
      <w:pPr>
        <w:pStyle w:val="BodyParagraph"/>
        <w:numPr>
          <w:ilvl w:val="0"/>
          <w:numId w:val="13"/>
        </w:numPr>
      </w:pPr>
      <w:r>
        <w:t>Select the components to be installed. All components can be selected. Then click “Next”.</w:t>
      </w:r>
    </w:p>
    <w:p w14:paraId="43FA946A" w14:textId="726412EA" w:rsidR="00E4582B" w:rsidRDefault="00E4582B" w:rsidP="00E4582B">
      <w:pPr>
        <w:pStyle w:val="Caption"/>
        <w:keepNext/>
      </w:pPr>
      <w:bookmarkStart w:id="3837" w:name="_Toc441592900"/>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5</w:t>
      </w:r>
      <w:r w:rsidR="008F26F5">
        <w:rPr>
          <w:noProof/>
        </w:rPr>
        <w:fldChar w:fldCharType="end"/>
      </w:r>
      <w:r>
        <w:t>. R Install Screenshot #5</w:t>
      </w:r>
      <w:bookmarkEnd w:id="3837"/>
    </w:p>
    <w:p w14:paraId="28D84DD8" w14:textId="30037ADD" w:rsidR="00E4582B" w:rsidRDefault="00E4582B" w:rsidP="00E4582B">
      <w:pPr>
        <w:pStyle w:val="BodyParagraph"/>
      </w:pPr>
      <w:r>
        <w:rPr>
          <w:noProof/>
        </w:rPr>
        <w:drawing>
          <wp:inline distT="0" distB="0" distL="0" distR="0" wp14:anchorId="50238C50" wp14:editId="1700C885">
            <wp:extent cx="4105275" cy="31634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5275" cy="3163477"/>
                    </a:xfrm>
                    <a:prstGeom prst="rect">
                      <a:avLst/>
                    </a:prstGeom>
                    <a:noFill/>
                    <a:ln>
                      <a:noFill/>
                    </a:ln>
                  </pic:spPr>
                </pic:pic>
              </a:graphicData>
            </a:graphic>
          </wp:inline>
        </w:drawing>
      </w:r>
    </w:p>
    <w:p w14:paraId="1EF06415" w14:textId="298BF400" w:rsidR="00E4582B" w:rsidRDefault="00E4582B" w:rsidP="00C06976">
      <w:pPr>
        <w:pStyle w:val="BodyParagraph"/>
        <w:numPr>
          <w:ilvl w:val="0"/>
          <w:numId w:val="13"/>
        </w:numPr>
      </w:pPr>
      <w:r>
        <w:t>Click “Next” to leave the accepted defaults for the startup options.</w:t>
      </w:r>
    </w:p>
    <w:p w14:paraId="2365B34F" w14:textId="43483648" w:rsidR="00E4582B" w:rsidRDefault="00E4582B" w:rsidP="00E4582B">
      <w:pPr>
        <w:pStyle w:val="Caption"/>
        <w:keepNext/>
      </w:pPr>
      <w:bookmarkStart w:id="3838" w:name="_Toc441592901"/>
      <w:r>
        <w:lastRenderedPageBreak/>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6</w:t>
      </w:r>
      <w:r w:rsidR="008F26F5">
        <w:rPr>
          <w:noProof/>
        </w:rPr>
        <w:fldChar w:fldCharType="end"/>
      </w:r>
      <w:r>
        <w:t>. R Install Screenshot #6</w:t>
      </w:r>
      <w:bookmarkEnd w:id="3838"/>
    </w:p>
    <w:p w14:paraId="1065584C" w14:textId="1F5FF24A" w:rsidR="00E4582B" w:rsidRDefault="00E4582B" w:rsidP="00E4582B">
      <w:pPr>
        <w:pStyle w:val="BodyParagraph"/>
      </w:pPr>
      <w:r>
        <w:rPr>
          <w:noProof/>
        </w:rPr>
        <w:drawing>
          <wp:inline distT="0" distB="0" distL="0" distR="0" wp14:anchorId="3208CFA7" wp14:editId="7563DC2D">
            <wp:extent cx="4229100" cy="331281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8542" cy="3312376"/>
                    </a:xfrm>
                    <a:prstGeom prst="rect">
                      <a:avLst/>
                    </a:prstGeom>
                    <a:noFill/>
                    <a:ln>
                      <a:noFill/>
                    </a:ln>
                  </pic:spPr>
                </pic:pic>
              </a:graphicData>
            </a:graphic>
          </wp:inline>
        </w:drawing>
      </w:r>
    </w:p>
    <w:p w14:paraId="573860C6" w14:textId="19E122C4" w:rsidR="00E4582B" w:rsidRDefault="00E4582B" w:rsidP="00C06976">
      <w:pPr>
        <w:pStyle w:val="BodyParagraph"/>
        <w:numPr>
          <w:ilvl w:val="0"/>
          <w:numId w:val="13"/>
        </w:numPr>
      </w:pPr>
      <w:r>
        <w:t>Specify the location where the program’s shortcut in the Start Menu folder will reside (</w:t>
      </w:r>
      <w:r w:rsidR="00E72C5E">
        <w:t>e.g.</w:t>
      </w:r>
      <w:r>
        <w:t xml:space="preserve"> R) and click “Next”.</w:t>
      </w:r>
    </w:p>
    <w:p w14:paraId="61511163" w14:textId="17852048" w:rsidR="00E4582B" w:rsidRDefault="00E4582B" w:rsidP="00E4582B">
      <w:pPr>
        <w:pStyle w:val="Caption"/>
        <w:keepNext/>
      </w:pPr>
      <w:bookmarkStart w:id="3839" w:name="_Toc441592902"/>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7</w:t>
      </w:r>
      <w:r w:rsidR="008F26F5">
        <w:rPr>
          <w:noProof/>
        </w:rPr>
        <w:fldChar w:fldCharType="end"/>
      </w:r>
      <w:r>
        <w:t>. R Install Screenshot #7</w:t>
      </w:r>
      <w:bookmarkEnd w:id="3839"/>
    </w:p>
    <w:p w14:paraId="34B18F6C" w14:textId="14AB54BB" w:rsidR="00E4582B" w:rsidRDefault="00E4582B" w:rsidP="00E4582B">
      <w:pPr>
        <w:pStyle w:val="BodyParagraph"/>
      </w:pPr>
      <w:r>
        <w:rPr>
          <w:noProof/>
        </w:rPr>
        <w:drawing>
          <wp:inline distT="0" distB="0" distL="0" distR="0" wp14:anchorId="6AF69DF7" wp14:editId="11C858CF">
            <wp:extent cx="4429125" cy="3415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9125" cy="3415020"/>
                    </a:xfrm>
                    <a:prstGeom prst="rect">
                      <a:avLst/>
                    </a:prstGeom>
                    <a:noFill/>
                    <a:ln>
                      <a:noFill/>
                    </a:ln>
                  </pic:spPr>
                </pic:pic>
              </a:graphicData>
            </a:graphic>
          </wp:inline>
        </w:drawing>
      </w:r>
    </w:p>
    <w:p w14:paraId="0D654E9D" w14:textId="554270B5" w:rsidR="00E4582B" w:rsidRDefault="00E4582B" w:rsidP="00C06976">
      <w:pPr>
        <w:pStyle w:val="BodyParagraph"/>
        <w:numPr>
          <w:ilvl w:val="0"/>
          <w:numId w:val="13"/>
        </w:numPr>
      </w:pPr>
      <w:r>
        <w:t>Select which additional tasks are desired and click “Next”.</w:t>
      </w:r>
    </w:p>
    <w:p w14:paraId="35CBD181" w14:textId="14A566A1" w:rsidR="004D22CD" w:rsidRDefault="004D22CD" w:rsidP="004D22CD">
      <w:pPr>
        <w:pStyle w:val="Caption"/>
        <w:keepNext/>
      </w:pPr>
      <w:bookmarkStart w:id="3840" w:name="_Toc441592903"/>
      <w:r>
        <w:lastRenderedPageBreak/>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w:instrText>
      </w:r>
      <w:r w:rsidR="008F26F5">
        <w:instrText xml:space="preserve">ure \* ARABIC \s 1 </w:instrText>
      </w:r>
      <w:r w:rsidR="008F26F5">
        <w:fldChar w:fldCharType="separate"/>
      </w:r>
      <w:r w:rsidR="00891C1C">
        <w:rPr>
          <w:noProof/>
        </w:rPr>
        <w:t>8</w:t>
      </w:r>
      <w:r w:rsidR="008F26F5">
        <w:rPr>
          <w:noProof/>
        </w:rPr>
        <w:fldChar w:fldCharType="end"/>
      </w:r>
      <w:r>
        <w:t>. R Install Screenshot #8</w:t>
      </w:r>
      <w:bookmarkEnd w:id="3840"/>
    </w:p>
    <w:p w14:paraId="433B60B3" w14:textId="2F75F8B7" w:rsidR="004D22CD" w:rsidRDefault="004D22CD" w:rsidP="004D22CD">
      <w:pPr>
        <w:pStyle w:val="BodyParagraph"/>
      </w:pPr>
      <w:r>
        <w:rPr>
          <w:noProof/>
        </w:rPr>
        <w:drawing>
          <wp:inline distT="0" distB="0" distL="0" distR="0" wp14:anchorId="0CFAF3F2" wp14:editId="19CA5D1E">
            <wp:extent cx="4333875" cy="3376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3875" cy="3376490"/>
                    </a:xfrm>
                    <a:prstGeom prst="rect">
                      <a:avLst/>
                    </a:prstGeom>
                    <a:noFill/>
                    <a:ln>
                      <a:noFill/>
                    </a:ln>
                  </pic:spPr>
                </pic:pic>
              </a:graphicData>
            </a:graphic>
          </wp:inline>
        </w:drawing>
      </w:r>
    </w:p>
    <w:p w14:paraId="3A7CFAD3" w14:textId="70EAB415" w:rsidR="00E4582B" w:rsidRDefault="00E4582B" w:rsidP="00C06976">
      <w:pPr>
        <w:pStyle w:val="BodyParagraph"/>
        <w:numPr>
          <w:ilvl w:val="0"/>
          <w:numId w:val="13"/>
        </w:numPr>
      </w:pPr>
      <w:r>
        <w:t>The installation will begin and present the following progress on-screen.</w:t>
      </w:r>
    </w:p>
    <w:p w14:paraId="37C73237" w14:textId="63649F09" w:rsidR="004D22CD" w:rsidRDefault="004D22CD" w:rsidP="004D22CD">
      <w:pPr>
        <w:pStyle w:val="Caption"/>
        <w:keepNext/>
      </w:pPr>
      <w:bookmarkStart w:id="3841" w:name="_Toc441592904"/>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9</w:t>
      </w:r>
      <w:r w:rsidR="008F26F5">
        <w:rPr>
          <w:noProof/>
        </w:rPr>
        <w:fldChar w:fldCharType="end"/>
      </w:r>
      <w:r>
        <w:t>. R Install Screenshot #9</w:t>
      </w:r>
      <w:bookmarkEnd w:id="3841"/>
    </w:p>
    <w:p w14:paraId="18B46FB1" w14:textId="1981563D" w:rsidR="004D22CD" w:rsidRDefault="004D22CD" w:rsidP="004D22CD">
      <w:pPr>
        <w:pStyle w:val="BodyParagraph"/>
      </w:pPr>
      <w:r>
        <w:rPr>
          <w:noProof/>
        </w:rPr>
        <w:drawing>
          <wp:inline distT="0" distB="0" distL="0" distR="0" wp14:anchorId="11C81E4C" wp14:editId="07F35C4F">
            <wp:extent cx="4400550" cy="3395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3395700"/>
                    </a:xfrm>
                    <a:prstGeom prst="rect">
                      <a:avLst/>
                    </a:prstGeom>
                    <a:noFill/>
                    <a:ln>
                      <a:noFill/>
                    </a:ln>
                  </pic:spPr>
                </pic:pic>
              </a:graphicData>
            </a:graphic>
          </wp:inline>
        </w:drawing>
      </w:r>
    </w:p>
    <w:p w14:paraId="287994FE" w14:textId="770B6BC8" w:rsidR="00E4582B" w:rsidRDefault="00E4582B" w:rsidP="00C06976">
      <w:pPr>
        <w:pStyle w:val="BodyParagraph"/>
        <w:numPr>
          <w:ilvl w:val="0"/>
          <w:numId w:val="13"/>
        </w:numPr>
      </w:pPr>
      <w:r>
        <w:t>When the installation is complete, click “Finish”.</w:t>
      </w:r>
    </w:p>
    <w:p w14:paraId="6C96AF06" w14:textId="2EFADAEF" w:rsidR="004D22CD" w:rsidRDefault="004D22CD" w:rsidP="004D22CD">
      <w:pPr>
        <w:pStyle w:val="Caption"/>
        <w:keepNext/>
      </w:pPr>
      <w:bookmarkStart w:id="3842" w:name="_Toc441592905"/>
      <w:r>
        <w:lastRenderedPageBreak/>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10</w:t>
      </w:r>
      <w:r w:rsidR="008F26F5">
        <w:rPr>
          <w:noProof/>
        </w:rPr>
        <w:fldChar w:fldCharType="end"/>
      </w:r>
      <w:r>
        <w:t>. Install Screenshot #10</w:t>
      </w:r>
      <w:bookmarkEnd w:id="3842"/>
    </w:p>
    <w:p w14:paraId="3CF655C0" w14:textId="4562524B" w:rsidR="004D22CD" w:rsidRDefault="004D22CD" w:rsidP="004D22CD">
      <w:pPr>
        <w:pStyle w:val="BodyParagraph"/>
      </w:pPr>
      <w:r>
        <w:rPr>
          <w:noProof/>
        </w:rPr>
        <w:drawing>
          <wp:inline distT="0" distB="0" distL="0" distR="0" wp14:anchorId="2CD3033F" wp14:editId="3F48CAD1">
            <wp:extent cx="3924300" cy="3055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4457" cy="3063588"/>
                    </a:xfrm>
                    <a:prstGeom prst="rect">
                      <a:avLst/>
                    </a:prstGeom>
                    <a:noFill/>
                    <a:ln>
                      <a:noFill/>
                    </a:ln>
                  </pic:spPr>
                </pic:pic>
              </a:graphicData>
            </a:graphic>
          </wp:inline>
        </w:drawing>
      </w:r>
    </w:p>
    <w:p w14:paraId="4C3EC807" w14:textId="1ADCDD32" w:rsidR="00E4582B" w:rsidRDefault="00E4582B" w:rsidP="00C06976">
      <w:pPr>
        <w:pStyle w:val="BodyParagraph"/>
        <w:numPr>
          <w:ilvl w:val="0"/>
          <w:numId w:val="13"/>
        </w:numPr>
      </w:pPr>
      <w:r>
        <w:t>R will now have been successfully installed on the user’s computer. To confirm the program was installed successfully, look for and find the R shortcut which should now reside on the desktop (</w:t>
      </w:r>
      <w:r w:rsidR="004D22CD">
        <w:t>R x64 3.1</w:t>
      </w:r>
      <w:r w:rsidRPr="00AE7A42">
        <w:t>.2</w:t>
      </w:r>
      <w:r>
        <w:t>). Double clicking the shortcut will open the RGui and console.</w:t>
      </w:r>
    </w:p>
    <w:p w14:paraId="5C29F0A1" w14:textId="3483C492" w:rsidR="004D22CD" w:rsidRDefault="004D22CD" w:rsidP="004D22CD">
      <w:pPr>
        <w:pStyle w:val="Caption"/>
        <w:keepNext/>
      </w:pPr>
      <w:bookmarkStart w:id="3843" w:name="_Toc441592906"/>
      <w:r>
        <w:t xml:space="preserve">Figure </w:t>
      </w:r>
      <w:r w:rsidR="008F26F5">
        <w:fldChar w:fldCharType="begin"/>
      </w:r>
      <w:r w:rsidR="008F26F5">
        <w:instrText xml:space="preserve"> STYLEREF 1 \s </w:instrText>
      </w:r>
      <w:r w:rsidR="008F26F5">
        <w:fldChar w:fldCharType="separate"/>
      </w:r>
      <w:r w:rsidR="00891C1C">
        <w:rPr>
          <w:noProof/>
        </w:rPr>
        <w:t>2</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11</w:t>
      </w:r>
      <w:r w:rsidR="008F26F5">
        <w:rPr>
          <w:noProof/>
        </w:rPr>
        <w:fldChar w:fldCharType="end"/>
      </w:r>
      <w:r>
        <w:t>. R GUI Screenshot</w:t>
      </w:r>
      <w:bookmarkEnd w:id="3843"/>
    </w:p>
    <w:p w14:paraId="3BB50B6F" w14:textId="49728057" w:rsidR="00E4582B" w:rsidRPr="00136087" w:rsidRDefault="004D22CD" w:rsidP="004D22CD">
      <w:pPr>
        <w:pStyle w:val="BodyParagraph"/>
      </w:pPr>
      <w:r>
        <w:rPr>
          <w:noProof/>
        </w:rPr>
        <w:drawing>
          <wp:inline distT="0" distB="0" distL="0" distR="0" wp14:anchorId="4319A431" wp14:editId="2CE8DDFA">
            <wp:extent cx="4248150" cy="34677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8402" cy="3467919"/>
                    </a:xfrm>
                    <a:prstGeom prst="rect">
                      <a:avLst/>
                    </a:prstGeom>
                    <a:noFill/>
                    <a:ln>
                      <a:noFill/>
                    </a:ln>
                  </pic:spPr>
                </pic:pic>
              </a:graphicData>
            </a:graphic>
          </wp:inline>
        </w:drawing>
      </w:r>
    </w:p>
    <w:p w14:paraId="6DB9C4F5" w14:textId="6F4E1837" w:rsidR="00EA27C5" w:rsidRDefault="003965F3" w:rsidP="003525CD">
      <w:pPr>
        <w:pStyle w:val="Heading3"/>
      </w:pPr>
      <w:bookmarkStart w:id="3844" w:name="_Toc441592809"/>
      <w:r>
        <w:lastRenderedPageBreak/>
        <w:t>PopS</w:t>
      </w:r>
      <w:r w:rsidR="004C481B">
        <w:t>yn</w:t>
      </w:r>
      <w:bookmarkEnd w:id="3844"/>
    </w:p>
    <w:p w14:paraId="05AD0BC0" w14:textId="204F9EC4" w:rsidR="00EA27C5" w:rsidRPr="00EA27C5" w:rsidRDefault="00EA27C5" w:rsidP="003525CD">
      <w:pPr>
        <w:pStyle w:val="Heading4"/>
      </w:pPr>
      <w:r>
        <w:t>Overview</w:t>
      </w:r>
    </w:p>
    <w:p w14:paraId="16B1649A" w14:textId="32ECE0CD" w:rsidR="009B0135" w:rsidRPr="00CB754B" w:rsidRDefault="003965F3" w:rsidP="00CB754B">
      <w:pPr>
        <w:pStyle w:val="BodyParagraph"/>
      </w:pPr>
      <w:r w:rsidRPr="00122C21">
        <w:t>PopSyn</w:t>
      </w:r>
      <w:r>
        <w:rPr>
          <w:b/>
        </w:rPr>
        <w:t xml:space="preserve"> </w:t>
      </w:r>
      <w:r>
        <w:t xml:space="preserve">is a tool for generating a synthetic population representing the Nashville region’s households and persons.  This synthetic population is a key input to the activity-based model system.  The Nashville PopSyn documentation was implemented as part of a separate development effort, and thus is not included in this activity-based model user guide.  </w:t>
      </w:r>
    </w:p>
    <w:p w14:paraId="70B602B5" w14:textId="4A955976" w:rsidR="00A36FE5" w:rsidRDefault="00A36FE5" w:rsidP="00657FD8">
      <w:pPr>
        <w:pStyle w:val="Heading1"/>
      </w:pPr>
      <w:bookmarkStart w:id="3845" w:name="_Toc441592810"/>
      <w:r>
        <w:lastRenderedPageBreak/>
        <w:t>Model Design</w:t>
      </w:r>
      <w:bookmarkEnd w:id="3845"/>
    </w:p>
    <w:p w14:paraId="494A8321" w14:textId="0CBC7689" w:rsidR="00A36FE5" w:rsidRDefault="00A36FE5" w:rsidP="00657FD8">
      <w:pPr>
        <w:pStyle w:val="Heading2"/>
      </w:pPr>
      <w:bookmarkStart w:id="3846" w:name="_Toc441592811"/>
      <w:r>
        <w:t>Process Flow</w:t>
      </w:r>
      <w:bookmarkEnd w:id="3846"/>
    </w:p>
    <w:p w14:paraId="6389395D" w14:textId="183169AB" w:rsidR="004304E5" w:rsidRDefault="004304E5" w:rsidP="004304E5">
      <w:pPr>
        <w:pStyle w:val="BodyParagraph"/>
      </w:pPr>
      <w:r>
        <w:t>The Nashville a</w:t>
      </w:r>
      <w:r w:rsidR="00122C21">
        <w:t>ctivity-based model system</w:t>
      </w:r>
      <w:r>
        <w:t xml:space="preserve"> build</w:t>
      </w:r>
      <w:r w:rsidR="00122C21">
        <w:t>s</w:t>
      </w:r>
      <w:r>
        <w:t xml:space="preserve"> upon the existing trip-based model system.  The ABM employs a modified version of the same user </w:t>
      </w:r>
      <w:r w:rsidR="00E72C5E">
        <w:t>interface that</w:t>
      </w:r>
      <w:r>
        <w:t xml:space="preserve"> allows analysts to specify how the model system should be run.  Essentially, the activity-based model system replaces the trip generation, trip distribution, and mode choice components of the trip-based model system with a more detailed set of model components that predict regional residents’ activity generation, destination, mode, and time-of-day choices, and includes additional models such as household vehicle availability.  These predictions are combined with forecasts of auxiliary demand, such as airport and freight, and are assigned to roadway and transit networks to produce estimates of network performance.  The model system is executed iterative with feedback in order to achieve a stable, equilibrated result. </w:t>
      </w:r>
      <w:r w:rsidR="00894159">
        <w:fldChar w:fldCharType="begin"/>
      </w:r>
      <w:r w:rsidR="00894159">
        <w:instrText xml:space="preserve"> REF _Ref409236355 \h </w:instrText>
      </w:r>
      <w:r w:rsidR="00894159">
        <w:fldChar w:fldCharType="separate"/>
      </w:r>
      <w:r w:rsidR="00891C1C">
        <w:t xml:space="preserve">Figure </w:t>
      </w:r>
      <w:r w:rsidR="00891C1C">
        <w:rPr>
          <w:noProof/>
        </w:rPr>
        <w:t>3</w:t>
      </w:r>
      <w:r w:rsidR="00891C1C">
        <w:t>.</w:t>
      </w:r>
      <w:r w:rsidR="00891C1C">
        <w:rPr>
          <w:noProof/>
        </w:rPr>
        <w:t>1</w:t>
      </w:r>
      <w:r w:rsidR="00894159">
        <w:fldChar w:fldCharType="end"/>
      </w:r>
      <w:r>
        <w:t xml:space="preserve"> illustrates the overall model system flow.</w:t>
      </w:r>
    </w:p>
    <w:p w14:paraId="29A04040" w14:textId="5D2B55E9" w:rsidR="00894159" w:rsidRDefault="00894159" w:rsidP="004304E5">
      <w:pPr>
        <w:pStyle w:val="BodyParagraph"/>
        <w:rPr>
          <w:rFonts w:asciiTheme="minorHAnsi" w:hAnsiTheme="minorHAnsi"/>
        </w:rPr>
      </w:pPr>
      <w:r>
        <w:rPr>
          <w:rFonts w:asciiTheme="minorHAnsi" w:hAnsiTheme="minorHAnsi"/>
        </w:rPr>
        <w:t xml:space="preserve">The activity-based model system requires the preparation of some additional data that are not required by the trip-based model system, which are shown at the top of the model system flow.  This additional data </w:t>
      </w:r>
      <w:r w:rsidR="00E72C5E">
        <w:rPr>
          <w:rFonts w:asciiTheme="minorHAnsi" w:hAnsiTheme="minorHAnsi"/>
        </w:rPr>
        <w:t>preparation</w:t>
      </w:r>
      <w:r>
        <w:rPr>
          <w:rFonts w:asciiTheme="minorHAnsi" w:hAnsiTheme="minorHAnsi"/>
        </w:rPr>
        <w:t xml:space="preserve"> is primarily related to the additional spatial and socioeconomic data that is used in the ABM.  The model system uses “all streets” based network impedances when calculating the </w:t>
      </w:r>
      <w:r w:rsidR="00E72C5E">
        <w:rPr>
          <w:rFonts w:asciiTheme="minorHAnsi" w:hAnsiTheme="minorHAnsi"/>
        </w:rPr>
        <w:t>accessibilities</w:t>
      </w:r>
      <w:r>
        <w:rPr>
          <w:rFonts w:asciiTheme="minorHAnsi" w:hAnsiTheme="minorHAnsi"/>
        </w:rPr>
        <w:t xml:space="preserve"> used in the ABM.  Network and short distance i</w:t>
      </w:r>
      <w:r w:rsidR="001D78EA">
        <w:rPr>
          <w:rFonts w:asciiTheme="minorHAnsi" w:hAnsiTheme="minorHAnsi"/>
        </w:rPr>
        <w:t xml:space="preserve">mpedances are calculated and </w:t>
      </w:r>
      <w:r>
        <w:rPr>
          <w:rFonts w:asciiTheme="minorHAnsi" w:hAnsiTheme="minorHAnsi"/>
        </w:rPr>
        <w:t xml:space="preserve">used to develop microzone-level measures of accessibilities.   </w:t>
      </w:r>
      <w:r w:rsidR="001D78EA">
        <w:rPr>
          <w:rFonts w:asciiTheme="minorHAnsi" w:hAnsiTheme="minorHAnsi"/>
        </w:rPr>
        <w:t xml:space="preserve">A synthetic population that represents the region’s households and persons and matches key demographic distributions is created and allocated to microzones, and a number of other key inputs are prepared such as the information about regional in-commuting and out-commuting, the location of regional park-and-ride facilities, and initial estimates of network performance, or “skims”.  </w:t>
      </w:r>
    </w:p>
    <w:p w14:paraId="23EE849C" w14:textId="746FB8B4" w:rsidR="00894159" w:rsidRPr="001D78EA" w:rsidRDefault="001D78EA" w:rsidP="004304E5">
      <w:pPr>
        <w:pStyle w:val="BodyParagraph"/>
        <w:rPr>
          <w:rFonts w:asciiTheme="minorHAnsi" w:hAnsiTheme="minorHAnsi"/>
        </w:rPr>
      </w:pPr>
      <w:r>
        <w:rPr>
          <w:rFonts w:asciiTheme="minorHAnsi" w:hAnsiTheme="minorHAnsi"/>
        </w:rPr>
        <w:t>Once all the inputs are prepared, the iterative model system run can be executed.  There are two primary types of demand components in the model system: Daysim and the auxiliary models.  Daysim predicts the daily activity patterns of all regional residents when they travel within the region.  The auxiliary models predict other components of the overall travel demand, such as freight demand and airport demand.  The Daysim-generated and auxiliary-model demand are combined and assigned to networks, and revised estimated of network impedances are generated.  These revised impedances are then fed back to into Daysim and the auxiliary models to produce new demand estimates.  Successive averaging is used in order to achieve a stable equilibrated result.  After three system iterations, the final demand estimates are produced and all the demand is assigned to the appropriate roadway or transit networks by time of day.  The final step of the model involves producing detailed reports of summarizing model outputs.</w:t>
      </w:r>
      <w:r w:rsidR="00894159" w:rsidRPr="004F2D91">
        <w:rPr>
          <w:rFonts w:asciiTheme="minorHAnsi" w:hAnsiTheme="minorHAnsi"/>
        </w:rPr>
        <w:t xml:space="preserve">  </w:t>
      </w:r>
    </w:p>
    <w:p w14:paraId="02727E42" w14:textId="03103389" w:rsidR="004304E5" w:rsidRDefault="004304E5" w:rsidP="004304E5">
      <w:pPr>
        <w:pStyle w:val="Caption"/>
        <w:keepNext/>
      </w:pPr>
      <w:bookmarkStart w:id="3847" w:name="_Ref409236355"/>
      <w:bookmarkStart w:id="3848" w:name="_Toc441592907"/>
      <w:r>
        <w:lastRenderedPageBreak/>
        <w:t xml:space="preserve">Figure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w:t>
      </w:r>
      <w:r w:rsidR="008F26F5">
        <w:rPr>
          <w:noProof/>
        </w:rPr>
        <w:fldChar w:fldCharType="end"/>
      </w:r>
      <w:bookmarkEnd w:id="3847"/>
      <w:r>
        <w:t xml:space="preserve"> Model process flow</w:t>
      </w:r>
      <w:bookmarkEnd w:id="3848"/>
    </w:p>
    <w:p w14:paraId="3D4D5917" w14:textId="686C3F00" w:rsidR="004304E5" w:rsidRPr="004304E5" w:rsidRDefault="004304E5" w:rsidP="004304E5">
      <w:pPr>
        <w:pStyle w:val="BodyParagraph"/>
      </w:pPr>
      <w:r>
        <w:rPr>
          <w:noProof/>
        </w:rPr>
        <w:drawing>
          <wp:inline distT="0" distB="0" distL="0" distR="0" wp14:anchorId="1BB9E30E" wp14:editId="393FCE64">
            <wp:extent cx="2607721" cy="78486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hvilleModelDesign_v1.jpg"/>
                    <pic:cNvPicPr/>
                  </pic:nvPicPr>
                  <pic:blipFill>
                    <a:blip r:embed="rId36">
                      <a:extLst>
                        <a:ext uri="{28A0092B-C50C-407E-A947-70E740481C1C}">
                          <a14:useLocalDpi xmlns:a14="http://schemas.microsoft.com/office/drawing/2010/main" val="0"/>
                        </a:ext>
                      </a:extLst>
                    </a:blip>
                    <a:stretch>
                      <a:fillRect/>
                    </a:stretch>
                  </pic:blipFill>
                  <pic:spPr>
                    <a:xfrm>
                      <a:off x="0" y="0"/>
                      <a:ext cx="2608327" cy="7850423"/>
                    </a:xfrm>
                    <a:prstGeom prst="rect">
                      <a:avLst/>
                    </a:prstGeom>
                  </pic:spPr>
                </pic:pic>
              </a:graphicData>
            </a:graphic>
          </wp:inline>
        </w:drawing>
      </w:r>
    </w:p>
    <w:p w14:paraId="052BC13A" w14:textId="44268C75" w:rsidR="00BA49AC" w:rsidRDefault="00BA49AC" w:rsidP="006549EF">
      <w:pPr>
        <w:pStyle w:val="Heading2"/>
      </w:pPr>
      <w:bookmarkStart w:id="3849" w:name="_Ref436997496"/>
      <w:bookmarkStart w:id="3850" w:name="_Toc441592812"/>
      <w:r>
        <w:lastRenderedPageBreak/>
        <w:t>All Streets Network Preparation</w:t>
      </w:r>
      <w:bookmarkEnd w:id="3849"/>
      <w:bookmarkEnd w:id="3850"/>
    </w:p>
    <w:p w14:paraId="0951358F" w14:textId="56A6EB47" w:rsidR="00BA36F2" w:rsidRDefault="00E72C5E" w:rsidP="00BB0E22">
      <w:pPr>
        <w:pStyle w:val="BodyParagraph"/>
      </w:pPr>
      <w:r>
        <w:t xml:space="preserve">The Nashville Daysim activity-based model uses microzones as the fundamental spatial unit for predicting travel demand, which are essentially Census blocks.  </w:t>
      </w:r>
      <w:r w:rsidR="00E21386">
        <w:t xml:space="preserve">In order to support this more detailed geography, </w:t>
      </w:r>
      <w:r w:rsidR="000C17A5">
        <w:t>DaySim</w:t>
      </w:r>
      <w:r w:rsidR="00BA36F2">
        <w:t xml:space="preserve"> is </w:t>
      </w:r>
      <w:r w:rsidR="000C17A5">
        <w:t>designed</w:t>
      </w:r>
      <w:r w:rsidR="00BA36F2">
        <w:t xml:space="preserve"> to </w:t>
      </w:r>
      <w:r w:rsidR="00BA36F2" w:rsidRPr="00BA36F2">
        <w:t>take advantage of more accurate distances for short distance on-street trips than are available from the TAZ-to-TAZ road network skims</w:t>
      </w:r>
      <w:r w:rsidR="00BA36F2">
        <w:t>.</w:t>
      </w:r>
      <w:r w:rsidR="00BA36F2" w:rsidRPr="00BA36F2">
        <w:t xml:space="preserve"> </w:t>
      </w:r>
      <w:r w:rsidR="00E21386">
        <w:t>These more accurate</w:t>
      </w:r>
      <w:r w:rsidR="00BA36F2">
        <w:t xml:space="preserve"> shortest-path node-t</w:t>
      </w:r>
      <w:r w:rsidR="000C17A5">
        <w:t>o-node distances</w:t>
      </w:r>
      <w:r w:rsidR="00E21386">
        <w:t xml:space="preserve"> are</w:t>
      </w:r>
      <w:r w:rsidR="000C17A5">
        <w:t xml:space="preserve"> calculated from an “</w:t>
      </w:r>
      <w:r w:rsidR="008812BA">
        <w:t xml:space="preserve">All </w:t>
      </w:r>
      <w:r w:rsidR="000C17A5">
        <w:t xml:space="preserve">Streets Network” which is a network </w:t>
      </w:r>
      <w:del w:id="3851" w:author="Nagendra Dhakar" w:date="2016-01-26T15:39:00Z">
        <w:r w:rsidR="000C17A5" w:rsidDel="005973D0">
          <w:delText xml:space="preserve">that </w:delText>
        </w:r>
      </w:del>
      <w:r w:rsidR="000C17A5">
        <w:t xml:space="preserve">(as the name indicates) </w:t>
      </w:r>
      <w:r w:rsidR="00E21386">
        <w:t xml:space="preserve">that </w:t>
      </w:r>
      <w:r w:rsidR="00B77179">
        <w:t>consists of</w:t>
      </w:r>
      <w:r w:rsidR="000C17A5">
        <w:t xml:space="preserve"> all the streets in the model region. A t</w:t>
      </w:r>
      <w:r w:rsidR="00E21386">
        <w:t xml:space="preserve">ypical </w:t>
      </w:r>
      <w:r w:rsidR="000C17A5">
        <w:t xml:space="preserve">model network would only consist of </w:t>
      </w:r>
      <w:r w:rsidR="00E21386">
        <w:t xml:space="preserve">freeways, </w:t>
      </w:r>
      <w:r w:rsidR="000C17A5">
        <w:t>expressways</w:t>
      </w:r>
      <w:r w:rsidR="00E21386">
        <w:t>, and major and minor arterials</w:t>
      </w:r>
      <w:r w:rsidR="001C62AD">
        <w:t>.</w:t>
      </w:r>
      <w:r w:rsidR="00E21386">
        <w:t xml:space="preserve">  This </w:t>
      </w:r>
      <w:r>
        <w:t>coarser</w:t>
      </w:r>
      <w:r w:rsidR="00E21386">
        <w:t xml:space="preserve"> network cannot accurately represent the accessibility between small geographies such as microzones. </w:t>
      </w:r>
      <w:r w:rsidR="00C51EA4" w:rsidRPr="00C51EA4">
        <w:t xml:space="preserve"> </w:t>
      </w:r>
    </w:p>
    <w:p w14:paraId="025599CF" w14:textId="3E981C46" w:rsidR="00BA36F2" w:rsidRDefault="00E21386" w:rsidP="00BA36F2">
      <w:pPr>
        <w:pStyle w:val="BodyParagraph"/>
      </w:pPr>
      <w:r>
        <w:t xml:space="preserve">These short distance microzone-level impedances are most important for non-motorized trips such as bike and walk trips.  Thus, facilities such a freeways and expressways, freeway ramps, and other </w:t>
      </w:r>
      <w:r w:rsidR="00E72C5E">
        <w:t>facilities that are not available to non-motorized modes</w:t>
      </w:r>
      <w:r>
        <w:t xml:space="preserve"> are excluded from the all-streets based network path</w:t>
      </w:r>
      <w:ins w:id="3852" w:author="Nagendra Dhakar" w:date="2016-01-26T15:40:00Z">
        <w:r w:rsidR="005973D0">
          <w:t xml:space="preserve"> </w:t>
        </w:r>
      </w:ins>
      <w:r>
        <w:t xml:space="preserve">building.  In addition, short driveways (if present) are also typically dropped from the all-streets network in order to reduce the computation burden.  </w:t>
      </w:r>
      <w:r w:rsidR="008812BA">
        <w:t xml:space="preserve">The modified all </w:t>
      </w:r>
      <w:r w:rsidR="00583F9D">
        <w:t>streets network is then used to generate node-to-node shortest path distance as described in the next section.</w:t>
      </w:r>
    </w:p>
    <w:p w14:paraId="7AA08E0E" w14:textId="7CAEC430" w:rsidR="00BA49AC" w:rsidRDefault="00BA49AC" w:rsidP="006549EF">
      <w:pPr>
        <w:pStyle w:val="Heading2"/>
      </w:pPr>
      <w:bookmarkStart w:id="3853" w:name="_Ref436997521"/>
      <w:bookmarkStart w:id="3854" w:name="_Toc441592813"/>
      <w:r>
        <w:t>Short Distance Impedance Generation</w:t>
      </w:r>
      <w:bookmarkEnd w:id="3853"/>
      <w:bookmarkEnd w:id="3854"/>
    </w:p>
    <w:p w14:paraId="71D9AF91" w14:textId="59941171" w:rsidR="00C44A91" w:rsidRDefault="008565E4" w:rsidP="00BB0E22">
      <w:pPr>
        <w:pStyle w:val="BodyParagraph"/>
      </w:pPr>
      <w:r>
        <w:t xml:space="preserve">Once the all-streets </w:t>
      </w:r>
      <w:r w:rsidR="00285F2F">
        <w:t>network preparation is complete</w:t>
      </w:r>
      <w:r>
        <w:t xml:space="preserve">, it can be used to generate short distance impedances.  </w:t>
      </w:r>
      <w:r w:rsidR="00E72C5E">
        <w:t xml:space="preserve">These short distance impedances are typically used in two ways:  they are input to the microzone-level data preparation in order to provide more accurate measures of accessibilities to employment, households, schools and transit, and they can also be used directly by the Daysim choice models, in conjunction with more typical TAZ-based impedances.  There is a multistep process for generating the short distance impedances.  First, a list of network node pairs is generated consisting of all node pairs that are within 3 miles (Euclidean, based on node coordinates) of each other is generated using a utility program.  </w:t>
      </w:r>
      <w:r w:rsidR="008E5F39">
        <w:t xml:space="preserve">Network shortest path distances are then calculated for each of the node pairs in the list using a </w:t>
      </w:r>
      <w:r>
        <w:t>roadway network pathbuilding</w:t>
      </w:r>
      <w:r w:rsidR="008E5F39">
        <w:t xml:space="preserve"> tool called DTALite. </w:t>
      </w:r>
      <w:r>
        <w:t xml:space="preserve"> DTALite is used because it is very fast, although other pathbuilding tools may also be used.  </w:t>
      </w:r>
      <w:r w:rsidR="00A733AC">
        <w:t>The result is a list of node pa</w:t>
      </w:r>
      <w:r w:rsidR="008812BA">
        <w:t xml:space="preserve">irs with the all </w:t>
      </w:r>
      <w:r w:rsidR="00A733AC">
        <w:t xml:space="preserve">streets network shortest path distances between </w:t>
      </w:r>
      <w:r w:rsidR="00E72C5E">
        <w:t>them that</w:t>
      </w:r>
      <w:r>
        <w:t xml:space="preserve"> is a input to the microzone</w:t>
      </w:r>
      <w:r w:rsidR="00A733AC">
        <w:t xml:space="preserve"> buffering process that is descri</w:t>
      </w:r>
      <w:r>
        <w:t xml:space="preserve">bed in subsequent </w:t>
      </w:r>
      <w:r w:rsidR="00A733AC">
        <w:t>section</w:t>
      </w:r>
      <w:r>
        <w:t>s</w:t>
      </w:r>
      <w:r w:rsidR="00A733AC">
        <w:t>.</w:t>
      </w:r>
    </w:p>
    <w:p w14:paraId="70E1B39C" w14:textId="116D929D" w:rsidR="00BA49AC" w:rsidRDefault="00BA49AC" w:rsidP="006549EF">
      <w:pPr>
        <w:pStyle w:val="Heading2"/>
      </w:pPr>
      <w:bookmarkStart w:id="3855" w:name="_Ref426722634"/>
      <w:bookmarkStart w:id="3856" w:name="_Ref426722643"/>
      <w:bookmarkStart w:id="3857" w:name="_Toc441592814"/>
      <w:r>
        <w:t>Land Use Data Prep</w:t>
      </w:r>
      <w:bookmarkEnd w:id="3855"/>
      <w:bookmarkEnd w:id="3856"/>
      <w:bookmarkEnd w:id="3857"/>
    </w:p>
    <w:p w14:paraId="2F3A5A2D" w14:textId="14BDD79C" w:rsidR="00BA49AC" w:rsidRDefault="008565E4" w:rsidP="006549EF">
      <w:pPr>
        <w:pStyle w:val="Heading3"/>
      </w:pPr>
      <w:bookmarkStart w:id="3858" w:name="_Toc441592815"/>
      <w:r>
        <w:t>Microzone allocation</w:t>
      </w:r>
      <w:bookmarkEnd w:id="3858"/>
    </w:p>
    <w:p w14:paraId="5C4428FC" w14:textId="3BBBF21D" w:rsidR="00512FB2" w:rsidRDefault="008565E4" w:rsidP="008565E4">
      <w:pPr>
        <w:pStyle w:val="BodyParagraph"/>
      </w:pPr>
      <w:r>
        <w:t xml:space="preserve">One of the distinguishing features of </w:t>
      </w:r>
      <w:r w:rsidR="00285F2F">
        <w:t xml:space="preserve">Nashville ABM is the use of microzones as the basic spatial unit for generating demand.  Microzones are created by intersecting the existing trip-based model TAZs with Census blocks.  In order to </w:t>
      </w:r>
      <w:del w:id="3859" w:author="Nagendra Dhakar" w:date="2016-01-26T15:42:00Z">
        <w:r w:rsidR="00285F2F" w:rsidDel="005973D0">
          <w:delText xml:space="preserve">dun </w:delText>
        </w:r>
      </w:del>
      <w:ins w:id="3860" w:author="Nagendra Dhakar" w:date="2016-01-26T15:42:00Z">
        <w:r w:rsidR="005973D0">
          <w:t xml:space="preserve">run </w:t>
        </w:r>
      </w:ins>
      <w:r w:rsidR="00285F2F">
        <w:t>the ABM, it is necessary to develop microzone level estimates of employment by industrial sector, households, and enrollment.  The microzone estimates are derived from TAZ-level information used in the Nashville trip-based model</w:t>
      </w:r>
      <w:r w:rsidR="00512FB2">
        <w:t xml:space="preserve">.    </w:t>
      </w:r>
    </w:p>
    <w:p w14:paraId="2C0D4932" w14:textId="36B4F3DE" w:rsidR="008565E4" w:rsidRDefault="00512FB2" w:rsidP="008565E4">
      <w:pPr>
        <w:pStyle w:val="BodyParagraph"/>
      </w:pPr>
      <w:r>
        <w:lastRenderedPageBreak/>
        <w:t>In order to facilitate the preparation of microzone information, a microzone allocation tool has been developed.  This tool requires a number of inputs such as the TAZ-level employment and household controls, the block level employment household information, school locations and enrollment by grade, and correspondences between TAZ, Census block, and microzone geographies.  Note that in addition to performing spatial allocation from TAZs to microzones, the tool also performs allocates employment by industrial sector from the five employment sectors used in the Nashville trip-based model to the nine industrial sectors used in the Nashville activity-based model system.  This sector allocation is performed by first disaggregating the</w:t>
      </w:r>
      <w:r w:rsidR="00A020C4">
        <w:t xml:space="preserve"> employment for each of</w:t>
      </w:r>
      <w:r>
        <w:t xml:space="preserve"> </w:t>
      </w:r>
      <w:r w:rsidR="00A020C4">
        <w:t xml:space="preserve">five broad sectors into twenty  more detailed employment sectors using 2-digit NAICS code employment totals from the Census Bureau’s </w:t>
      </w:r>
      <w:r w:rsidR="00A020C4" w:rsidRPr="00A020C4">
        <w:t>Longitudinal Employer-Household Dynamics</w:t>
      </w:r>
      <w:r w:rsidR="00A020C4">
        <w:t xml:space="preserve"> (LEHD) data source, and then aggregating these twenty sectors back to the nine sectors used in the Nashville Daysim activity-based model components.</w:t>
      </w:r>
    </w:p>
    <w:p w14:paraId="48DC2869" w14:textId="52654FC3" w:rsidR="00512FB2" w:rsidRDefault="00512FB2" w:rsidP="008565E4">
      <w:pPr>
        <w:pStyle w:val="BodyParagraph"/>
      </w:pPr>
      <w:r>
        <w:fldChar w:fldCharType="begin"/>
      </w:r>
      <w:r>
        <w:instrText xml:space="preserve"> REF _Ref409240100 \h </w:instrText>
      </w:r>
      <w:r>
        <w:fldChar w:fldCharType="separate"/>
      </w:r>
      <w:r w:rsidR="00891C1C">
        <w:t xml:space="preserve">Table </w:t>
      </w:r>
      <w:r w:rsidR="00891C1C">
        <w:rPr>
          <w:noProof/>
        </w:rPr>
        <w:t>3</w:t>
      </w:r>
      <w:r w:rsidR="00891C1C">
        <w:t>.</w:t>
      </w:r>
      <w:r w:rsidR="00891C1C">
        <w:rPr>
          <w:noProof/>
        </w:rPr>
        <w:t>1</w:t>
      </w:r>
      <w:r>
        <w:fldChar w:fldCharType="end"/>
      </w:r>
      <w:r>
        <w:t xml:space="preserve"> summarizes the employment sectors used in the </w:t>
      </w:r>
      <w:r w:rsidR="00A020C4">
        <w:t xml:space="preserve">Nashville trip-based model and their corresponding 2-digiti NAICS codes, while </w:t>
      </w:r>
      <w:r w:rsidR="00A020C4">
        <w:fldChar w:fldCharType="begin"/>
      </w:r>
      <w:r w:rsidR="00A020C4">
        <w:instrText xml:space="preserve"> REF _Ref409240777 \h </w:instrText>
      </w:r>
      <w:r w:rsidR="00A020C4">
        <w:fldChar w:fldCharType="separate"/>
      </w:r>
      <w:r w:rsidR="00891C1C">
        <w:t xml:space="preserve">Table </w:t>
      </w:r>
      <w:r w:rsidR="00891C1C">
        <w:rPr>
          <w:noProof/>
        </w:rPr>
        <w:t>3</w:t>
      </w:r>
      <w:r w:rsidR="00891C1C">
        <w:t>.</w:t>
      </w:r>
      <w:r w:rsidR="00891C1C">
        <w:rPr>
          <w:noProof/>
        </w:rPr>
        <w:t>2</w:t>
      </w:r>
      <w:r w:rsidR="00A020C4">
        <w:fldChar w:fldCharType="end"/>
      </w:r>
      <w:r w:rsidR="00A020C4">
        <w:t xml:space="preserve"> summarizes the employment sectors used in the activity-based model and their associated 20digit NAICS codes.</w:t>
      </w:r>
    </w:p>
    <w:p w14:paraId="1B697A68" w14:textId="3C3E1B9D" w:rsidR="00512FB2" w:rsidRDefault="00512FB2" w:rsidP="00512FB2">
      <w:pPr>
        <w:pStyle w:val="Caption"/>
        <w:keepNext/>
      </w:pPr>
      <w:bookmarkStart w:id="3861" w:name="_Ref409240100"/>
      <w:bookmarkStart w:id="3862" w:name="_Toc441592960"/>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w:t>
      </w:r>
      <w:r w:rsidR="008F26F5">
        <w:rPr>
          <w:noProof/>
        </w:rPr>
        <w:fldChar w:fldCharType="end"/>
      </w:r>
      <w:bookmarkEnd w:id="3861"/>
      <w:r>
        <w:t xml:space="preserve"> Nashville TRip-based model employment sectors</w:t>
      </w:r>
      <w:bookmarkEnd w:id="3862"/>
    </w:p>
    <w:tbl>
      <w:tblPr>
        <w:tblStyle w:val="Style1"/>
        <w:tblW w:w="0" w:type="auto"/>
        <w:tblLook w:val="04A0" w:firstRow="1" w:lastRow="0" w:firstColumn="1" w:lastColumn="0" w:noHBand="0" w:noVBand="1"/>
      </w:tblPr>
      <w:tblGrid>
        <w:gridCol w:w="3150"/>
        <w:gridCol w:w="3612"/>
      </w:tblGrid>
      <w:tr w:rsidR="00512FB2" w:rsidRPr="00512FB2" w14:paraId="66BD2091" w14:textId="77777777" w:rsidTr="00512FB2">
        <w:trPr>
          <w:cnfStyle w:val="100000000000" w:firstRow="1" w:lastRow="0" w:firstColumn="0" w:lastColumn="0" w:oddVBand="0" w:evenVBand="0" w:oddHBand="0" w:evenHBand="0" w:firstRowFirstColumn="0" w:firstRowLastColumn="0" w:lastRowFirstColumn="0" w:lastRowLastColumn="0"/>
        </w:trPr>
        <w:tc>
          <w:tcPr>
            <w:tcW w:w="3150" w:type="dxa"/>
          </w:tcPr>
          <w:p w14:paraId="60B3CB56" w14:textId="298C7814" w:rsidR="00512FB2" w:rsidRPr="00A020C4" w:rsidRDefault="00A020C4" w:rsidP="00512FB2">
            <w:pPr>
              <w:spacing w:beforeLines="20" w:before="48" w:afterLines="20" w:after="48"/>
              <w:rPr>
                <w:rFonts w:asciiTheme="majorHAnsi" w:hAnsiTheme="majorHAnsi" w:cstheme="majorHAnsi"/>
                <w:b/>
                <w:color w:val="FFFFFF" w:themeColor="background2"/>
                <w:sz w:val="16"/>
                <w:szCs w:val="16"/>
              </w:rPr>
            </w:pPr>
            <w:r w:rsidRPr="00A020C4">
              <w:rPr>
                <w:rFonts w:asciiTheme="majorHAnsi" w:hAnsiTheme="majorHAnsi" w:cstheme="majorHAnsi"/>
                <w:b/>
                <w:color w:val="FFFFFF" w:themeColor="background2"/>
                <w:sz w:val="16"/>
                <w:szCs w:val="16"/>
              </w:rPr>
              <w:t>TRIP-BASED</w:t>
            </w:r>
            <w:r w:rsidR="00512FB2" w:rsidRPr="00A020C4">
              <w:rPr>
                <w:rFonts w:asciiTheme="majorHAnsi" w:hAnsiTheme="majorHAnsi" w:cstheme="majorHAnsi"/>
                <w:b/>
                <w:color w:val="FFFFFF" w:themeColor="background2"/>
                <w:sz w:val="16"/>
                <w:szCs w:val="16"/>
              </w:rPr>
              <w:t xml:space="preserve"> SECTOR</w:t>
            </w:r>
          </w:p>
        </w:tc>
        <w:tc>
          <w:tcPr>
            <w:tcW w:w="3612" w:type="dxa"/>
          </w:tcPr>
          <w:p w14:paraId="6C8C8AFE" w14:textId="77777777" w:rsidR="00512FB2" w:rsidRPr="00A020C4" w:rsidRDefault="00512FB2" w:rsidP="00512FB2">
            <w:pPr>
              <w:spacing w:beforeLines="20" w:before="48" w:afterLines="20" w:after="48"/>
              <w:rPr>
                <w:rFonts w:asciiTheme="majorHAnsi" w:hAnsiTheme="majorHAnsi" w:cstheme="majorHAnsi"/>
                <w:b/>
                <w:color w:val="FFFFFF" w:themeColor="background2"/>
                <w:sz w:val="16"/>
                <w:szCs w:val="16"/>
              </w:rPr>
            </w:pPr>
            <w:r w:rsidRPr="00A020C4">
              <w:rPr>
                <w:rFonts w:asciiTheme="majorHAnsi" w:hAnsiTheme="majorHAnsi" w:cstheme="majorHAnsi"/>
                <w:b/>
                <w:color w:val="FFFFFF" w:themeColor="background2"/>
                <w:sz w:val="16"/>
                <w:szCs w:val="16"/>
              </w:rPr>
              <w:t>2-DIGIT NAICS CODE</w:t>
            </w:r>
          </w:p>
        </w:tc>
      </w:tr>
      <w:tr w:rsidR="00512FB2" w:rsidRPr="00512FB2" w14:paraId="659DA785" w14:textId="77777777" w:rsidTr="00512FB2">
        <w:tc>
          <w:tcPr>
            <w:tcW w:w="3150" w:type="dxa"/>
          </w:tcPr>
          <w:p w14:paraId="009742E8"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 xml:space="preserve">EMP_ARG  </w:t>
            </w:r>
          </w:p>
        </w:tc>
        <w:tc>
          <w:tcPr>
            <w:tcW w:w="3612" w:type="dxa"/>
          </w:tcPr>
          <w:p w14:paraId="45EE64CB"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11,99,21,23</w:t>
            </w:r>
          </w:p>
        </w:tc>
      </w:tr>
      <w:tr w:rsidR="00512FB2" w:rsidRPr="00512FB2" w14:paraId="5E67FA84" w14:textId="77777777" w:rsidTr="00512FB2">
        <w:tc>
          <w:tcPr>
            <w:tcW w:w="3150" w:type="dxa"/>
          </w:tcPr>
          <w:p w14:paraId="6C309492"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EMP_MANU</w:t>
            </w:r>
          </w:p>
        </w:tc>
        <w:tc>
          <w:tcPr>
            <w:tcW w:w="3612" w:type="dxa"/>
          </w:tcPr>
          <w:p w14:paraId="1EC09D87"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31,32,33</w:t>
            </w:r>
          </w:p>
        </w:tc>
      </w:tr>
      <w:tr w:rsidR="00512FB2" w:rsidRPr="00512FB2" w14:paraId="2A20814F" w14:textId="77777777" w:rsidTr="00512FB2">
        <w:tc>
          <w:tcPr>
            <w:tcW w:w="3150" w:type="dxa"/>
          </w:tcPr>
          <w:p w14:paraId="560275D0"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EMP_RET</w:t>
            </w:r>
          </w:p>
        </w:tc>
        <w:tc>
          <w:tcPr>
            <w:tcW w:w="3612" w:type="dxa"/>
          </w:tcPr>
          <w:p w14:paraId="376EA0ED"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44,45,72</w:t>
            </w:r>
          </w:p>
        </w:tc>
      </w:tr>
      <w:tr w:rsidR="00512FB2" w:rsidRPr="00512FB2" w14:paraId="2C6D4A6A" w14:textId="77777777" w:rsidTr="00512FB2">
        <w:tc>
          <w:tcPr>
            <w:tcW w:w="3150" w:type="dxa"/>
          </w:tcPr>
          <w:p w14:paraId="3C0D8C0A"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EMP_TRANS</w:t>
            </w:r>
          </w:p>
        </w:tc>
        <w:tc>
          <w:tcPr>
            <w:tcW w:w="3612" w:type="dxa"/>
          </w:tcPr>
          <w:p w14:paraId="6EC23B63" w14:textId="77777777" w:rsidR="00512FB2" w:rsidRPr="00512FB2" w:rsidRDefault="00512FB2" w:rsidP="00512FB2">
            <w:pPr>
              <w:spacing w:beforeLines="20" w:before="48" w:afterLines="20" w:after="48"/>
              <w:rPr>
                <w:rFonts w:asciiTheme="majorHAnsi" w:hAnsiTheme="majorHAnsi" w:cstheme="majorHAnsi"/>
                <w:sz w:val="16"/>
                <w:szCs w:val="16"/>
              </w:rPr>
            </w:pPr>
            <w:r w:rsidRPr="00512FB2">
              <w:rPr>
                <w:rFonts w:asciiTheme="majorHAnsi" w:hAnsiTheme="majorHAnsi" w:cstheme="majorHAnsi"/>
                <w:color w:val="000000"/>
                <w:sz w:val="16"/>
                <w:szCs w:val="16"/>
              </w:rPr>
              <w:t>22,48,49,42</w:t>
            </w:r>
          </w:p>
        </w:tc>
      </w:tr>
      <w:tr w:rsidR="00512FB2" w:rsidRPr="00512FB2" w14:paraId="6DEE8586" w14:textId="77777777" w:rsidTr="00512FB2">
        <w:tc>
          <w:tcPr>
            <w:tcW w:w="3150" w:type="dxa"/>
          </w:tcPr>
          <w:p w14:paraId="77CC8B50" w14:textId="77777777" w:rsidR="00512FB2" w:rsidRPr="00512FB2" w:rsidRDefault="00512FB2" w:rsidP="00512FB2">
            <w:pPr>
              <w:spacing w:beforeLines="20" w:before="48" w:afterLines="20" w:after="48"/>
              <w:rPr>
                <w:rFonts w:asciiTheme="majorHAnsi" w:hAnsiTheme="majorHAnsi" w:cstheme="majorHAnsi"/>
                <w:color w:val="000000"/>
                <w:sz w:val="16"/>
                <w:szCs w:val="16"/>
              </w:rPr>
            </w:pPr>
            <w:r w:rsidRPr="00512FB2">
              <w:rPr>
                <w:rFonts w:asciiTheme="majorHAnsi" w:hAnsiTheme="majorHAnsi" w:cstheme="majorHAnsi"/>
                <w:color w:val="000000"/>
                <w:sz w:val="16"/>
                <w:szCs w:val="16"/>
              </w:rPr>
              <w:t>EMP_OFFICE</w:t>
            </w:r>
          </w:p>
        </w:tc>
        <w:tc>
          <w:tcPr>
            <w:tcW w:w="3612" w:type="dxa"/>
          </w:tcPr>
          <w:p w14:paraId="7D096ED9" w14:textId="77777777" w:rsidR="00512FB2" w:rsidRPr="00512FB2" w:rsidRDefault="00512FB2" w:rsidP="00512FB2">
            <w:pPr>
              <w:spacing w:beforeLines="20" w:before="48" w:afterLines="20" w:after="48"/>
              <w:rPr>
                <w:rFonts w:asciiTheme="majorHAnsi" w:hAnsiTheme="majorHAnsi" w:cstheme="majorHAnsi"/>
                <w:color w:val="000000"/>
                <w:sz w:val="16"/>
                <w:szCs w:val="16"/>
              </w:rPr>
            </w:pPr>
            <w:r w:rsidRPr="00512FB2">
              <w:rPr>
                <w:rFonts w:asciiTheme="majorHAnsi" w:hAnsiTheme="majorHAnsi" w:cstheme="majorHAnsi"/>
                <w:color w:val="000000"/>
                <w:sz w:val="16"/>
                <w:szCs w:val="16"/>
              </w:rPr>
              <w:t>51, 52,53,54,55,56,61,62,71,81,92</w:t>
            </w:r>
          </w:p>
        </w:tc>
      </w:tr>
    </w:tbl>
    <w:p w14:paraId="2E0FCC42" w14:textId="0EB5C305" w:rsidR="00512FB2" w:rsidRDefault="00512FB2" w:rsidP="008565E4">
      <w:pPr>
        <w:pStyle w:val="BodyParagraph"/>
      </w:pPr>
    </w:p>
    <w:p w14:paraId="0660F9B0" w14:textId="3921DBBD" w:rsidR="00A020C4" w:rsidRDefault="00A020C4" w:rsidP="00A020C4">
      <w:pPr>
        <w:pStyle w:val="Caption"/>
        <w:keepNext/>
      </w:pPr>
      <w:bookmarkStart w:id="3863" w:name="_Ref409240777"/>
      <w:bookmarkStart w:id="3864" w:name="_Toc441592961"/>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w:t>
      </w:r>
      <w:r w:rsidR="008F26F5">
        <w:rPr>
          <w:noProof/>
        </w:rPr>
        <w:fldChar w:fldCharType="end"/>
      </w:r>
      <w:bookmarkEnd w:id="3863"/>
      <w:r>
        <w:t xml:space="preserve"> </w:t>
      </w:r>
      <w:r w:rsidR="00760D74">
        <w:t xml:space="preserve">Daysim </w:t>
      </w:r>
      <w:r>
        <w:t>activity-based model employment sectors</w:t>
      </w:r>
      <w:bookmarkEnd w:id="3864"/>
    </w:p>
    <w:tbl>
      <w:tblPr>
        <w:tblStyle w:val="Style1"/>
        <w:tblW w:w="0" w:type="auto"/>
        <w:tblLook w:val="04A0" w:firstRow="1" w:lastRow="0" w:firstColumn="1" w:lastColumn="0" w:noHBand="0" w:noVBand="1"/>
      </w:tblPr>
      <w:tblGrid>
        <w:gridCol w:w="4050"/>
        <w:gridCol w:w="2421"/>
      </w:tblGrid>
      <w:tr w:rsidR="00A020C4" w:rsidRPr="00A020C4" w14:paraId="63C346FF" w14:textId="77777777" w:rsidTr="00A020C4">
        <w:trPr>
          <w:cnfStyle w:val="100000000000" w:firstRow="1" w:lastRow="0" w:firstColumn="0" w:lastColumn="0" w:oddVBand="0" w:evenVBand="0" w:oddHBand="0" w:evenHBand="0" w:firstRowFirstColumn="0" w:firstRowLastColumn="0" w:lastRowFirstColumn="0" w:lastRowLastColumn="0"/>
        </w:trPr>
        <w:tc>
          <w:tcPr>
            <w:tcW w:w="4050" w:type="dxa"/>
          </w:tcPr>
          <w:p w14:paraId="7665C0BB" w14:textId="77777777" w:rsidR="00A020C4" w:rsidRPr="00A020C4" w:rsidRDefault="00A020C4" w:rsidP="00A020C4">
            <w:pPr>
              <w:spacing w:beforeLines="20" w:before="48" w:afterLines="20" w:after="48"/>
              <w:rPr>
                <w:rFonts w:asciiTheme="majorHAnsi" w:hAnsiTheme="majorHAnsi" w:cstheme="majorHAnsi"/>
                <w:b/>
                <w:color w:val="FFFFFF" w:themeColor="background2"/>
                <w:sz w:val="16"/>
                <w:szCs w:val="16"/>
              </w:rPr>
            </w:pPr>
            <w:bookmarkStart w:id="3865" w:name="OLE_LINK25"/>
            <w:r w:rsidRPr="00A020C4">
              <w:rPr>
                <w:rFonts w:asciiTheme="majorHAnsi" w:hAnsiTheme="majorHAnsi" w:cstheme="majorHAnsi"/>
                <w:b/>
                <w:color w:val="FFFFFF" w:themeColor="background2"/>
                <w:sz w:val="16"/>
                <w:szCs w:val="16"/>
              </w:rPr>
              <w:t>DAYSIM SECTOR</w:t>
            </w:r>
          </w:p>
        </w:tc>
        <w:tc>
          <w:tcPr>
            <w:tcW w:w="2421" w:type="dxa"/>
          </w:tcPr>
          <w:p w14:paraId="389FC131" w14:textId="77777777" w:rsidR="00A020C4" w:rsidRPr="00A020C4" w:rsidRDefault="00A020C4" w:rsidP="00A020C4">
            <w:pPr>
              <w:spacing w:beforeLines="20" w:before="48" w:afterLines="20" w:after="48"/>
              <w:rPr>
                <w:rFonts w:asciiTheme="majorHAnsi" w:hAnsiTheme="majorHAnsi" w:cstheme="majorHAnsi"/>
                <w:b/>
                <w:color w:val="FFFFFF" w:themeColor="background2"/>
                <w:sz w:val="16"/>
                <w:szCs w:val="16"/>
              </w:rPr>
            </w:pPr>
            <w:r w:rsidRPr="00A020C4">
              <w:rPr>
                <w:rFonts w:asciiTheme="majorHAnsi" w:hAnsiTheme="majorHAnsi" w:cstheme="majorHAnsi"/>
                <w:b/>
                <w:color w:val="FFFFFF" w:themeColor="background2"/>
                <w:sz w:val="16"/>
                <w:szCs w:val="16"/>
              </w:rPr>
              <w:t>2-DIGIT NAICS CODE</w:t>
            </w:r>
          </w:p>
        </w:tc>
      </w:tr>
      <w:tr w:rsidR="00A020C4" w:rsidRPr="00A020C4" w14:paraId="0F31F020" w14:textId="77777777" w:rsidTr="00A020C4">
        <w:tc>
          <w:tcPr>
            <w:tcW w:w="4050" w:type="dxa"/>
          </w:tcPr>
          <w:p w14:paraId="55878871"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 xml:space="preserve">Industrial  </w:t>
            </w:r>
          </w:p>
        </w:tc>
        <w:tc>
          <w:tcPr>
            <w:tcW w:w="2421" w:type="dxa"/>
          </w:tcPr>
          <w:p w14:paraId="4B8A2ECB"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22,31-33, 42, 48-49</w:t>
            </w:r>
          </w:p>
        </w:tc>
      </w:tr>
      <w:tr w:rsidR="00A020C4" w:rsidRPr="00A020C4" w14:paraId="1ABA6682" w14:textId="77777777" w:rsidTr="00A020C4">
        <w:tc>
          <w:tcPr>
            <w:tcW w:w="4050" w:type="dxa"/>
          </w:tcPr>
          <w:p w14:paraId="09D5AEF4"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Retail Trade</w:t>
            </w:r>
          </w:p>
        </w:tc>
        <w:tc>
          <w:tcPr>
            <w:tcW w:w="2421" w:type="dxa"/>
          </w:tcPr>
          <w:p w14:paraId="65A58A60"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44-45</w:t>
            </w:r>
          </w:p>
        </w:tc>
      </w:tr>
      <w:tr w:rsidR="00A020C4" w:rsidRPr="00A020C4" w14:paraId="71A5A256" w14:textId="77777777" w:rsidTr="00A020C4">
        <w:tc>
          <w:tcPr>
            <w:tcW w:w="4050" w:type="dxa"/>
          </w:tcPr>
          <w:p w14:paraId="7BFB56B3"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Office</w:t>
            </w:r>
          </w:p>
        </w:tc>
        <w:tc>
          <w:tcPr>
            <w:tcW w:w="2421" w:type="dxa"/>
          </w:tcPr>
          <w:p w14:paraId="743A0A2F"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51-56</w:t>
            </w:r>
          </w:p>
        </w:tc>
      </w:tr>
      <w:tr w:rsidR="00A020C4" w:rsidRPr="00A020C4" w14:paraId="3011A238" w14:textId="77777777" w:rsidTr="00A020C4">
        <w:tc>
          <w:tcPr>
            <w:tcW w:w="4050" w:type="dxa"/>
          </w:tcPr>
          <w:p w14:paraId="7A51A16B"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Educational Services</w:t>
            </w:r>
          </w:p>
        </w:tc>
        <w:tc>
          <w:tcPr>
            <w:tcW w:w="2421" w:type="dxa"/>
          </w:tcPr>
          <w:p w14:paraId="28AA8088" w14:textId="77777777" w:rsidR="00A020C4" w:rsidRPr="00A020C4" w:rsidRDefault="00A020C4" w:rsidP="00A020C4">
            <w:pPr>
              <w:spacing w:beforeLines="20" w:before="48" w:afterLines="20" w:after="48"/>
              <w:rPr>
                <w:rFonts w:asciiTheme="majorHAnsi" w:hAnsiTheme="majorHAnsi" w:cstheme="majorHAnsi"/>
                <w:sz w:val="16"/>
                <w:szCs w:val="16"/>
              </w:rPr>
            </w:pPr>
            <w:r w:rsidRPr="00A020C4">
              <w:rPr>
                <w:rFonts w:asciiTheme="majorHAnsi" w:hAnsiTheme="majorHAnsi" w:cstheme="majorHAnsi"/>
                <w:color w:val="000000"/>
                <w:sz w:val="16"/>
                <w:szCs w:val="16"/>
              </w:rPr>
              <w:t>61</w:t>
            </w:r>
          </w:p>
        </w:tc>
      </w:tr>
      <w:tr w:rsidR="00A020C4" w:rsidRPr="00A020C4" w14:paraId="1C2B781C" w14:textId="77777777" w:rsidTr="00A020C4">
        <w:tc>
          <w:tcPr>
            <w:tcW w:w="4050" w:type="dxa"/>
          </w:tcPr>
          <w:p w14:paraId="2F891CC1"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Health / Medical</w:t>
            </w:r>
          </w:p>
        </w:tc>
        <w:tc>
          <w:tcPr>
            <w:tcW w:w="2421" w:type="dxa"/>
          </w:tcPr>
          <w:p w14:paraId="3A20ECDC"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62</w:t>
            </w:r>
          </w:p>
        </w:tc>
      </w:tr>
      <w:tr w:rsidR="00A020C4" w:rsidRPr="00A020C4" w14:paraId="2C59CDD0" w14:textId="77777777" w:rsidTr="00A020C4">
        <w:tc>
          <w:tcPr>
            <w:tcW w:w="4050" w:type="dxa"/>
          </w:tcPr>
          <w:p w14:paraId="4AAB88E3"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Government</w:t>
            </w:r>
          </w:p>
        </w:tc>
        <w:tc>
          <w:tcPr>
            <w:tcW w:w="2421" w:type="dxa"/>
          </w:tcPr>
          <w:p w14:paraId="31AF4794"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92</w:t>
            </w:r>
          </w:p>
        </w:tc>
      </w:tr>
      <w:tr w:rsidR="00A020C4" w:rsidRPr="00A020C4" w14:paraId="672463A6" w14:textId="77777777" w:rsidTr="00A020C4">
        <w:tc>
          <w:tcPr>
            <w:tcW w:w="4050" w:type="dxa"/>
          </w:tcPr>
          <w:p w14:paraId="0C395E43"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Food</w:t>
            </w:r>
          </w:p>
        </w:tc>
        <w:tc>
          <w:tcPr>
            <w:tcW w:w="2421" w:type="dxa"/>
          </w:tcPr>
          <w:p w14:paraId="0FE1DE93"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72</w:t>
            </w:r>
          </w:p>
        </w:tc>
      </w:tr>
      <w:tr w:rsidR="00A020C4" w:rsidRPr="00A020C4" w14:paraId="250D7FA6" w14:textId="77777777" w:rsidTr="00A020C4">
        <w:tc>
          <w:tcPr>
            <w:tcW w:w="4050" w:type="dxa"/>
          </w:tcPr>
          <w:p w14:paraId="7A0FC49F"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Services</w:t>
            </w:r>
          </w:p>
        </w:tc>
        <w:tc>
          <w:tcPr>
            <w:tcW w:w="2421" w:type="dxa"/>
          </w:tcPr>
          <w:p w14:paraId="49F7087D"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71, 81</w:t>
            </w:r>
          </w:p>
        </w:tc>
      </w:tr>
      <w:tr w:rsidR="00A020C4" w:rsidRPr="00A020C4" w14:paraId="3E94B457" w14:textId="77777777" w:rsidTr="00A020C4">
        <w:tc>
          <w:tcPr>
            <w:tcW w:w="4050" w:type="dxa"/>
          </w:tcPr>
          <w:p w14:paraId="11E6CDC9"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Other</w:t>
            </w:r>
          </w:p>
        </w:tc>
        <w:tc>
          <w:tcPr>
            <w:tcW w:w="2421" w:type="dxa"/>
          </w:tcPr>
          <w:p w14:paraId="5E7160A0" w14:textId="77777777" w:rsidR="00A020C4" w:rsidRPr="00A020C4" w:rsidRDefault="00A020C4" w:rsidP="00A020C4">
            <w:pPr>
              <w:spacing w:beforeLines="20" w:before="48" w:afterLines="20" w:after="48"/>
              <w:rPr>
                <w:rFonts w:asciiTheme="majorHAnsi" w:hAnsiTheme="majorHAnsi" w:cstheme="majorHAnsi"/>
                <w:color w:val="000000"/>
                <w:sz w:val="16"/>
                <w:szCs w:val="16"/>
              </w:rPr>
            </w:pPr>
            <w:r w:rsidRPr="00A020C4">
              <w:rPr>
                <w:rFonts w:asciiTheme="majorHAnsi" w:hAnsiTheme="majorHAnsi" w:cstheme="majorHAnsi"/>
                <w:color w:val="000000"/>
                <w:sz w:val="16"/>
                <w:szCs w:val="16"/>
              </w:rPr>
              <w:t>11, 21, 23</w:t>
            </w:r>
          </w:p>
        </w:tc>
      </w:tr>
    </w:tbl>
    <w:bookmarkEnd w:id="3865"/>
    <w:p w14:paraId="13B1CA2D" w14:textId="51026680" w:rsidR="00A020C4" w:rsidRDefault="00612571" w:rsidP="00A020C4">
      <w:pPr>
        <w:pStyle w:val="BodyParagraph"/>
      </w:pPr>
      <w:r>
        <w:lastRenderedPageBreak/>
        <w:t>The allocation tool allocates h</w:t>
      </w:r>
      <w:r w:rsidR="00A020C4">
        <w:t>ouseholds from TAZ to microzone using Census block-level information on hous</w:t>
      </w:r>
      <w:r>
        <w:t>ehold locations.  Block-level household information was derived from the 2010 Census.</w:t>
      </w:r>
    </w:p>
    <w:p w14:paraId="0A52D144" w14:textId="7CB8FA3A" w:rsidR="00A020C4" w:rsidRDefault="00A020C4" w:rsidP="00A020C4">
      <w:pPr>
        <w:pStyle w:val="BodyParagraph"/>
      </w:pPr>
      <w:r>
        <w:t>In addition to allocating households and employment information to microzones, the allocation tool also attaches school enrollment information to microzones</w:t>
      </w:r>
      <w:r w:rsidR="00612571">
        <w:t xml:space="preserve">.  </w:t>
      </w:r>
      <w:r>
        <w:t>DaySim uses following three school categories:</w:t>
      </w:r>
    </w:p>
    <w:p w14:paraId="2632E1D1" w14:textId="07C8D735" w:rsidR="00A020C4" w:rsidRDefault="00A020C4" w:rsidP="00C06976">
      <w:pPr>
        <w:pStyle w:val="BodyParagraph"/>
        <w:numPr>
          <w:ilvl w:val="0"/>
          <w:numId w:val="15"/>
        </w:numPr>
      </w:pPr>
      <w:r>
        <w:t>STUGRD – students in kindergarten through grade 8</w:t>
      </w:r>
    </w:p>
    <w:p w14:paraId="090DC6AD" w14:textId="4670E321" w:rsidR="00A020C4" w:rsidRDefault="00A020C4" w:rsidP="00C06976">
      <w:pPr>
        <w:pStyle w:val="BodyParagraph"/>
        <w:numPr>
          <w:ilvl w:val="0"/>
          <w:numId w:val="15"/>
        </w:numPr>
      </w:pPr>
      <w:r>
        <w:t>STUHGH – students in grade 9 through grade 12</w:t>
      </w:r>
    </w:p>
    <w:p w14:paraId="2380E64A" w14:textId="73C65568" w:rsidR="00A020C4" w:rsidRDefault="00A020C4" w:rsidP="00C06976">
      <w:pPr>
        <w:pStyle w:val="BodyParagraph"/>
        <w:numPr>
          <w:ilvl w:val="0"/>
          <w:numId w:val="15"/>
        </w:numPr>
      </w:pPr>
      <w:r>
        <w:t>STUUNI – students in universities</w:t>
      </w:r>
    </w:p>
    <w:p w14:paraId="230F5B95" w14:textId="5ECB229F" w:rsidR="00A020C4" w:rsidRDefault="00612571" w:rsidP="00612571">
      <w:pPr>
        <w:pStyle w:val="BodyParagraph"/>
      </w:pPr>
      <w:r>
        <w:t>The allocation tool uses US Department of Education National Center for Education Statistics information on the point location of schools and their associated enrollment by grade (</w:t>
      </w:r>
      <w:hyperlink r:id="rId37" w:history="1">
        <w:r w:rsidRPr="00376EF5">
          <w:rPr>
            <w:rStyle w:val="Hyperlink"/>
          </w:rPr>
          <w:t>http://nces.ed.gov/ccd/elsi/tableGenerator.aspx</w:t>
        </w:r>
      </w:hyperlink>
      <w:r>
        <w:t>).  Post-secondary information was derived from the US Department of Education’s</w:t>
      </w:r>
      <w:r w:rsidRPr="00612571">
        <w:t xml:space="preserve"> Integrated Postsecondary Education Data System</w:t>
      </w:r>
      <w:r>
        <w:t xml:space="preserve"> (</w:t>
      </w:r>
      <w:hyperlink r:id="rId38" w:history="1">
        <w:r w:rsidR="009672EC" w:rsidRPr="00376EF5">
          <w:rPr>
            <w:rStyle w:val="Hyperlink"/>
          </w:rPr>
          <w:t>http://nces.ed.gov/ipeds/datacenter/</w:t>
        </w:r>
      </w:hyperlink>
      <w:r>
        <w:t>).</w:t>
      </w:r>
    </w:p>
    <w:p w14:paraId="2E997146" w14:textId="7DAA8A0C" w:rsidR="009672EC" w:rsidRDefault="009672EC" w:rsidP="009672EC">
      <w:pPr>
        <w:pStyle w:val="BodyParagraph"/>
      </w:pPr>
      <w:r>
        <w:t>The allocation tool is programmed in C#</w:t>
      </w:r>
      <w:del w:id="3866" w:author="Nagendra Dhakar" w:date="2016-01-26T16:07:00Z">
        <w:r w:rsidDel="00B33076">
          <w:delText>,</w:delText>
        </w:r>
      </w:del>
      <w:r>
        <w:t xml:space="preserve"> and includes some key features such as:</w:t>
      </w:r>
    </w:p>
    <w:p w14:paraId="4F9B64F1" w14:textId="2FF95494" w:rsidR="009672EC" w:rsidRDefault="009672EC" w:rsidP="00C06976">
      <w:pPr>
        <w:pStyle w:val="BodyParagraph"/>
        <w:numPr>
          <w:ilvl w:val="0"/>
          <w:numId w:val="16"/>
        </w:numPr>
      </w:pPr>
      <w:r>
        <w:t>A graphical user interface (GUI) that allows users to easily reconfigure the employment sector allocation scheme</w:t>
      </w:r>
    </w:p>
    <w:p w14:paraId="18D1F111" w14:textId="7EC2C59E" w:rsidR="009672EC" w:rsidRDefault="009672EC" w:rsidP="00C06976">
      <w:pPr>
        <w:pStyle w:val="BodyParagraph"/>
        <w:numPr>
          <w:ilvl w:val="0"/>
          <w:numId w:val="16"/>
        </w:numPr>
      </w:pPr>
      <w:r>
        <w:t xml:space="preserve">The option to use either NAICS or SIC codes </w:t>
      </w:r>
    </w:p>
    <w:p w14:paraId="75EC4E32" w14:textId="0C2ABEB1" w:rsidR="00867A01" w:rsidRDefault="00867A01" w:rsidP="00C06976">
      <w:pPr>
        <w:pStyle w:val="BodyParagraph"/>
        <w:numPr>
          <w:ilvl w:val="0"/>
          <w:numId w:val="16"/>
        </w:numPr>
      </w:pPr>
      <w:r>
        <w:t>The option to perform a “base” allocation in which exogenous TAZ level controls are used or a “forecast” allocation in exogenous growth is provide.  All Nashville microzone data preparation involved the “base” allocation method as TAZ level controls were provided for both the model calibration / validation year as well as the model horizon year.</w:t>
      </w:r>
    </w:p>
    <w:p w14:paraId="6558CF0A" w14:textId="311D177A" w:rsidR="009672EC" w:rsidRDefault="009672EC" w:rsidP="00C06976">
      <w:pPr>
        <w:pStyle w:val="BodyParagraph"/>
        <w:numPr>
          <w:ilvl w:val="0"/>
          <w:numId w:val="16"/>
        </w:numPr>
      </w:pPr>
      <w:r>
        <w:t>The ability to be executed from within the GUI, or to be called as part of batch process using a prepared control file</w:t>
      </w:r>
    </w:p>
    <w:p w14:paraId="2EEF4370" w14:textId="48AF9DDD" w:rsidR="00867A01" w:rsidRDefault="00867A01" w:rsidP="00867A01">
      <w:pPr>
        <w:pStyle w:val="BodyParagraph"/>
      </w:pPr>
      <w:r>
        <w:t>F</w:t>
      </w:r>
      <w:ins w:id="3867" w:author="Nagendra Dhakar" w:date="2016-01-26T16:07:00Z">
        <w:r w:rsidR="003B01DE">
          <w:t>ive</w:t>
        </w:r>
      </w:ins>
      <w:del w:id="3868" w:author="Nagendra Dhakar" w:date="2016-01-26T16:07:00Z">
        <w:r w:rsidDel="003B01DE">
          <w:delText>our</w:delText>
        </w:r>
      </w:del>
      <w:r>
        <w:t xml:space="preserve"> inputs are required to run the tool:</w:t>
      </w:r>
    </w:p>
    <w:p w14:paraId="2BFAE599" w14:textId="2BBFF5FA" w:rsidR="00867A01" w:rsidRDefault="00867A01" w:rsidP="00C06976">
      <w:pPr>
        <w:pStyle w:val="BodyParagraph"/>
        <w:numPr>
          <w:ilvl w:val="0"/>
          <w:numId w:val="17"/>
        </w:numPr>
      </w:pPr>
      <w:r>
        <w:t>TAZ file - TAZ level totals for employment, household, and enrollment. This data is prepared by the Nashville MPO.</w:t>
      </w:r>
    </w:p>
    <w:p w14:paraId="5346E41D" w14:textId="7E07FDFA" w:rsidR="00867A01" w:rsidRDefault="00867A01" w:rsidP="00C06976">
      <w:pPr>
        <w:pStyle w:val="BodyParagraph"/>
        <w:numPr>
          <w:ilvl w:val="0"/>
          <w:numId w:val="17"/>
        </w:numPr>
      </w:pPr>
      <w:r>
        <w:t>Block file - Employment in 2-digit NAICS codes at block detail. The data has been prepared for Nashville based on 2010 LEHD information.  Updates to the LEHD information can be downloaded from here: http://lehd.ces.census.gov/data/</w:t>
      </w:r>
    </w:p>
    <w:p w14:paraId="61AA1BF4" w14:textId="3550FF92" w:rsidR="00867A01" w:rsidRDefault="00867A01" w:rsidP="00C06976">
      <w:pPr>
        <w:pStyle w:val="BodyParagraph"/>
        <w:numPr>
          <w:ilvl w:val="0"/>
          <w:numId w:val="17"/>
        </w:numPr>
      </w:pPr>
      <w:r>
        <w:t xml:space="preserve">Microzone </w:t>
      </w:r>
      <w:r w:rsidR="00122C21">
        <w:t>correspondence file - microzone</w:t>
      </w:r>
      <w:r>
        <w:t xml:space="preserve"> geometry file </w:t>
      </w:r>
      <w:r w:rsidR="00E72C5E">
        <w:t>that</w:t>
      </w:r>
      <w:r>
        <w:t xml:space="preserve"> contains Microzone ID (MAZID), Census block ID (BLOCKID) and the model TAZ ID (TAZID). The geometry file is prepared by the intersection of block and TAZ boundaries.  This file does not need to be modified unless the underlying model geography is revised.</w:t>
      </w:r>
    </w:p>
    <w:p w14:paraId="2C535016" w14:textId="77777777" w:rsidR="005A0563" w:rsidRDefault="00867A01">
      <w:pPr>
        <w:pStyle w:val="BodyParagraph"/>
        <w:numPr>
          <w:ilvl w:val="0"/>
          <w:numId w:val="17"/>
        </w:numPr>
        <w:rPr>
          <w:ins w:id="3869" w:author="Nagendra Dhakar" w:date="2016-01-26T16:00:00Z"/>
        </w:rPr>
        <w:pPrChange w:id="3870" w:author="Nagendra Dhakar" w:date="2016-01-26T16:00:00Z">
          <w:pPr>
            <w:pStyle w:val="BodyParagraph"/>
          </w:pPr>
        </w:pPrChange>
      </w:pPr>
      <w:r>
        <w:lastRenderedPageBreak/>
        <w:t xml:space="preserve">School file - School enrollments with MAZID. </w:t>
      </w:r>
      <w:r w:rsidR="00E72C5E">
        <w:t xml:space="preserve">The data is provided by the agency, based on detailed point location information. </w:t>
      </w:r>
    </w:p>
    <w:p w14:paraId="55FF3D4D" w14:textId="78E296B4" w:rsidR="00867A01" w:rsidRDefault="0050599E">
      <w:pPr>
        <w:pStyle w:val="BodyParagraph"/>
        <w:numPr>
          <w:ilvl w:val="0"/>
          <w:numId w:val="17"/>
        </w:numPr>
      </w:pPr>
      <w:ins w:id="3871" w:author="Nagendra Dhakar" w:date="2016-01-26T15:54:00Z">
        <w:r>
          <w:t xml:space="preserve">Parking file – Parking </w:t>
        </w:r>
      </w:ins>
      <w:ins w:id="3872" w:author="Nagendra Dhakar" w:date="2016-01-26T15:57:00Z">
        <w:r w:rsidR="005A0563">
          <w:t>capacity and cost with MAZID.</w:t>
        </w:r>
      </w:ins>
      <w:r w:rsidR="00E72C5E">
        <w:t xml:space="preserve"> </w:t>
      </w:r>
      <w:ins w:id="3873" w:author="Nagendra Dhakar" w:date="2016-01-26T16:00:00Z">
        <w:r w:rsidR="005A0563">
          <w:t>The parking data contains following information for a microzone: hourly capacity, average hourly parking rate (in cents), daily capacity, and average daily parking rate (in cents).</w:t>
        </w:r>
      </w:ins>
    </w:p>
    <w:p w14:paraId="0A7495E0" w14:textId="20B373A2" w:rsidR="00867A01" w:rsidRDefault="00867A01" w:rsidP="00867A01">
      <w:pPr>
        <w:pStyle w:val="BodyParagraph"/>
      </w:pPr>
      <w:del w:id="3874" w:author="Nagendra Dhakar" w:date="2016-01-26T16:00:00Z">
        <w:r w:rsidDel="00520059">
          <w:delText xml:space="preserve">All </w:delText>
        </w:r>
      </w:del>
      <w:ins w:id="3875" w:author="Nagendra Dhakar" w:date="2016-01-26T16:00:00Z">
        <w:r w:rsidR="00520059">
          <w:t xml:space="preserve">First </w:t>
        </w:r>
      </w:ins>
      <w:r>
        <w:t>four input files are space delimited text files</w:t>
      </w:r>
      <w:ins w:id="3876" w:author="Nagendra Dhakar" w:date="2016-01-26T16:01:00Z">
        <w:r w:rsidR="00520059">
          <w:t xml:space="preserve"> and the parking file is a csv file.</w:t>
        </w:r>
      </w:ins>
      <w:del w:id="3877" w:author="Nagendra Dhakar" w:date="2016-01-26T16:01:00Z">
        <w:r w:rsidDel="00520059">
          <w:delText>.</w:delText>
        </w:r>
      </w:del>
      <w:r>
        <w:t xml:space="preserve"> The output file is a csv file with employment in </w:t>
      </w:r>
      <w:r w:rsidR="00E72C5E">
        <w:t>DaySim</w:t>
      </w:r>
      <w:r>
        <w:t xml:space="preserve"> categories, HHs</w:t>
      </w:r>
      <w:ins w:id="3878" w:author="Nagendra Dhakar" w:date="2016-01-26T16:01:00Z">
        <w:r w:rsidR="00520059">
          <w:t>,</w:t>
        </w:r>
      </w:ins>
      <w:del w:id="3879" w:author="Nagendra Dhakar" w:date="2016-01-26T16:01:00Z">
        <w:r w:rsidDel="00520059">
          <w:delText xml:space="preserve"> and</w:delText>
        </w:r>
      </w:del>
      <w:r>
        <w:t xml:space="preserve"> enrollments in three school types</w:t>
      </w:r>
      <w:ins w:id="3880" w:author="Nagendra Dhakar" w:date="2016-01-26T16:01:00Z">
        <w:r w:rsidR="00520059">
          <w:t>, and parking capacity and cost</w:t>
        </w:r>
      </w:ins>
      <w:r>
        <w:t xml:space="preserve"> at parcel level. </w:t>
      </w:r>
    </w:p>
    <w:p w14:paraId="11A9A8A0" w14:textId="6189B94B" w:rsidR="00867A01" w:rsidRDefault="00867A01" w:rsidP="00867A01">
      <w:pPr>
        <w:pStyle w:val="BodyParagraph"/>
      </w:pPr>
      <w:r>
        <w:t>The allocation tool performs the following sequential steps:</w:t>
      </w:r>
    </w:p>
    <w:p w14:paraId="78912255" w14:textId="53181C6D" w:rsidR="00867A01" w:rsidRDefault="00867A01" w:rsidP="00C06976">
      <w:pPr>
        <w:pStyle w:val="BodyParagraph"/>
        <w:numPr>
          <w:ilvl w:val="0"/>
          <w:numId w:val="18"/>
        </w:numPr>
      </w:pPr>
      <w:r>
        <w:t>Disaggregate block data to microzone level</w:t>
      </w:r>
    </w:p>
    <w:p w14:paraId="72DF1787" w14:textId="20AA1D91" w:rsidR="00867A01" w:rsidRDefault="00867A01" w:rsidP="00C06976">
      <w:pPr>
        <w:pStyle w:val="BodyParagraph"/>
        <w:numPr>
          <w:ilvl w:val="0"/>
          <w:numId w:val="18"/>
        </w:numPr>
      </w:pPr>
      <w:r>
        <w:t>Aggregate microzone level data to TAZ level</w:t>
      </w:r>
    </w:p>
    <w:p w14:paraId="73969199" w14:textId="131E1012" w:rsidR="00867A01" w:rsidRDefault="00867A01" w:rsidP="00C06976">
      <w:pPr>
        <w:pStyle w:val="BodyParagraph"/>
        <w:numPr>
          <w:ilvl w:val="0"/>
          <w:numId w:val="18"/>
        </w:numPr>
      </w:pPr>
      <w:r>
        <w:t>Disaggregate TAZ employment categories to NAICS codes (using the aggregate TAZ level microzone data from Step 2).</w:t>
      </w:r>
    </w:p>
    <w:p w14:paraId="725C88A6" w14:textId="3B6C07CD" w:rsidR="00867A01" w:rsidRDefault="00867A01" w:rsidP="00C06976">
      <w:pPr>
        <w:pStyle w:val="BodyParagraph"/>
        <w:numPr>
          <w:ilvl w:val="0"/>
          <w:numId w:val="18"/>
        </w:numPr>
      </w:pPr>
      <w:r>
        <w:t>Disaggregate TAZ data to microzone (factoring microzone data to match TAZ totals)</w:t>
      </w:r>
    </w:p>
    <w:p w14:paraId="62F34210" w14:textId="38C29D35" w:rsidR="00867A01" w:rsidRDefault="00867A01" w:rsidP="00C06976">
      <w:pPr>
        <w:pStyle w:val="BodyParagraph"/>
        <w:numPr>
          <w:ilvl w:val="0"/>
          <w:numId w:val="18"/>
        </w:numPr>
      </w:pPr>
      <w:r>
        <w:t>Aggregate NAICS codes to DaySim employment categories</w:t>
      </w:r>
    </w:p>
    <w:p w14:paraId="52DFF1AF" w14:textId="1D15D2D2" w:rsidR="00867A01" w:rsidRDefault="00867A01" w:rsidP="00C06976">
      <w:pPr>
        <w:pStyle w:val="BodyParagraph"/>
        <w:numPr>
          <w:ilvl w:val="0"/>
          <w:numId w:val="18"/>
        </w:numPr>
        <w:rPr>
          <w:ins w:id="3881" w:author="Nagendra Dhakar" w:date="2016-01-26T15:55:00Z"/>
        </w:rPr>
      </w:pPr>
      <w:r>
        <w:t>Add school enrollment data to MZs.</w:t>
      </w:r>
    </w:p>
    <w:p w14:paraId="620A5E1D" w14:textId="42C964D0" w:rsidR="005A0563" w:rsidRDefault="005A0563" w:rsidP="00C06976">
      <w:pPr>
        <w:pStyle w:val="BodyParagraph"/>
        <w:numPr>
          <w:ilvl w:val="0"/>
          <w:numId w:val="18"/>
        </w:numPr>
      </w:pPr>
      <w:ins w:id="3882" w:author="Nagendra Dhakar" w:date="2016-01-26T15:55:00Z">
        <w:r>
          <w:t>Add parking data to MZs</w:t>
        </w:r>
      </w:ins>
    </w:p>
    <w:p w14:paraId="377F5068" w14:textId="75909D6C" w:rsidR="00867A01" w:rsidRDefault="00867A01" w:rsidP="00867A01">
      <w:pPr>
        <w:pStyle w:val="BodyParagraph"/>
      </w:pPr>
      <w:r>
        <w:t xml:space="preserve">The process is illustrated in </w:t>
      </w:r>
      <w:r>
        <w:fldChar w:fldCharType="begin"/>
      </w:r>
      <w:r>
        <w:instrText xml:space="preserve"> REF _Ref409242172 \h </w:instrText>
      </w:r>
      <w:r>
        <w:fldChar w:fldCharType="separate"/>
      </w:r>
      <w:r w:rsidR="00891C1C">
        <w:t xml:space="preserve">Figure </w:t>
      </w:r>
      <w:r w:rsidR="00891C1C">
        <w:rPr>
          <w:noProof/>
        </w:rPr>
        <w:t>3</w:t>
      </w:r>
      <w:r w:rsidR="00891C1C">
        <w:t>.</w:t>
      </w:r>
      <w:r w:rsidR="00891C1C">
        <w:rPr>
          <w:noProof/>
        </w:rPr>
        <w:t>2</w:t>
      </w:r>
      <w:r>
        <w:fldChar w:fldCharType="end"/>
      </w:r>
    </w:p>
    <w:p w14:paraId="1D7C31A8" w14:textId="7AE20FBE" w:rsidR="00867A01" w:rsidRDefault="00867A01" w:rsidP="00867A01">
      <w:pPr>
        <w:pStyle w:val="Caption"/>
        <w:keepNext/>
      </w:pPr>
      <w:bookmarkStart w:id="3883" w:name="_Ref409242172"/>
      <w:bookmarkStart w:id="3884" w:name="_Ref409242160"/>
      <w:bookmarkStart w:id="3885" w:name="_Toc441592908"/>
      <w:r>
        <w:lastRenderedPageBreak/>
        <w:t xml:space="preserve">Figure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2</w:t>
      </w:r>
      <w:r w:rsidR="008F26F5">
        <w:rPr>
          <w:noProof/>
        </w:rPr>
        <w:fldChar w:fldCharType="end"/>
      </w:r>
      <w:bookmarkEnd w:id="3883"/>
      <w:r>
        <w:t xml:space="preserve"> Microzone allocation tool flow</w:t>
      </w:r>
      <w:bookmarkEnd w:id="3884"/>
      <w:bookmarkEnd w:id="3885"/>
    </w:p>
    <w:p w14:paraId="03373EFF" w14:textId="33449262" w:rsidR="00867A01" w:rsidRDefault="00867A01" w:rsidP="00867A01">
      <w:pPr>
        <w:pStyle w:val="BodyParagraph"/>
      </w:pPr>
      <w:r w:rsidRPr="004F2D91">
        <w:rPr>
          <w:rFonts w:asciiTheme="minorHAnsi" w:hAnsiTheme="minorHAnsi" w:cs="Arial"/>
          <w:noProof/>
        </w:rPr>
        <w:drawing>
          <wp:inline distT="0" distB="0" distL="0" distR="0" wp14:anchorId="68B07D2F" wp14:editId="5E45D167">
            <wp:extent cx="5029200" cy="375148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3751482"/>
                    </a:xfrm>
                    <a:prstGeom prst="rect">
                      <a:avLst/>
                    </a:prstGeom>
                    <a:noFill/>
                    <a:ln>
                      <a:noFill/>
                    </a:ln>
                  </pic:spPr>
                </pic:pic>
              </a:graphicData>
            </a:graphic>
          </wp:inline>
        </w:drawing>
      </w:r>
    </w:p>
    <w:p w14:paraId="3A740E07" w14:textId="77777777" w:rsidR="00867A01" w:rsidRDefault="00867A01" w:rsidP="00867A01">
      <w:pPr>
        <w:pStyle w:val="BodyParagraph"/>
      </w:pPr>
    </w:p>
    <w:p w14:paraId="114AF21F" w14:textId="6F4D6364" w:rsidR="00867A01" w:rsidDel="005A0563" w:rsidRDefault="00747111" w:rsidP="00867A01">
      <w:pPr>
        <w:pStyle w:val="BodyParagraph"/>
        <w:rPr>
          <w:del w:id="3886" w:author="Nagendra Dhakar" w:date="2016-01-26T15:59:00Z"/>
        </w:rPr>
      </w:pPr>
      <w:del w:id="3887" w:author="Nagendra Dhakar" w:date="2016-01-26T16:02:00Z">
        <w:r w:rsidDel="00520059">
          <w:delText xml:space="preserve">After allocating </w:delText>
        </w:r>
        <w:r w:rsidR="00E36FCA" w:rsidDel="00520059">
          <w:delText>landuse</w:delText>
        </w:r>
        <w:r w:rsidDel="00520059">
          <w:delText xml:space="preserve"> variables (households, employment, and school enrollment), a R script adds parking information to the output of the allocation tool</w:delText>
        </w:r>
        <w:r w:rsidR="00AC5F87" w:rsidDel="00520059">
          <w:delText xml:space="preserve">. </w:delText>
        </w:r>
        <w:r w:rsidR="00CE7CD7" w:rsidDel="00520059">
          <w:delText>The</w:delText>
        </w:r>
        <w:r w:rsidR="009E313C" w:rsidDel="00520059">
          <w:delText xml:space="preserve"> </w:delText>
        </w:r>
        <w:r w:rsidR="00CE7CD7" w:rsidDel="00520059">
          <w:delText xml:space="preserve">parking data </w:delText>
        </w:r>
        <w:r w:rsidR="009E313C" w:rsidDel="00520059">
          <w:delText>input</w:delText>
        </w:r>
        <w:r w:rsidR="0086744E" w:rsidDel="00520059">
          <w:delText xml:space="preserve"> to</w:delText>
        </w:r>
        <w:r w:rsidR="009E313C" w:rsidDel="00520059">
          <w:delText xml:space="preserve"> the script is </w:delText>
        </w:r>
        <w:r w:rsidR="0086744E" w:rsidDel="00520059">
          <w:delText>aggregated to microzones</w:delText>
        </w:r>
        <w:r w:rsidR="006E70D5" w:rsidDel="00520059">
          <w:delText xml:space="preserve">. The </w:delText>
        </w:r>
        <w:r w:rsidR="00F93E81" w:rsidDel="00520059">
          <w:delText xml:space="preserve">parking </w:delText>
        </w:r>
        <w:r w:rsidR="006E70D5" w:rsidDel="00520059">
          <w:delText>data</w:delText>
        </w:r>
        <w:r w:rsidR="00C62C41" w:rsidDel="00520059">
          <w:delText xml:space="preserve"> </w:delText>
        </w:r>
        <w:r w:rsidR="001774E5" w:rsidDel="00520059">
          <w:delText>contains</w:delText>
        </w:r>
        <w:r w:rsidR="00CE7CD7" w:rsidDel="00520059">
          <w:delText xml:space="preserve"> f</w:delText>
        </w:r>
        <w:r w:rsidR="001774E5" w:rsidDel="00520059">
          <w:delText>ollowing information for a microzone</w:delText>
        </w:r>
        <w:r w:rsidR="00CE7CD7" w:rsidDel="00520059">
          <w:delText>:</w:delText>
        </w:r>
      </w:del>
    </w:p>
    <w:p w14:paraId="23611D44" w14:textId="06EAF795" w:rsidR="00CE7CD7" w:rsidDel="005A0563" w:rsidRDefault="00CE7CD7">
      <w:pPr>
        <w:pStyle w:val="BodyParagraph"/>
        <w:rPr>
          <w:del w:id="3888" w:author="Nagendra Dhakar" w:date="2016-01-26T15:59:00Z"/>
        </w:rPr>
        <w:pPrChange w:id="3889" w:author="Nagendra Dhakar" w:date="2016-01-26T15:59:00Z">
          <w:pPr>
            <w:pStyle w:val="BodyParagraph"/>
            <w:numPr>
              <w:numId w:val="62"/>
            </w:numPr>
            <w:ind w:left="720" w:hanging="360"/>
          </w:pPr>
        </w:pPrChange>
      </w:pPr>
      <w:del w:id="3890" w:author="Nagendra Dhakar" w:date="2016-01-26T16:02:00Z">
        <w:r w:rsidDel="00520059">
          <w:delText>Hourly capacity</w:delText>
        </w:r>
      </w:del>
    </w:p>
    <w:p w14:paraId="05300FEF" w14:textId="2C5A96DC" w:rsidR="00CE7CD7" w:rsidDel="005A0563" w:rsidRDefault="00CE7CD7">
      <w:pPr>
        <w:pStyle w:val="BodyParagraph"/>
        <w:rPr>
          <w:del w:id="3891" w:author="Nagendra Dhakar" w:date="2016-01-26T15:59:00Z"/>
        </w:rPr>
        <w:pPrChange w:id="3892" w:author="Nagendra Dhakar" w:date="2016-01-26T15:59:00Z">
          <w:pPr>
            <w:pStyle w:val="BodyParagraph"/>
            <w:numPr>
              <w:numId w:val="62"/>
            </w:numPr>
            <w:ind w:left="720" w:hanging="360"/>
          </w:pPr>
        </w:pPrChange>
      </w:pPr>
      <w:del w:id="3893" w:author="Nagendra Dhakar" w:date="2016-01-26T16:02:00Z">
        <w:r w:rsidDel="00520059">
          <w:delText>Average hourly parking rate</w:delText>
        </w:r>
        <w:r w:rsidR="00D36B34" w:rsidDel="00520059">
          <w:delText xml:space="preserve"> (in cents)</w:delText>
        </w:r>
      </w:del>
    </w:p>
    <w:p w14:paraId="6BFCEF37" w14:textId="63121BC6" w:rsidR="00CE7CD7" w:rsidDel="005A0563" w:rsidRDefault="00CE7CD7">
      <w:pPr>
        <w:pStyle w:val="BodyParagraph"/>
        <w:rPr>
          <w:del w:id="3894" w:author="Nagendra Dhakar" w:date="2016-01-26T15:59:00Z"/>
        </w:rPr>
        <w:pPrChange w:id="3895" w:author="Nagendra Dhakar" w:date="2016-01-26T15:59:00Z">
          <w:pPr>
            <w:pStyle w:val="BodyParagraph"/>
            <w:numPr>
              <w:numId w:val="62"/>
            </w:numPr>
            <w:ind w:left="720" w:hanging="360"/>
          </w:pPr>
        </w:pPrChange>
      </w:pPr>
      <w:del w:id="3896" w:author="Nagendra Dhakar" w:date="2016-01-26T16:02:00Z">
        <w:r w:rsidDel="00520059">
          <w:delText>Daily capacity</w:delText>
        </w:r>
      </w:del>
    </w:p>
    <w:p w14:paraId="6C94B1A7" w14:textId="1D02058E" w:rsidR="00CE7CD7" w:rsidRDefault="00CE7CD7">
      <w:pPr>
        <w:pStyle w:val="BodyParagraph"/>
        <w:pPrChange w:id="3897" w:author="Nagendra Dhakar" w:date="2016-01-26T15:59:00Z">
          <w:pPr>
            <w:pStyle w:val="BodyParagraph"/>
            <w:numPr>
              <w:numId w:val="62"/>
            </w:numPr>
            <w:ind w:left="720" w:hanging="360"/>
          </w:pPr>
        </w:pPrChange>
      </w:pPr>
      <w:del w:id="3898" w:author="Nagendra Dhakar" w:date="2016-01-26T16:02:00Z">
        <w:r w:rsidDel="00520059">
          <w:delText>Average daily parking rate</w:delText>
        </w:r>
        <w:r w:rsidR="00D36B34" w:rsidDel="00520059">
          <w:delText xml:space="preserve"> (in cents)</w:delText>
        </w:r>
      </w:del>
    </w:p>
    <w:p w14:paraId="45ADD3B8" w14:textId="3221D579" w:rsidR="00BA49AC" w:rsidRDefault="00BA49AC" w:rsidP="006549EF">
      <w:pPr>
        <w:pStyle w:val="Heading3"/>
      </w:pPr>
      <w:bookmarkStart w:id="3899" w:name="_Toc441592816"/>
      <w:r>
        <w:t>Buffering &amp; Transit Access Preparation</w:t>
      </w:r>
      <w:bookmarkEnd w:id="3899"/>
      <w:r w:rsidR="00842175">
        <w:t xml:space="preserve"> </w:t>
      </w:r>
    </w:p>
    <w:p w14:paraId="2B080094" w14:textId="250D518D" w:rsidR="00A721E6" w:rsidRDefault="00661E6A" w:rsidP="00BB0E22">
      <w:pPr>
        <w:pStyle w:val="BodyParagraph"/>
      </w:pPr>
      <w:r>
        <w:t>In DaySim,</w:t>
      </w:r>
      <w:r w:rsidRPr="00661E6A">
        <w:t xml:space="preserve"> </w:t>
      </w:r>
      <w:r w:rsidRPr="002F5CE0">
        <w:t>it is important</w:t>
      </w:r>
      <w:r w:rsidR="00DC2D63">
        <w:t xml:space="preserve"> to have measures not only of within a particular microzone</w:t>
      </w:r>
      <w:r w:rsidRPr="002F5CE0">
        <w:t>, but also what lies in the area im</w:t>
      </w:r>
      <w:r w:rsidR="00DC2D63">
        <w:t>mediately surrounding each microzone</w:t>
      </w:r>
      <w:r w:rsidRPr="002F5CE0">
        <w:t>.</w:t>
      </w:r>
      <w:r w:rsidRPr="00661E6A">
        <w:t xml:space="preserve"> These measures are created by defining a </w:t>
      </w:r>
      <w:r w:rsidR="00DC2D63">
        <w:t>“buffer” area around each microzone</w:t>
      </w:r>
      <w:r w:rsidRPr="00661E6A">
        <w:t xml:space="preserve"> and counting what lies inside the buffer</w:t>
      </w:r>
      <w:r>
        <w:t>.</w:t>
      </w:r>
      <w:r w:rsidRPr="00661E6A">
        <w:t xml:space="preserve"> </w:t>
      </w:r>
      <w:r w:rsidRPr="002F5CE0">
        <w:t>These variables can then be used in DaySim in a way similar to how zonal land use and density variables are used in TAZ-based models, with the advantage that the buffer is defined in exac</w:t>
      </w:r>
      <w:r w:rsidR="00DC2D63">
        <w:t>tly the same way for each microzone</w:t>
      </w:r>
      <w:r>
        <w:t>.</w:t>
      </w:r>
      <w:r w:rsidRPr="00661E6A">
        <w:t xml:space="preserve"> </w:t>
      </w:r>
      <w:r w:rsidRPr="002F5CE0">
        <w:t>The buffer variables that DaySim uses include</w:t>
      </w:r>
      <w:r>
        <w:t>:</w:t>
      </w:r>
    </w:p>
    <w:p w14:paraId="05FEBC7D" w14:textId="77777777" w:rsidR="00661E6A" w:rsidRPr="002F5CE0" w:rsidRDefault="00661E6A" w:rsidP="00C06976">
      <w:pPr>
        <w:pStyle w:val="ListParagraph"/>
        <w:numPr>
          <w:ilvl w:val="0"/>
          <w:numId w:val="19"/>
        </w:numPr>
        <w:spacing w:before="120" w:after="0" w:line="280" w:lineRule="atLeast"/>
      </w:pPr>
      <w:r w:rsidRPr="002F5CE0">
        <w:t>The number of households in the buffer;</w:t>
      </w:r>
    </w:p>
    <w:p w14:paraId="1891BFD5" w14:textId="77777777" w:rsidR="00661E6A" w:rsidRPr="002F5CE0" w:rsidRDefault="00661E6A" w:rsidP="00C06976">
      <w:pPr>
        <w:pStyle w:val="ListParagraph"/>
        <w:numPr>
          <w:ilvl w:val="0"/>
          <w:numId w:val="19"/>
        </w:numPr>
        <w:spacing w:before="120" w:after="0" w:line="280" w:lineRule="atLeast"/>
      </w:pPr>
      <w:r w:rsidRPr="002F5CE0">
        <w:t>Employment (number of jobs) in the buffer in various employment sectors;</w:t>
      </w:r>
    </w:p>
    <w:p w14:paraId="2A791F9A" w14:textId="77777777" w:rsidR="00661E6A" w:rsidRPr="002F5CE0" w:rsidRDefault="00661E6A" w:rsidP="00C06976">
      <w:pPr>
        <w:pStyle w:val="ListParagraph"/>
        <w:numPr>
          <w:ilvl w:val="0"/>
          <w:numId w:val="19"/>
        </w:numPr>
        <w:spacing w:before="120" w:after="0" w:line="280" w:lineRule="atLeast"/>
      </w:pPr>
      <w:r w:rsidRPr="002F5CE0">
        <w:t>Enrollment in schools in the buffer, segmented by grade schools and colleges;</w:t>
      </w:r>
    </w:p>
    <w:p w14:paraId="03BE2CE4" w14:textId="77777777" w:rsidR="00661E6A" w:rsidRPr="002F5CE0" w:rsidRDefault="00661E6A" w:rsidP="00C06976">
      <w:pPr>
        <w:pStyle w:val="ListParagraph"/>
        <w:numPr>
          <w:ilvl w:val="0"/>
          <w:numId w:val="19"/>
        </w:numPr>
        <w:spacing w:before="120" w:after="0" w:line="280" w:lineRule="atLeast"/>
      </w:pPr>
      <w:r w:rsidRPr="002F5CE0">
        <w:t>The number of spaces and average price of paid off-street parking in the buffer;</w:t>
      </w:r>
    </w:p>
    <w:p w14:paraId="31CCE76B" w14:textId="77777777" w:rsidR="00661E6A" w:rsidRPr="002F5CE0" w:rsidRDefault="00661E6A" w:rsidP="00C06976">
      <w:pPr>
        <w:pStyle w:val="ListParagraph"/>
        <w:numPr>
          <w:ilvl w:val="0"/>
          <w:numId w:val="19"/>
        </w:numPr>
        <w:spacing w:before="120" w:after="0" w:line="280" w:lineRule="atLeast"/>
      </w:pPr>
      <w:r w:rsidRPr="002F5CE0">
        <w:t>The number of transit stops within the buffer (segmented by sub-mode, if relevant);</w:t>
      </w:r>
    </w:p>
    <w:p w14:paraId="1CD6BD61" w14:textId="77777777" w:rsidR="00661E6A" w:rsidRPr="002F5CE0" w:rsidRDefault="00661E6A" w:rsidP="00C06976">
      <w:pPr>
        <w:pStyle w:val="ListParagraph"/>
        <w:numPr>
          <w:ilvl w:val="0"/>
          <w:numId w:val="19"/>
        </w:numPr>
        <w:spacing w:before="120" w:after="0" w:line="280" w:lineRule="atLeast"/>
      </w:pPr>
      <w:r w:rsidRPr="002F5CE0">
        <w:t>The number of street intersections in the buffer, segmented by 1-node (dead-end or cul-de-sac), 3-node (T-junction), and 4+node intersections; and</w:t>
      </w:r>
    </w:p>
    <w:p w14:paraId="28DACB77" w14:textId="36F0439D" w:rsidR="00B10FA2" w:rsidRDefault="00B10FA2" w:rsidP="00B10FA2">
      <w:pPr>
        <w:spacing w:before="120" w:after="0" w:line="280" w:lineRule="atLeast"/>
      </w:pPr>
      <w:r>
        <w:t>In addition, DaySim also uses</w:t>
      </w:r>
      <w:r w:rsidR="00DC2D63">
        <w:t xml:space="preserve"> the distance from the microzone centroid</w:t>
      </w:r>
      <w:r w:rsidRPr="00B10FA2">
        <w:t xml:space="preserve"> to the nearest transit stop (by transit sub-mode, if relevant), as well as the distance to the nearest open space area</w:t>
      </w:r>
      <w:r>
        <w:t xml:space="preserve"> while simulating models</w:t>
      </w:r>
      <w:r w:rsidRPr="00B10FA2">
        <w:t>.</w:t>
      </w:r>
    </w:p>
    <w:p w14:paraId="116C3CE0" w14:textId="3EB643CC" w:rsidR="002A0DEE" w:rsidRPr="002F5CE0" w:rsidRDefault="002F32F0" w:rsidP="00B10FA2">
      <w:pPr>
        <w:spacing w:before="120" w:after="0" w:line="280" w:lineRule="atLeast"/>
      </w:pPr>
      <w:r>
        <w:lastRenderedPageBreak/>
        <w:t>The Nashville’s traditional trip-based model uses long form TAZ ids. As DaySim cannot handle very long integers, it is required to change those to short form integers. Therefore, t</w:t>
      </w:r>
      <w:r w:rsidR="002A0DEE">
        <w:t xml:space="preserve">he output of the buffer tool is put into a R script that updates original long form taz ids to short form taz ids and sets lutype_p to 1. </w:t>
      </w:r>
      <w:r>
        <w:t xml:space="preserve">The output of the </w:t>
      </w:r>
      <w:r w:rsidR="008B3241">
        <w:t>R script</w:t>
      </w:r>
      <w:r>
        <w:t xml:space="preserve"> is then used as input to DaySim.</w:t>
      </w:r>
    </w:p>
    <w:p w14:paraId="449835E8" w14:textId="77777777" w:rsidR="00661E6A" w:rsidRDefault="00661E6A" w:rsidP="00661E6A">
      <w:pPr>
        <w:pStyle w:val="Heading4"/>
      </w:pPr>
      <w:r>
        <w:t>DaySim Buffering Tool</w:t>
      </w:r>
    </w:p>
    <w:p w14:paraId="4E33D3F5" w14:textId="685CFDCD" w:rsidR="00661E6A" w:rsidRDefault="00B10FA2" w:rsidP="00BB0E22">
      <w:pPr>
        <w:pStyle w:val="BodyParagraph"/>
      </w:pPr>
      <w:r>
        <w:t>A</w:t>
      </w:r>
      <w:r w:rsidR="00661E6A">
        <w:t xml:space="preserve"> tool </w:t>
      </w:r>
      <w:r>
        <w:t>to perform the buffer calculations</w:t>
      </w:r>
      <w:r w:rsidR="00DC2D63">
        <w:t xml:space="preserve"> has been developed, and includes </w:t>
      </w:r>
      <w:r w:rsidR="00661E6A">
        <w:t>a user-friendly GUI.</w:t>
      </w:r>
      <w:r w:rsidR="00DC2D63">
        <w:t xml:space="preserve"> The use of GUI is</w:t>
      </w:r>
      <w:r>
        <w:t xml:space="preserve"> described in a subsequent chapter of this document. This tool calculates all the buffer and transit access variables that DaySim needs</w:t>
      </w:r>
      <w:r w:rsidR="00DC2D63">
        <w:t xml:space="preserve">, </w:t>
      </w:r>
      <w:r>
        <w:t>using the following inputs:</w:t>
      </w:r>
    </w:p>
    <w:p w14:paraId="03B7F4C8" w14:textId="373798CF" w:rsidR="00B10FA2" w:rsidRDefault="00DC2D63" w:rsidP="00C06976">
      <w:pPr>
        <w:pStyle w:val="ListParagraph"/>
        <w:numPr>
          <w:ilvl w:val="0"/>
          <w:numId w:val="20"/>
        </w:numPr>
        <w:spacing w:before="120" w:after="0" w:line="280" w:lineRule="atLeast"/>
      </w:pPr>
      <w:r>
        <w:t>Base microzone</w:t>
      </w:r>
      <w:r w:rsidR="00B10FA2">
        <w:t xml:space="preserve"> file (obtained from emp</w:t>
      </w:r>
      <w:r>
        <w:t>loyment and enrollment allocation process)</w:t>
      </w:r>
    </w:p>
    <w:p w14:paraId="43364CFC" w14:textId="3E008906" w:rsidR="00B10FA2" w:rsidRDefault="00DC2D63" w:rsidP="00C06976">
      <w:pPr>
        <w:pStyle w:val="ListParagraph"/>
        <w:numPr>
          <w:ilvl w:val="0"/>
          <w:numId w:val="20"/>
        </w:numPr>
        <w:spacing w:before="120" w:after="0" w:line="280" w:lineRule="atLeast"/>
      </w:pPr>
      <w:r>
        <w:t>Street i</w:t>
      </w:r>
      <w:r w:rsidR="00DB5CF9">
        <w:t>ntersections file</w:t>
      </w:r>
    </w:p>
    <w:p w14:paraId="51F88F74" w14:textId="0D960281" w:rsidR="00DB5CF9" w:rsidRDefault="00DB5CF9" w:rsidP="00C06976">
      <w:pPr>
        <w:pStyle w:val="ListParagraph"/>
        <w:numPr>
          <w:ilvl w:val="0"/>
          <w:numId w:val="20"/>
        </w:numPr>
        <w:spacing w:before="120" w:after="0" w:line="280" w:lineRule="atLeast"/>
      </w:pPr>
      <w:r>
        <w:t>Transit stops file</w:t>
      </w:r>
    </w:p>
    <w:p w14:paraId="1FC3CE8E" w14:textId="205ECE41" w:rsidR="00DB5CF9" w:rsidRDefault="00DB5CF9" w:rsidP="00C06976">
      <w:pPr>
        <w:pStyle w:val="ListParagraph"/>
        <w:numPr>
          <w:ilvl w:val="0"/>
          <w:numId w:val="20"/>
        </w:numPr>
        <w:spacing w:before="120" w:after="0" w:line="280" w:lineRule="atLeast"/>
      </w:pPr>
      <w:r>
        <w:t>Network nodes file</w:t>
      </w:r>
      <w:r w:rsidR="00B12DBD">
        <w:t xml:space="preserve"> (for all streets network based short trip distances)</w:t>
      </w:r>
    </w:p>
    <w:p w14:paraId="35D7E07F" w14:textId="701B5FF6" w:rsidR="00DB5CF9" w:rsidRDefault="00DB5CF9" w:rsidP="00C06976">
      <w:pPr>
        <w:pStyle w:val="ListParagraph"/>
        <w:numPr>
          <w:ilvl w:val="0"/>
          <w:numId w:val="20"/>
        </w:numPr>
        <w:spacing w:before="120" w:after="0" w:line="280" w:lineRule="atLeast"/>
      </w:pPr>
      <w:r>
        <w:t>Node-to-node shortest path distance file</w:t>
      </w:r>
      <w:r w:rsidR="00B12DBD">
        <w:t xml:space="preserve"> (for all streets network based short trip distances)</w:t>
      </w:r>
    </w:p>
    <w:p w14:paraId="07A19519" w14:textId="29291C99" w:rsidR="00517251" w:rsidRDefault="001018B6" w:rsidP="00DB5CF9">
      <w:pPr>
        <w:spacing w:before="120" w:after="0" w:line="280" w:lineRule="atLeast"/>
      </w:pPr>
      <w:r>
        <w:t>If all streets network based short trip distances need to be used, the buffering program, i</w:t>
      </w:r>
      <w:r w:rsidR="00517251">
        <w:t>n addition</w:t>
      </w:r>
      <w:r w:rsidR="0079607A">
        <w:t xml:space="preserve"> to the buffered file</w:t>
      </w:r>
      <w:r w:rsidR="00517251">
        <w:t xml:space="preserve">, </w:t>
      </w:r>
      <w:r w:rsidR="00894D7E">
        <w:t xml:space="preserve">outputs/uses </w:t>
      </w:r>
      <w:r w:rsidR="00517251">
        <w:t>following four intermediate files:</w:t>
      </w:r>
    </w:p>
    <w:p w14:paraId="1B425AEC" w14:textId="273444F2" w:rsidR="00517251" w:rsidRDefault="00517251" w:rsidP="002E4AF9">
      <w:pPr>
        <w:pStyle w:val="ListParagraph"/>
        <w:numPr>
          <w:ilvl w:val="0"/>
          <w:numId w:val="63"/>
        </w:numPr>
        <w:spacing w:before="120" w:after="0" w:line="280" w:lineRule="atLeast"/>
      </w:pPr>
      <w:r>
        <w:t>External node file</w:t>
      </w:r>
    </w:p>
    <w:p w14:paraId="5BA6C083" w14:textId="5FB7F45B" w:rsidR="00517251" w:rsidRDefault="00517251" w:rsidP="002E4AF9">
      <w:pPr>
        <w:pStyle w:val="ListParagraph"/>
        <w:numPr>
          <w:ilvl w:val="0"/>
          <w:numId w:val="63"/>
        </w:numPr>
        <w:spacing w:before="120" w:after="0" w:line="280" w:lineRule="atLeast"/>
      </w:pPr>
      <w:r>
        <w:t>Parcel node file</w:t>
      </w:r>
    </w:p>
    <w:p w14:paraId="1B45CC36" w14:textId="646CED5D" w:rsidR="00517251" w:rsidRDefault="00517251" w:rsidP="002E4AF9">
      <w:pPr>
        <w:pStyle w:val="ListParagraph"/>
        <w:numPr>
          <w:ilvl w:val="0"/>
          <w:numId w:val="63"/>
        </w:numPr>
        <w:spacing w:before="120" w:after="0" w:line="280" w:lineRule="atLeast"/>
      </w:pPr>
      <w:r>
        <w:t>Intersection node file</w:t>
      </w:r>
    </w:p>
    <w:p w14:paraId="2F261E80" w14:textId="41DAF2F5" w:rsidR="00517251" w:rsidRDefault="00517251" w:rsidP="002E4AF9">
      <w:pPr>
        <w:pStyle w:val="ListParagraph"/>
        <w:numPr>
          <w:ilvl w:val="0"/>
          <w:numId w:val="63"/>
        </w:numPr>
        <w:spacing w:before="120" w:after="0" w:line="280" w:lineRule="atLeast"/>
      </w:pPr>
      <w:r>
        <w:t>Stop to node correspondence</w:t>
      </w:r>
    </w:p>
    <w:p w14:paraId="1A7A1B17" w14:textId="38E06DBA" w:rsidR="00894D7E" w:rsidRDefault="00894D7E" w:rsidP="00DB5CF9">
      <w:pPr>
        <w:spacing w:before="120" w:after="0" w:line="280" w:lineRule="atLeast"/>
      </w:pPr>
      <w:r>
        <w:t xml:space="preserve">In the GUI, it is required to provide file names for these intermediate outputs. </w:t>
      </w:r>
      <w:r w:rsidR="007C438B">
        <w:t>The</w:t>
      </w:r>
      <w:r w:rsidR="00256B10">
        <w:t xml:space="preserve"> outputs can be used to save time in the next run. However, in</w:t>
      </w:r>
      <w:r>
        <w:t xml:space="preserve"> the</w:t>
      </w:r>
      <w:r w:rsidR="00256B10">
        <w:t xml:space="preserve"> present</w:t>
      </w:r>
      <w:r>
        <w:t xml:space="preserve"> ABM setup, </w:t>
      </w:r>
      <w:r w:rsidR="00256B10">
        <w:t xml:space="preserve">this functionality is </w:t>
      </w:r>
      <w:r w:rsidR="00F12A9D">
        <w:t>disabl</w:t>
      </w:r>
      <w:r w:rsidR="00256B10">
        <w:t>ed</w:t>
      </w:r>
      <w:r w:rsidR="00B848F0">
        <w:t xml:space="preserve"> and the </w:t>
      </w:r>
      <w:r w:rsidR="00602D0B">
        <w:t>intermediate files (except parcel node file) are not produced by the tool</w:t>
      </w:r>
      <w:r w:rsidR="00B848F0">
        <w:t>.</w:t>
      </w:r>
      <w:r w:rsidR="006305E4">
        <w:t xml:space="preserve"> The parcel node file is </w:t>
      </w:r>
      <w:r w:rsidR="009F4B47">
        <w:t>generated because</w:t>
      </w:r>
      <w:r w:rsidR="006305E4">
        <w:t xml:space="preserve"> it is later used in DaySim.</w:t>
      </w:r>
    </w:p>
    <w:p w14:paraId="6008F23B" w14:textId="0C220971" w:rsidR="00A73A4B" w:rsidRDefault="00070934" w:rsidP="00DB5CF9">
      <w:pPr>
        <w:spacing w:before="120" w:after="0" w:line="280" w:lineRule="atLeast"/>
      </w:pPr>
      <w:r>
        <w:t xml:space="preserve">Note that it is essential that the buffer measures used in application are consistent with those used for the original model estimation.  Thus, when preparing new buffer measures, users should not modify the settings in the buffering tool control file.  </w:t>
      </w:r>
    </w:p>
    <w:p w14:paraId="5D811D24" w14:textId="6D88FEA5" w:rsidR="000050C9" w:rsidRDefault="000050C9" w:rsidP="000050C9">
      <w:pPr>
        <w:pStyle w:val="Heading4"/>
      </w:pPr>
      <w:r>
        <w:t>Buffer Calculations</w:t>
      </w:r>
    </w:p>
    <w:p w14:paraId="09932898" w14:textId="008A7057" w:rsidR="000050C9" w:rsidRDefault="00912697" w:rsidP="000050C9">
      <w:pPr>
        <w:pStyle w:val="BodyParagraph"/>
      </w:pPr>
      <w:r>
        <w:t>As mentioned earlier, buffer variables</w:t>
      </w:r>
      <w:r w:rsidR="00A73A4B">
        <w:t xml:space="preserve"> for a microzone</w:t>
      </w:r>
      <w:r>
        <w:t xml:space="preserve"> are calculated by summing l</w:t>
      </w:r>
      <w:r w:rsidR="00A73A4B">
        <w:t>and use variables of all microzones</w:t>
      </w:r>
      <w:r>
        <w:t xml:space="preserve"> within </w:t>
      </w:r>
      <w:r w:rsidR="00B32D9D">
        <w:t xml:space="preserve">a certain buffer distance of the </w:t>
      </w:r>
      <w:r w:rsidR="00E90DC4">
        <w:t xml:space="preserve">particular </w:t>
      </w:r>
      <w:r w:rsidR="00A73A4B">
        <w:t>microzone</w:t>
      </w:r>
      <w:r w:rsidR="00B32D9D">
        <w:t xml:space="preserve">. </w:t>
      </w:r>
      <w:r w:rsidRPr="00912697">
        <w:t>In the past, buffer calculations have used a “flat” buffer, using a certain radius, e.g. ¼ mile, and counting everything within that radius and nothing outside the radius. That approach is simple, but has the disadvantages that (a) it weights all opportunities within the buffer the same, whereas in reality the land use that is very close by will tend to have more influence on behavior than the land use at the edge of the buffer, and (b) there can be “cliff effects” if a large development is located near the edge of the buffer.  In the latter case, the measures become sensitive to the somewhat arbitrary specification of the buffer size, and to</w:t>
      </w:r>
      <w:r w:rsidR="00122C21">
        <w:t xml:space="preserve"> the rules </w:t>
      </w:r>
      <w:r w:rsidR="00122C21">
        <w:lastRenderedPageBreak/>
        <w:t>used to deal with microzones</w:t>
      </w:r>
      <w:r w:rsidRPr="00912697">
        <w:t xml:space="preserve"> that straddle the buffer boundary. This tends to add random “noise” to the buffer measures.</w:t>
      </w:r>
    </w:p>
    <w:p w14:paraId="6F635E19" w14:textId="42357AF6" w:rsidR="00A73A4B" w:rsidRDefault="00534D10" w:rsidP="000050C9">
      <w:pPr>
        <w:pStyle w:val="BodyParagraph"/>
      </w:pPr>
      <w:r w:rsidRPr="00534D10">
        <w:t xml:space="preserve">The buffering </w:t>
      </w:r>
      <w:r w:rsidR="00E90DC4">
        <w:t>tool</w:t>
      </w:r>
      <w:r w:rsidRPr="00534D10">
        <w:t xml:space="preserve"> can be set to use flat buffering, or a distance-decay buffer, in which each buffered item is weighted according to the distance from the ori</w:t>
      </w:r>
      <w:r w:rsidR="00122C21">
        <w:t>gin microzone</w:t>
      </w:r>
      <w:r w:rsidRPr="00534D10">
        <w:t xml:space="preserve"> centroid.  There are two options provided for the weighting function: a logistic function and a negative exponential function.  The logistic form is recommended because its shape is more representative of typical behavioral models that use logistic functions</w:t>
      </w:r>
      <w:r>
        <w:t>.</w:t>
      </w:r>
    </w:p>
    <w:p w14:paraId="28611737" w14:textId="3FD0B9BB" w:rsidR="00534D10" w:rsidRDefault="00534D10" w:rsidP="000050C9">
      <w:pPr>
        <w:pStyle w:val="BodyParagraph"/>
      </w:pPr>
      <w:r>
        <w:t>The buffering program simultaneously calculates all the buffer variables for two different buffer sizes. The reason for this is that the DaySim choice models use smaller buffers for some variables (e.g. those that represent attractiveness of walk trips), and larger buffers for some other variables (e.g. those that represent attractiveness of bike trips, or more general neighborhood effects).</w:t>
      </w:r>
    </w:p>
    <w:p w14:paraId="7442C01B" w14:textId="58625CD0" w:rsidR="00534D10" w:rsidRPr="000050C9" w:rsidRDefault="00534D10" w:rsidP="000050C9">
      <w:pPr>
        <w:pStyle w:val="BodyParagraph"/>
      </w:pPr>
      <w:r>
        <w:t>For distance decay buffering, the user specifies three parameters for each buffer: (1) the distance parameter, (2) the offset parameter, and (3) the slope parameter (the latter two are used only for logistic buffering). The parameters and equation for the logistic curves used for DaySim model estimation and calibr</w:t>
      </w:r>
      <w:r w:rsidR="00070934">
        <w:t xml:space="preserve">ation are listed below. It is necessary </w:t>
      </w:r>
      <w:r>
        <w:t>that these same parameters be used for model application.</w:t>
      </w:r>
    </w:p>
    <w:p w14:paraId="0724ACF0" w14:textId="77777777" w:rsidR="00534D10" w:rsidRPr="00534D10" w:rsidRDefault="00534D10" w:rsidP="00534D10">
      <w:pPr>
        <w:pStyle w:val="BodyParagraph"/>
        <w:rPr>
          <w:b/>
        </w:rPr>
      </w:pPr>
      <w:r w:rsidRPr="00534D10">
        <w:rPr>
          <w:b/>
        </w:rPr>
        <w:t>Parameter</w:t>
      </w:r>
      <w:r w:rsidRPr="00534D10">
        <w:rPr>
          <w:b/>
        </w:rPr>
        <w:tab/>
      </w:r>
      <w:r w:rsidRPr="00534D10">
        <w:rPr>
          <w:b/>
        </w:rPr>
        <w:tab/>
        <w:t>Buffer 1</w:t>
      </w:r>
      <w:r w:rsidRPr="00534D10">
        <w:rPr>
          <w:b/>
        </w:rPr>
        <w:tab/>
      </w:r>
      <w:r w:rsidRPr="00534D10">
        <w:rPr>
          <w:b/>
        </w:rPr>
        <w:tab/>
        <w:t>Buffer 2</w:t>
      </w:r>
    </w:p>
    <w:p w14:paraId="250B2325" w14:textId="77777777" w:rsidR="00534D10" w:rsidRPr="00534D10" w:rsidRDefault="00534D10" w:rsidP="00534D10">
      <w:pPr>
        <w:pStyle w:val="BodyParagraph"/>
      </w:pPr>
      <w:r w:rsidRPr="00534D10">
        <w:t>Inflection</w:t>
      </w:r>
      <w:r w:rsidRPr="00534D10">
        <w:tab/>
      </w:r>
      <w:r w:rsidRPr="00534D10">
        <w:tab/>
        <w:t>BDIST1 = 660 (ft)</w:t>
      </w:r>
      <w:r w:rsidRPr="00534D10">
        <w:tab/>
        <w:t>BDIST2 = 1320 (ft)</w:t>
      </w:r>
    </w:p>
    <w:p w14:paraId="374FFF82" w14:textId="77777777" w:rsidR="00534D10" w:rsidRPr="00534D10" w:rsidRDefault="00534D10" w:rsidP="00534D10">
      <w:pPr>
        <w:pStyle w:val="BodyParagraph"/>
      </w:pPr>
      <w:r w:rsidRPr="00534D10">
        <w:t>Offset</w:t>
      </w:r>
      <w:r w:rsidRPr="00534D10">
        <w:tab/>
      </w:r>
      <w:r w:rsidRPr="00534D10">
        <w:tab/>
      </w:r>
      <w:r w:rsidRPr="00534D10">
        <w:tab/>
        <w:t>BOFFS1 = 2640 (ft)</w:t>
      </w:r>
      <w:r w:rsidRPr="00534D10">
        <w:tab/>
        <w:t>BOFFS2 = 2640 (ft)</w:t>
      </w:r>
    </w:p>
    <w:p w14:paraId="1309F97E" w14:textId="5D7F8C07" w:rsidR="00534D10" w:rsidRPr="00534D10" w:rsidRDefault="00E90DC4" w:rsidP="00534D10">
      <w:pPr>
        <w:pStyle w:val="BodyParagraph"/>
      </w:pPr>
      <w:r>
        <w:t>Slope</w:t>
      </w:r>
      <w:r>
        <w:tab/>
      </w:r>
      <w:r>
        <w:tab/>
      </w:r>
      <w:r>
        <w:tab/>
        <w:t>DECAY1 = 0.76</w:t>
      </w:r>
      <w:r>
        <w:tab/>
      </w:r>
      <w:r w:rsidR="00534D10" w:rsidRPr="00534D10">
        <w:t>DECAY2 = 0.76</w:t>
      </w:r>
    </w:p>
    <w:p w14:paraId="00B51365" w14:textId="77777777" w:rsidR="00534D10" w:rsidRPr="00534D10" w:rsidRDefault="00534D10" w:rsidP="00534D10">
      <w:pPr>
        <w:pStyle w:val="BodyParagraph"/>
      </w:pPr>
      <w:r w:rsidRPr="00534D10">
        <w:t>The equation is:</w:t>
      </w:r>
    </w:p>
    <w:p w14:paraId="3DB5BB25" w14:textId="77777777" w:rsidR="00534D10" w:rsidRPr="00534D10" w:rsidRDefault="00534D10" w:rsidP="00534D10">
      <w:pPr>
        <w:pStyle w:val="BodyParagraph"/>
      </w:pPr>
      <w:r w:rsidRPr="00534D10">
        <w:t xml:space="preserve">Weight = MIN(1, (1 +  Exp(DECAY – 0.5 + BOFFS/5280)) </w:t>
      </w:r>
    </w:p>
    <w:p w14:paraId="7FD94FC8" w14:textId="77777777" w:rsidR="00534D10" w:rsidRPr="00534D10" w:rsidRDefault="00534D10" w:rsidP="00534D10">
      <w:pPr>
        <w:pStyle w:val="BodyParagraph"/>
      </w:pPr>
      <w:r w:rsidRPr="00534D10">
        <w:t xml:space="preserve">  / (1 + Exp(DECAY * (Distance/BDIST – 0.5 – BOFFS/5280))))</w:t>
      </w:r>
    </w:p>
    <w:p w14:paraId="769CDEDF" w14:textId="0671F5E4" w:rsidR="00B10FA2" w:rsidRDefault="00534D10" w:rsidP="00BB0E22">
      <w:pPr>
        <w:pStyle w:val="BodyParagraph"/>
      </w:pPr>
      <w:r>
        <w:t>Distance is the distance, in feet, from the origin</w:t>
      </w:r>
      <w:r w:rsidR="00122C21">
        <w:t xml:space="preserve"> </w:t>
      </w:r>
      <w:r w:rsidR="00FA581D">
        <w:t>microzone</w:t>
      </w:r>
      <w:r w:rsidR="00DB7813">
        <w:t xml:space="preserve"> </w:t>
      </w:r>
      <w:r w:rsidR="00122C21">
        <w:t xml:space="preserve">to any other </w:t>
      </w:r>
      <w:r w:rsidR="00FA581D">
        <w:t>microzone whose calculation is explained in the next paragraph.</w:t>
      </w:r>
      <w:r w:rsidR="00DB7813">
        <w:t xml:space="preserve">. </w:t>
      </w:r>
    </w:p>
    <w:p w14:paraId="09A4DDA1" w14:textId="5F2CCE72" w:rsidR="00806BCB" w:rsidRDefault="00806BCB" w:rsidP="00806BCB">
      <w:pPr>
        <w:pStyle w:val="Caption"/>
        <w:keepNext/>
      </w:pPr>
      <w:bookmarkStart w:id="3900" w:name="_Toc441592909"/>
      <w:r>
        <w:lastRenderedPageBreak/>
        <w:t xml:space="preserve">Figure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3</w:t>
      </w:r>
      <w:r w:rsidR="008F26F5">
        <w:rPr>
          <w:noProof/>
        </w:rPr>
        <w:fldChar w:fldCharType="end"/>
      </w:r>
      <w:r>
        <w:t>. Buffer1 and buffer2 distance decay weights</w:t>
      </w:r>
      <w:bookmarkEnd w:id="3900"/>
    </w:p>
    <w:p w14:paraId="1124F0A5" w14:textId="77777777" w:rsidR="00806BCB" w:rsidRDefault="008F441C" w:rsidP="00806BCB">
      <w:pPr>
        <w:pStyle w:val="BodyParagraph"/>
        <w:keepNext/>
      </w:pPr>
      <w:r>
        <w:rPr>
          <w:noProof/>
        </w:rPr>
        <w:drawing>
          <wp:inline distT="0" distB="0" distL="0" distR="0" wp14:anchorId="7CEF5B99" wp14:editId="6B995488">
            <wp:extent cx="4762500" cy="1962150"/>
            <wp:effectExtent l="0" t="0" r="19050" b="1905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B67E874" w14:textId="77777777" w:rsidR="00534D10" w:rsidRPr="00534D10" w:rsidRDefault="00534D10" w:rsidP="00534D10">
      <w:pPr>
        <w:pStyle w:val="BodyParagraph"/>
      </w:pPr>
      <w:r w:rsidRPr="00534D10">
        <w:t>The buffering program also gives the user three options as to how distances are calculated within the buffering program:</w:t>
      </w:r>
    </w:p>
    <w:p w14:paraId="7C4D6B8D" w14:textId="77777777" w:rsidR="00534D10" w:rsidRPr="00534D10" w:rsidRDefault="00534D10" w:rsidP="00F10469">
      <w:pPr>
        <w:pStyle w:val="BodyParagraph"/>
        <w:numPr>
          <w:ilvl w:val="0"/>
          <w:numId w:val="9"/>
        </w:numPr>
      </w:pPr>
      <w:r w:rsidRPr="00534D10">
        <w:t>Use crow-fly distance between the XY coordinates</w:t>
      </w:r>
    </w:p>
    <w:p w14:paraId="4123F004" w14:textId="322B6F4F" w:rsidR="00534D10" w:rsidRPr="00534D10" w:rsidRDefault="00534D10" w:rsidP="00F10469">
      <w:pPr>
        <w:pStyle w:val="BodyParagraph"/>
        <w:numPr>
          <w:ilvl w:val="0"/>
          <w:numId w:val="9"/>
        </w:numPr>
      </w:pPr>
      <w:r w:rsidRPr="00534D10">
        <w:t>Use interpolation with a “circ</w:t>
      </w:r>
      <w:r w:rsidR="00122C21">
        <w:t>uity surface” around each microzone</w:t>
      </w:r>
      <w:r w:rsidRPr="00534D10">
        <w:t>.</w:t>
      </w:r>
    </w:p>
    <w:p w14:paraId="1ABBA398" w14:textId="5EE7E39F" w:rsidR="00534D10" w:rsidRPr="00534D10" w:rsidRDefault="00534D10" w:rsidP="00F10469">
      <w:pPr>
        <w:pStyle w:val="BodyParagraph"/>
        <w:numPr>
          <w:ilvl w:val="0"/>
          <w:numId w:val="9"/>
        </w:numPr>
      </w:pPr>
      <w:r w:rsidRPr="00534D10">
        <w:t>Use shortest path d</w:t>
      </w:r>
      <w:r w:rsidR="008812BA">
        <w:t xml:space="preserve">istance between the nearest all </w:t>
      </w:r>
      <w:r w:rsidRPr="00534D10">
        <w:t>street network nodes.</w:t>
      </w:r>
    </w:p>
    <w:p w14:paraId="47F0F2DD" w14:textId="0E18D949" w:rsidR="00DB7813" w:rsidRDefault="00DB7813" w:rsidP="00534D10">
      <w:pPr>
        <w:pStyle w:val="BodyParagraph"/>
      </w:pPr>
      <w:r>
        <w:t>Note that in option 1, because the buffer distance is calculated using XY coordinates from centroid to centroi</w:t>
      </w:r>
      <w:r w:rsidR="00122C21">
        <w:t xml:space="preserve">d for </w:t>
      </w:r>
      <w:r>
        <w:t>microzones, buffering may</w:t>
      </w:r>
      <w:r w:rsidR="00122C21">
        <w:t xml:space="preserve"> not be very accurate for microzone</w:t>
      </w:r>
      <w:r>
        <w:t>s that are very large compared to the size of the buffer.</w:t>
      </w:r>
    </w:p>
    <w:p w14:paraId="396C2285" w14:textId="67B19F75" w:rsidR="00C322D2" w:rsidRDefault="00E90DC4" w:rsidP="00534D10">
      <w:pPr>
        <w:pStyle w:val="BodyParagraph"/>
      </w:pPr>
      <w:r>
        <w:t xml:space="preserve">Option </w:t>
      </w:r>
      <w:r w:rsidR="00534D10" w:rsidRPr="00534D10">
        <w:t>3 provide</w:t>
      </w:r>
      <w:r>
        <w:t>s most</w:t>
      </w:r>
      <w:r w:rsidR="00534D10" w:rsidRPr="00534D10">
        <w:t xml:space="preserve"> accurate distances that take into account obstacles and di</w:t>
      </w:r>
      <w:r>
        <w:t>rectness in the street network</w:t>
      </w:r>
      <w:r w:rsidR="00847644">
        <w:t xml:space="preserve"> and is </w:t>
      </w:r>
      <w:r w:rsidR="00DB7813">
        <w:t>preferable is the required data exists</w:t>
      </w:r>
      <w:r w:rsidR="00847644">
        <w:t>.</w:t>
      </w:r>
      <w:r w:rsidR="008532D3">
        <w:t xml:space="preserve"> </w:t>
      </w:r>
      <w:r w:rsidR="00C322D2">
        <w:t>The following steps are involved in buffering using</w:t>
      </w:r>
      <w:r w:rsidR="008812BA">
        <w:t xml:space="preserve"> distance decay weights and all </w:t>
      </w:r>
      <w:r w:rsidR="00C322D2">
        <w:t>streets network distances:</w:t>
      </w:r>
    </w:p>
    <w:p w14:paraId="5AF07622" w14:textId="5FBA9AB6" w:rsidR="00C322D2" w:rsidRDefault="008532D3" w:rsidP="00F10469">
      <w:pPr>
        <w:pStyle w:val="BodyParagraph"/>
        <w:numPr>
          <w:ilvl w:val="0"/>
          <w:numId w:val="10"/>
        </w:numPr>
      </w:pPr>
      <w:r>
        <w:t>The buffering t</w:t>
      </w:r>
      <w:r w:rsidR="00122C21">
        <w:t>ool first associates each microzone</w:t>
      </w:r>
      <w:r>
        <w:t xml:space="preserve"> with the nearest network node</w:t>
      </w:r>
      <w:r w:rsidR="00122C21">
        <w:t xml:space="preserve"> and creates a microzone</w:t>
      </w:r>
      <w:r w:rsidR="00C322D2">
        <w:t>-node correspondence</w:t>
      </w:r>
      <w:r>
        <w:t>.</w:t>
      </w:r>
    </w:p>
    <w:p w14:paraId="647682E0" w14:textId="7FA05555" w:rsidR="00C322D2" w:rsidRDefault="00122C21" w:rsidP="00122C21">
      <w:pPr>
        <w:pStyle w:val="BodyParagraph"/>
        <w:numPr>
          <w:ilvl w:val="0"/>
          <w:numId w:val="10"/>
        </w:numPr>
      </w:pPr>
      <w:r>
        <w:t>Multiple microzone</w:t>
      </w:r>
      <w:r w:rsidR="008532D3">
        <w:t>s may be associated with a si</w:t>
      </w:r>
      <w:r>
        <w:t>ngle node and so the base microzone</w:t>
      </w:r>
      <w:r w:rsidR="008532D3">
        <w:t xml:space="preserve"> file is reduced to node level by </w:t>
      </w:r>
      <w:r>
        <w:t>aggregating data from all microzone</w:t>
      </w:r>
      <w:r w:rsidR="008532D3">
        <w:t xml:space="preserve">s that are associated with the same node. </w:t>
      </w:r>
    </w:p>
    <w:p w14:paraId="3D21B1E9" w14:textId="3314EAA8" w:rsidR="00C322D2" w:rsidRDefault="008532D3" w:rsidP="00F10469">
      <w:pPr>
        <w:pStyle w:val="BodyParagraph"/>
        <w:numPr>
          <w:ilvl w:val="0"/>
          <w:numId w:val="10"/>
        </w:numPr>
      </w:pPr>
      <w:r>
        <w:t>Other items such as open spaces/parks and transit stops are also associated with the closest network nod</w:t>
      </w:r>
      <w:r w:rsidR="00DB7813">
        <w:t>e</w:t>
      </w:r>
      <w:r>
        <w:t xml:space="preserve">s. </w:t>
      </w:r>
    </w:p>
    <w:p w14:paraId="1EE63E3B" w14:textId="287C0E38" w:rsidR="00C322D2" w:rsidRDefault="008532D3" w:rsidP="00F10469">
      <w:pPr>
        <w:pStyle w:val="BodyParagraph"/>
        <w:numPr>
          <w:ilvl w:val="0"/>
          <w:numId w:val="10"/>
        </w:numPr>
      </w:pPr>
      <w:r>
        <w:t>At this point, buffering calculations are all done at the no</w:t>
      </w:r>
      <w:r w:rsidR="008812BA">
        <w:t xml:space="preserve">de level since node-to-node all </w:t>
      </w:r>
      <w:r>
        <w:t>street network distance are available. For node pairs that are not within 3 miles of each other, Euclidean distance calculated from XY coordinates is used.</w:t>
      </w:r>
      <w:r w:rsidR="00C322D2">
        <w:t xml:space="preserve"> Buffer variables for a particular node are calculated by obtaining the weighted sum of land-use variables of all the nodes with the chosen buffer distance. The calculation of distance weights has been described earlier.</w:t>
      </w:r>
    </w:p>
    <w:p w14:paraId="2B7FC567" w14:textId="6273BE92" w:rsidR="00534D10" w:rsidRDefault="00C322D2" w:rsidP="00F10469">
      <w:pPr>
        <w:pStyle w:val="BodyParagraph"/>
        <w:numPr>
          <w:ilvl w:val="0"/>
          <w:numId w:val="10"/>
        </w:numPr>
      </w:pPr>
      <w:del w:id="3901" w:author="Nagendra Dhakar" w:date="2016-01-26T16:08:00Z">
        <w:r w:rsidDel="00DA376F">
          <w:delText xml:space="preserve"> </w:delText>
        </w:r>
      </w:del>
      <w:r>
        <w:t xml:space="preserve">Once the buffer calculations at the node level are complete, the buffer variables are </w:t>
      </w:r>
      <w:del w:id="3902" w:author="Nagendra Dhakar" w:date="2016-01-26T16:08:00Z">
        <w:r w:rsidR="00122C21" w:rsidDel="00DA376F">
          <w:delText xml:space="preserve">then </w:delText>
        </w:r>
      </w:del>
      <w:r w:rsidR="00122C21">
        <w:t>then transferred to microzones using the microzone</w:t>
      </w:r>
      <w:r>
        <w:t>-nod</w:t>
      </w:r>
      <w:r w:rsidR="008B1EDC">
        <w:t>e correspondence created in step 1</w:t>
      </w:r>
      <w:r>
        <w:t>.</w:t>
      </w:r>
    </w:p>
    <w:p w14:paraId="4555B5BE" w14:textId="29E0E098" w:rsidR="00193869" w:rsidRDefault="00193869" w:rsidP="00193869">
      <w:pPr>
        <w:pStyle w:val="BodyParagraph"/>
      </w:pPr>
      <w:r>
        <w:lastRenderedPageBreak/>
        <w:t xml:space="preserve">It should also be noted that </w:t>
      </w:r>
      <w:r w:rsidR="00DB7813">
        <w:t xml:space="preserve">in case of option 3, </w:t>
      </w:r>
      <w:r>
        <w:t>during the buffering process</w:t>
      </w:r>
      <w:r w:rsidR="00DB7813">
        <w:t>,</w:t>
      </w:r>
      <w:r>
        <w:t xml:space="preserve"> two binary files that have information about node-to-node network shortest path distances are output so the DaySim can use them for simulation of short trips.</w:t>
      </w:r>
    </w:p>
    <w:p w14:paraId="447AF4CA" w14:textId="1B6BA99E" w:rsidR="00DB7813" w:rsidRDefault="00DB7813" w:rsidP="00193869">
      <w:pPr>
        <w:pStyle w:val="BodyParagraph"/>
      </w:pPr>
      <w:r>
        <w:t>The following steps are involved in buffering using distance decay weights and XY/Euclidean distance:</w:t>
      </w:r>
    </w:p>
    <w:p w14:paraId="77A54C43" w14:textId="0511BFA8" w:rsidR="00DB7813" w:rsidRDefault="00DB7813" w:rsidP="00C06976">
      <w:pPr>
        <w:pStyle w:val="BodyParagraph"/>
        <w:numPr>
          <w:ilvl w:val="0"/>
          <w:numId w:val="14"/>
        </w:numPr>
      </w:pPr>
      <w:r>
        <w:t>Calculate distance weights using the logistic decay equation described earlier.</w:t>
      </w:r>
    </w:p>
    <w:p w14:paraId="23DE39BB" w14:textId="54646C72" w:rsidR="00534D10" w:rsidRDefault="00DB7813" w:rsidP="00C06976">
      <w:pPr>
        <w:pStyle w:val="BodyParagraph"/>
        <w:numPr>
          <w:ilvl w:val="0"/>
          <w:numId w:val="14"/>
        </w:numPr>
      </w:pPr>
      <w:r>
        <w:t>Calculate b</w:t>
      </w:r>
      <w:r w:rsidR="00070934">
        <w:t xml:space="preserve">uffer variables for each </w:t>
      </w:r>
      <w:r>
        <w:t xml:space="preserve">microzone by counting land-use attributes of the </w:t>
      </w:r>
      <w:r w:rsidR="00FC51AE">
        <w:t xml:space="preserve">surrounding </w:t>
      </w:r>
      <w:r>
        <w:t xml:space="preserve">microzones </w:t>
      </w:r>
      <w:r w:rsidR="00FC51AE">
        <w:t>by getting their centroid distances (Euclidean) from that of th</w:t>
      </w:r>
      <w:r w:rsidR="00122C21">
        <w:t>e microzone</w:t>
      </w:r>
      <w:r w:rsidR="00FC51AE">
        <w:t xml:space="preserve"> under consideration and weighting by the corresponding distance weights.</w:t>
      </w:r>
    </w:p>
    <w:p w14:paraId="38A0225F" w14:textId="6D090DDA" w:rsidR="00BA49AC" w:rsidRDefault="00BA49AC" w:rsidP="006549EF">
      <w:pPr>
        <w:pStyle w:val="Heading2"/>
      </w:pPr>
      <w:bookmarkStart w:id="3903" w:name="_Toc441592817"/>
      <w:r>
        <w:t>Synthetic Population</w:t>
      </w:r>
      <w:bookmarkEnd w:id="3903"/>
    </w:p>
    <w:p w14:paraId="0F655797" w14:textId="47F6F8C8" w:rsidR="00070934" w:rsidRPr="00070934" w:rsidRDefault="00070934" w:rsidP="00070934">
      <w:pPr>
        <w:pStyle w:val="BodyParagraph"/>
      </w:pPr>
      <w:bookmarkStart w:id="3904" w:name="OLE_LINK9"/>
      <w:bookmarkStart w:id="3905" w:name="OLE_LINK10"/>
      <w:bookmarkStart w:id="3906" w:name="OLE_LINK34"/>
      <w:r w:rsidRPr="00070934">
        <w:t>The synthetic population is</w:t>
      </w:r>
      <w:r>
        <w:t xml:space="preserve"> comprised of</w:t>
      </w:r>
      <w:r w:rsidRPr="00070934">
        <w:t xml:space="preserve"> list</w:t>
      </w:r>
      <w:r>
        <w:t>s</w:t>
      </w:r>
      <w:r w:rsidRPr="00070934">
        <w:t xml:space="preserve"> o</w:t>
      </w:r>
      <w:r>
        <w:t>f households and persons that are</w:t>
      </w:r>
      <w:r w:rsidRPr="00070934">
        <w:t xml:space="preserve"> based on observed or forecasted distributions of socioeconomic attributes and </w:t>
      </w:r>
      <w:r>
        <w:t xml:space="preserve">are typically </w:t>
      </w:r>
      <w:r w:rsidRPr="00070934">
        <w:t xml:space="preserve">created by sampling </w:t>
      </w:r>
      <w:r>
        <w:t>detailed Census microdata.  These</w:t>
      </w:r>
      <w:r w:rsidRPr="00070934">
        <w:t xml:space="preserve"> list</w:t>
      </w:r>
      <w:r>
        <w:t>s function</w:t>
      </w:r>
      <w:r w:rsidRPr="00070934">
        <w:t xml:space="preserve"> as the basis for all subsequent choice-ma</w:t>
      </w:r>
      <w:r>
        <w:t>king simulated in the activity-based model.</w:t>
      </w:r>
      <w:bookmarkEnd w:id="3904"/>
      <w:bookmarkEnd w:id="3905"/>
      <w:r>
        <w:t xml:space="preserve">  The </w:t>
      </w:r>
      <w:r w:rsidR="00920E45">
        <w:t xml:space="preserve">PopSyn </w:t>
      </w:r>
      <w:r>
        <w:t>synthetic population tool used to generate the synthetic population in</w:t>
      </w:r>
      <w:r w:rsidR="00920E45">
        <w:t>put</w:t>
      </w:r>
      <w:r>
        <w:t xml:space="preserve"> </w:t>
      </w:r>
      <w:r w:rsidR="00920E45">
        <w:t xml:space="preserve">to </w:t>
      </w:r>
      <w:r>
        <w:t>the Nashville Daysim activity-based model system was</w:t>
      </w:r>
      <w:r w:rsidR="00920E45">
        <w:t xml:space="preserve"> developed as part of a separate model development effort, and this is not documented in this user guide.  However, prior to use in the Nashville Daysim activity-based model system, it is necessary to transform this PopSyn-generated synthetic population into the input format required by Daysim.  A simple script has been developed to perform this transportation.</w:t>
      </w:r>
    </w:p>
    <w:bookmarkEnd w:id="3906"/>
    <w:p w14:paraId="6AC23A95" w14:textId="3E6D37D3" w:rsidR="005F5631" w:rsidRDefault="005F5631" w:rsidP="005F5631">
      <w:pPr>
        <w:pStyle w:val="Heading4"/>
      </w:pPr>
      <w:r>
        <w:t>DaySim Person Types</w:t>
      </w:r>
    </w:p>
    <w:p w14:paraId="57F3C8DA" w14:textId="09AD3FFC" w:rsidR="005F5631" w:rsidRDefault="00BC0A7C" w:rsidP="005F5631">
      <w:pPr>
        <w:pStyle w:val="BodyParagraph"/>
      </w:pPr>
      <w:r w:rsidRPr="00BC0A7C">
        <w:t xml:space="preserve">Although person are being modeled in disaggregate form in an ABM, it is often useful to create person type categories. DaySim uses </w:t>
      </w:r>
      <w:r w:rsidR="00E72C5E" w:rsidRPr="00BC0A7C">
        <w:t>eight</w:t>
      </w:r>
      <w:r w:rsidRPr="00BC0A7C">
        <w:t xml:space="preserve"> such person types. Person type categories may be used for various purposes</w:t>
      </w:r>
      <w:r>
        <w:t>:</w:t>
      </w:r>
    </w:p>
    <w:p w14:paraId="373A2282" w14:textId="082E0F5C" w:rsidR="00BC0A7C" w:rsidRDefault="00BC0A7C" w:rsidP="00F10469">
      <w:pPr>
        <w:pStyle w:val="BodyParagraph"/>
        <w:numPr>
          <w:ilvl w:val="0"/>
          <w:numId w:val="8"/>
        </w:numPr>
      </w:pPr>
      <w:r w:rsidRPr="00BC0A7C">
        <w:t>As a basic segmentation for certain models, such as daily activity pattern models</w:t>
      </w:r>
    </w:p>
    <w:p w14:paraId="00593D65" w14:textId="297E7814" w:rsidR="00BC0A7C" w:rsidRDefault="00BC0A7C" w:rsidP="00F10469">
      <w:pPr>
        <w:pStyle w:val="BodyParagraph"/>
        <w:numPr>
          <w:ilvl w:val="0"/>
          <w:numId w:val="8"/>
        </w:numPr>
      </w:pPr>
      <w:r w:rsidRPr="00BC0A7C">
        <w:t>To summarize and compare observed versus estimated data and calibrate models</w:t>
      </w:r>
    </w:p>
    <w:p w14:paraId="73D16CD5" w14:textId="40EBC152" w:rsidR="00BC0A7C" w:rsidRDefault="00BC0A7C" w:rsidP="00F10469">
      <w:pPr>
        <w:pStyle w:val="BodyParagraph"/>
        <w:numPr>
          <w:ilvl w:val="0"/>
          <w:numId w:val="8"/>
        </w:numPr>
      </w:pPr>
      <w:r w:rsidRPr="00BC0A7C">
        <w:t>As explanatory variables in models</w:t>
      </w:r>
    </w:p>
    <w:p w14:paraId="4EFFFF94" w14:textId="586F2FCE" w:rsidR="00BC0A7C" w:rsidRDefault="00BC0A7C" w:rsidP="00F10469">
      <w:pPr>
        <w:pStyle w:val="BodyParagraph"/>
        <w:numPr>
          <w:ilvl w:val="0"/>
          <w:numId w:val="8"/>
        </w:numPr>
      </w:pPr>
      <w:r w:rsidRPr="00BC0A7C">
        <w:t>As constraints on alternatives that are available; for example, work and school activities are only available to workers and student; and driving is restricted by age</w:t>
      </w:r>
    </w:p>
    <w:p w14:paraId="6E32F552" w14:textId="77777777" w:rsidR="00BC0A7C" w:rsidRDefault="00BC0A7C" w:rsidP="00BC0A7C">
      <w:pPr>
        <w:pStyle w:val="BodyParagraph"/>
      </w:pPr>
    </w:p>
    <w:p w14:paraId="064D3443" w14:textId="1CB850BD" w:rsidR="00BC0A7C" w:rsidRDefault="00BC0A7C" w:rsidP="00BC0A7C">
      <w:pPr>
        <w:pStyle w:val="Caption"/>
        <w:rPr>
          <w:bCs w:val="0"/>
          <w:i/>
        </w:rPr>
      </w:pPr>
      <w:bookmarkStart w:id="3907" w:name="_Toc441592962"/>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w:t>
      </w:r>
      <w:r w:rsidR="008F26F5">
        <w:rPr>
          <w:noProof/>
        </w:rPr>
        <w:fldChar w:fldCharType="end"/>
      </w:r>
      <w:r>
        <w:t>. DaySim Person Types</w:t>
      </w:r>
      <w:bookmarkEnd w:id="3907"/>
    </w:p>
    <w:tbl>
      <w:tblPr>
        <w:tblStyle w:val="Style1"/>
        <w:tblW w:w="0" w:type="auto"/>
        <w:tblLook w:val="04A0" w:firstRow="1" w:lastRow="0" w:firstColumn="1" w:lastColumn="0" w:noHBand="0" w:noVBand="1"/>
      </w:tblPr>
      <w:tblGrid>
        <w:gridCol w:w="591"/>
        <w:gridCol w:w="1972"/>
        <w:gridCol w:w="1289"/>
        <w:gridCol w:w="2219"/>
        <w:gridCol w:w="1607"/>
      </w:tblGrid>
      <w:tr w:rsidR="00BC0A7C" w:rsidRPr="008B4546" w14:paraId="77567A16" w14:textId="77777777" w:rsidTr="00CB4F11">
        <w:trPr>
          <w:cnfStyle w:val="100000000000" w:firstRow="1" w:lastRow="0" w:firstColumn="0" w:lastColumn="0" w:oddVBand="0" w:evenVBand="0" w:oddHBand="0" w:evenHBand="0" w:firstRowFirstColumn="0" w:firstRowLastColumn="0" w:lastRowFirstColumn="0" w:lastRowLastColumn="0"/>
          <w:trHeight w:val="315"/>
        </w:trPr>
        <w:tc>
          <w:tcPr>
            <w:tcW w:w="0" w:type="auto"/>
            <w:noWrap/>
            <w:hideMark/>
          </w:tcPr>
          <w:p w14:paraId="5ADA9620" w14:textId="77777777" w:rsidR="00BC0A7C" w:rsidRPr="002E4AF9" w:rsidRDefault="00BC0A7C" w:rsidP="00C84533">
            <w:pPr>
              <w:spacing w:line="240" w:lineRule="auto"/>
              <w:rPr>
                <w:rFonts w:asciiTheme="minorHAnsi" w:hAnsiTheme="minorHAnsi" w:cs="Calibri"/>
                <w:b/>
                <w:bCs/>
                <w:color w:val="000000"/>
              </w:rPr>
            </w:pPr>
            <w:r w:rsidRPr="002E4AF9">
              <w:rPr>
                <w:rFonts w:asciiTheme="minorHAnsi" w:hAnsiTheme="minorHAnsi" w:cs="Calibri"/>
                <w:b/>
                <w:bCs/>
                <w:color w:val="000000"/>
              </w:rPr>
              <w:t> No.</w:t>
            </w:r>
          </w:p>
        </w:tc>
        <w:tc>
          <w:tcPr>
            <w:tcW w:w="0" w:type="auto"/>
            <w:noWrap/>
            <w:hideMark/>
          </w:tcPr>
          <w:p w14:paraId="0EBE34C7" w14:textId="77777777" w:rsidR="00BC0A7C" w:rsidRPr="002E4AF9" w:rsidRDefault="00BC0A7C" w:rsidP="00C84533">
            <w:pPr>
              <w:spacing w:line="240" w:lineRule="auto"/>
              <w:jc w:val="center"/>
              <w:rPr>
                <w:rFonts w:asciiTheme="minorHAnsi" w:hAnsiTheme="minorHAnsi" w:cs="Calibri"/>
                <w:b/>
                <w:bCs/>
                <w:color w:val="000000"/>
              </w:rPr>
            </w:pPr>
            <w:r w:rsidRPr="002E4AF9">
              <w:rPr>
                <w:rFonts w:asciiTheme="minorHAnsi" w:hAnsiTheme="minorHAnsi" w:cs="Calibri"/>
                <w:b/>
                <w:bCs/>
                <w:color w:val="000000"/>
              </w:rPr>
              <w:t>Person Type</w:t>
            </w:r>
          </w:p>
        </w:tc>
        <w:tc>
          <w:tcPr>
            <w:tcW w:w="0" w:type="auto"/>
            <w:noWrap/>
            <w:hideMark/>
          </w:tcPr>
          <w:p w14:paraId="31FB6007" w14:textId="77777777" w:rsidR="00BC0A7C" w:rsidRPr="002E4AF9" w:rsidRDefault="00BC0A7C" w:rsidP="00C84533">
            <w:pPr>
              <w:spacing w:line="240" w:lineRule="auto"/>
              <w:jc w:val="center"/>
              <w:rPr>
                <w:rFonts w:asciiTheme="minorHAnsi" w:hAnsiTheme="minorHAnsi" w:cs="Calibri"/>
                <w:b/>
                <w:bCs/>
                <w:color w:val="000000"/>
              </w:rPr>
            </w:pPr>
            <w:r w:rsidRPr="002E4AF9">
              <w:rPr>
                <w:rFonts w:asciiTheme="minorHAnsi" w:hAnsiTheme="minorHAnsi" w:cs="Calibri"/>
                <w:b/>
                <w:bCs/>
                <w:color w:val="000000"/>
              </w:rPr>
              <w:t>Age</w:t>
            </w:r>
          </w:p>
        </w:tc>
        <w:tc>
          <w:tcPr>
            <w:tcW w:w="0" w:type="auto"/>
            <w:hideMark/>
          </w:tcPr>
          <w:p w14:paraId="139FCD0E" w14:textId="77777777" w:rsidR="00BC0A7C" w:rsidRPr="002E4AF9" w:rsidRDefault="00BC0A7C" w:rsidP="00C84533">
            <w:pPr>
              <w:spacing w:line="240" w:lineRule="auto"/>
              <w:jc w:val="center"/>
              <w:rPr>
                <w:rFonts w:asciiTheme="minorHAnsi" w:hAnsiTheme="minorHAnsi" w:cs="Calibri"/>
                <w:b/>
                <w:bCs/>
                <w:color w:val="000000"/>
              </w:rPr>
            </w:pPr>
            <w:r w:rsidRPr="002E4AF9">
              <w:rPr>
                <w:rFonts w:asciiTheme="minorHAnsi" w:hAnsiTheme="minorHAnsi" w:cs="Calibri"/>
                <w:b/>
                <w:bCs/>
                <w:color w:val="000000"/>
              </w:rPr>
              <w:t>Work Status</w:t>
            </w:r>
          </w:p>
        </w:tc>
        <w:tc>
          <w:tcPr>
            <w:tcW w:w="0" w:type="auto"/>
            <w:hideMark/>
          </w:tcPr>
          <w:p w14:paraId="748A43C3" w14:textId="77777777" w:rsidR="00BC0A7C" w:rsidRPr="002E4AF9" w:rsidRDefault="00BC0A7C" w:rsidP="00C84533">
            <w:pPr>
              <w:spacing w:line="240" w:lineRule="auto"/>
              <w:jc w:val="center"/>
              <w:rPr>
                <w:rFonts w:asciiTheme="minorHAnsi" w:hAnsiTheme="minorHAnsi" w:cs="Calibri"/>
                <w:b/>
                <w:bCs/>
                <w:color w:val="000000"/>
              </w:rPr>
            </w:pPr>
            <w:r w:rsidRPr="002E4AF9">
              <w:rPr>
                <w:rFonts w:asciiTheme="minorHAnsi" w:hAnsiTheme="minorHAnsi" w:cs="Calibri"/>
                <w:b/>
                <w:bCs/>
                <w:color w:val="000000"/>
              </w:rPr>
              <w:t>School Status</w:t>
            </w:r>
          </w:p>
        </w:tc>
      </w:tr>
      <w:tr w:rsidR="00BC0A7C" w:rsidRPr="008B4546" w14:paraId="7AB4793E" w14:textId="77777777" w:rsidTr="00CB4F11">
        <w:trPr>
          <w:trHeight w:val="330"/>
        </w:trPr>
        <w:tc>
          <w:tcPr>
            <w:tcW w:w="0" w:type="auto"/>
            <w:noWrap/>
            <w:hideMark/>
          </w:tcPr>
          <w:p w14:paraId="4B968DB6"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1</w:t>
            </w:r>
          </w:p>
        </w:tc>
        <w:tc>
          <w:tcPr>
            <w:tcW w:w="0" w:type="auto"/>
            <w:noWrap/>
            <w:hideMark/>
          </w:tcPr>
          <w:p w14:paraId="69C7525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Full-time worker</w:t>
            </w:r>
          </w:p>
        </w:tc>
        <w:tc>
          <w:tcPr>
            <w:tcW w:w="0" w:type="auto"/>
            <w:noWrap/>
            <w:hideMark/>
          </w:tcPr>
          <w:p w14:paraId="1EAF8C0F"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18 or more</w:t>
            </w:r>
          </w:p>
        </w:tc>
        <w:tc>
          <w:tcPr>
            <w:tcW w:w="0" w:type="auto"/>
            <w:hideMark/>
          </w:tcPr>
          <w:p w14:paraId="4F9CDFD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Full-time</w:t>
            </w:r>
          </w:p>
        </w:tc>
        <w:tc>
          <w:tcPr>
            <w:tcW w:w="0" w:type="auto"/>
            <w:hideMark/>
          </w:tcPr>
          <w:p w14:paraId="5044CE8B"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None/Part-time</w:t>
            </w:r>
          </w:p>
        </w:tc>
      </w:tr>
      <w:tr w:rsidR="00BC0A7C" w:rsidRPr="008B4546" w14:paraId="043C7C78" w14:textId="77777777" w:rsidTr="00CB4F11">
        <w:trPr>
          <w:trHeight w:val="330"/>
        </w:trPr>
        <w:tc>
          <w:tcPr>
            <w:tcW w:w="0" w:type="auto"/>
            <w:noWrap/>
            <w:hideMark/>
          </w:tcPr>
          <w:p w14:paraId="789C3C0D"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2</w:t>
            </w:r>
          </w:p>
        </w:tc>
        <w:tc>
          <w:tcPr>
            <w:tcW w:w="0" w:type="auto"/>
            <w:noWrap/>
            <w:hideMark/>
          </w:tcPr>
          <w:p w14:paraId="1CB8BABB"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Part-time worker</w:t>
            </w:r>
          </w:p>
        </w:tc>
        <w:tc>
          <w:tcPr>
            <w:tcW w:w="0" w:type="auto"/>
            <w:noWrap/>
            <w:hideMark/>
          </w:tcPr>
          <w:p w14:paraId="75E06315"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18 or more</w:t>
            </w:r>
          </w:p>
        </w:tc>
        <w:tc>
          <w:tcPr>
            <w:tcW w:w="0" w:type="auto"/>
            <w:hideMark/>
          </w:tcPr>
          <w:p w14:paraId="3C4623F3"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Part-time</w:t>
            </w:r>
          </w:p>
        </w:tc>
        <w:tc>
          <w:tcPr>
            <w:tcW w:w="0" w:type="auto"/>
            <w:hideMark/>
          </w:tcPr>
          <w:p w14:paraId="69DDFCEA"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None/Part-time</w:t>
            </w:r>
          </w:p>
        </w:tc>
      </w:tr>
      <w:tr w:rsidR="00BC0A7C" w:rsidRPr="008B4546" w14:paraId="701C3F18" w14:textId="77777777" w:rsidTr="00CB4F11">
        <w:trPr>
          <w:trHeight w:val="330"/>
        </w:trPr>
        <w:tc>
          <w:tcPr>
            <w:tcW w:w="0" w:type="auto"/>
            <w:noWrap/>
            <w:hideMark/>
          </w:tcPr>
          <w:p w14:paraId="1F7FCACF"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3</w:t>
            </w:r>
          </w:p>
        </w:tc>
        <w:tc>
          <w:tcPr>
            <w:tcW w:w="0" w:type="auto"/>
            <w:noWrap/>
            <w:hideMark/>
          </w:tcPr>
          <w:p w14:paraId="0494180E"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Retired person</w:t>
            </w:r>
          </w:p>
        </w:tc>
        <w:tc>
          <w:tcPr>
            <w:tcW w:w="0" w:type="auto"/>
            <w:noWrap/>
            <w:hideMark/>
          </w:tcPr>
          <w:p w14:paraId="406B950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65 or more</w:t>
            </w:r>
          </w:p>
        </w:tc>
        <w:tc>
          <w:tcPr>
            <w:tcW w:w="0" w:type="auto"/>
            <w:hideMark/>
          </w:tcPr>
          <w:p w14:paraId="7A41BD88"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w:t>
            </w:r>
          </w:p>
        </w:tc>
        <w:tc>
          <w:tcPr>
            <w:tcW w:w="0" w:type="auto"/>
          </w:tcPr>
          <w:p w14:paraId="4710F1E2" w14:textId="77777777" w:rsidR="00BC0A7C" w:rsidRPr="002E4AF9" w:rsidRDefault="00BC0A7C" w:rsidP="00C84533">
            <w:pPr>
              <w:spacing w:line="240" w:lineRule="auto"/>
              <w:jc w:val="center"/>
              <w:rPr>
                <w:rFonts w:asciiTheme="minorHAnsi" w:hAnsiTheme="minorHAnsi" w:cs="Calibri"/>
                <w:color w:val="000000"/>
              </w:rPr>
            </w:pPr>
          </w:p>
        </w:tc>
      </w:tr>
      <w:tr w:rsidR="00BC0A7C" w:rsidRPr="008B4546" w14:paraId="737C07BB" w14:textId="77777777" w:rsidTr="00CB4F11">
        <w:trPr>
          <w:trHeight w:val="330"/>
        </w:trPr>
        <w:tc>
          <w:tcPr>
            <w:tcW w:w="0" w:type="auto"/>
            <w:noWrap/>
            <w:hideMark/>
          </w:tcPr>
          <w:p w14:paraId="06AD6D50"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lastRenderedPageBreak/>
              <w:t>4</w:t>
            </w:r>
          </w:p>
        </w:tc>
        <w:tc>
          <w:tcPr>
            <w:tcW w:w="0" w:type="auto"/>
            <w:noWrap/>
            <w:hideMark/>
          </w:tcPr>
          <w:p w14:paraId="464757A0"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Non-working adult</w:t>
            </w:r>
          </w:p>
        </w:tc>
        <w:tc>
          <w:tcPr>
            <w:tcW w:w="0" w:type="auto"/>
            <w:noWrap/>
            <w:hideMark/>
          </w:tcPr>
          <w:p w14:paraId="39F96C7E"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Less than 65</w:t>
            </w:r>
          </w:p>
        </w:tc>
        <w:tc>
          <w:tcPr>
            <w:tcW w:w="0" w:type="auto"/>
            <w:hideMark/>
          </w:tcPr>
          <w:p w14:paraId="30C3EFA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w:t>
            </w:r>
          </w:p>
        </w:tc>
        <w:tc>
          <w:tcPr>
            <w:tcW w:w="0" w:type="auto"/>
            <w:hideMark/>
          </w:tcPr>
          <w:p w14:paraId="67CE616A"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None/Part-time</w:t>
            </w:r>
          </w:p>
        </w:tc>
      </w:tr>
      <w:tr w:rsidR="00BC0A7C" w:rsidRPr="008B4546" w14:paraId="04E1CE8A" w14:textId="77777777" w:rsidTr="00CB4F11">
        <w:trPr>
          <w:trHeight w:val="330"/>
        </w:trPr>
        <w:tc>
          <w:tcPr>
            <w:tcW w:w="0" w:type="auto"/>
            <w:noWrap/>
            <w:hideMark/>
          </w:tcPr>
          <w:p w14:paraId="7841842C"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5</w:t>
            </w:r>
          </w:p>
        </w:tc>
        <w:tc>
          <w:tcPr>
            <w:tcW w:w="0" w:type="auto"/>
            <w:noWrap/>
            <w:hideMark/>
          </w:tcPr>
          <w:p w14:paraId="047873EA"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University student</w:t>
            </w:r>
          </w:p>
        </w:tc>
        <w:tc>
          <w:tcPr>
            <w:tcW w:w="0" w:type="auto"/>
            <w:noWrap/>
            <w:hideMark/>
          </w:tcPr>
          <w:p w14:paraId="1C038917"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18 or more</w:t>
            </w:r>
          </w:p>
        </w:tc>
        <w:tc>
          <w:tcPr>
            <w:tcW w:w="0" w:type="auto"/>
            <w:hideMark/>
          </w:tcPr>
          <w:p w14:paraId="4EAEE9DB"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Unemployed/Part-time</w:t>
            </w:r>
          </w:p>
        </w:tc>
        <w:tc>
          <w:tcPr>
            <w:tcW w:w="0" w:type="auto"/>
            <w:hideMark/>
          </w:tcPr>
          <w:p w14:paraId="274E60B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Full-time</w:t>
            </w:r>
          </w:p>
        </w:tc>
      </w:tr>
      <w:tr w:rsidR="00BC0A7C" w:rsidRPr="008B4546" w14:paraId="32858116" w14:textId="77777777" w:rsidTr="00CB4F11">
        <w:trPr>
          <w:trHeight w:val="330"/>
        </w:trPr>
        <w:tc>
          <w:tcPr>
            <w:tcW w:w="0" w:type="auto"/>
            <w:noWrap/>
            <w:hideMark/>
          </w:tcPr>
          <w:p w14:paraId="65BD271F"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6</w:t>
            </w:r>
          </w:p>
        </w:tc>
        <w:tc>
          <w:tcPr>
            <w:tcW w:w="0" w:type="auto"/>
            <w:noWrap/>
            <w:hideMark/>
          </w:tcPr>
          <w:p w14:paraId="2492C9C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 xml:space="preserve">High school student </w:t>
            </w:r>
          </w:p>
        </w:tc>
        <w:tc>
          <w:tcPr>
            <w:tcW w:w="0" w:type="auto"/>
            <w:noWrap/>
            <w:hideMark/>
          </w:tcPr>
          <w:p w14:paraId="2E54626A"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16 or more</w:t>
            </w:r>
          </w:p>
        </w:tc>
        <w:tc>
          <w:tcPr>
            <w:tcW w:w="0" w:type="auto"/>
            <w:hideMark/>
          </w:tcPr>
          <w:p w14:paraId="76504509"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Unemployed/Part-time</w:t>
            </w:r>
          </w:p>
        </w:tc>
        <w:tc>
          <w:tcPr>
            <w:tcW w:w="0" w:type="auto"/>
            <w:hideMark/>
          </w:tcPr>
          <w:p w14:paraId="007563E2"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Full-time</w:t>
            </w:r>
          </w:p>
        </w:tc>
      </w:tr>
      <w:tr w:rsidR="00BC0A7C" w:rsidRPr="008B4546" w14:paraId="25B5DA7F" w14:textId="77777777" w:rsidTr="00CB4F11">
        <w:trPr>
          <w:trHeight w:val="315"/>
        </w:trPr>
        <w:tc>
          <w:tcPr>
            <w:tcW w:w="0" w:type="auto"/>
            <w:noWrap/>
            <w:hideMark/>
          </w:tcPr>
          <w:p w14:paraId="46B5F45F"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7</w:t>
            </w:r>
          </w:p>
        </w:tc>
        <w:tc>
          <w:tcPr>
            <w:tcW w:w="0" w:type="auto"/>
            <w:noWrap/>
            <w:hideMark/>
          </w:tcPr>
          <w:p w14:paraId="4D6CBB83"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Primary school child</w:t>
            </w:r>
          </w:p>
        </w:tc>
        <w:tc>
          <w:tcPr>
            <w:tcW w:w="0" w:type="auto"/>
            <w:noWrap/>
            <w:hideMark/>
          </w:tcPr>
          <w:p w14:paraId="5F626E66"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5-15</w:t>
            </w:r>
          </w:p>
        </w:tc>
        <w:tc>
          <w:tcPr>
            <w:tcW w:w="0" w:type="auto"/>
            <w:hideMark/>
          </w:tcPr>
          <w:p w14:paraId="5E3228C7"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w:t>
            </w:r>
          </w:p>
        </w:tc>
        <w:tc>
          <w:tcPr>
            <w:tcW w:w="0" w:type="auto"/>
            <w:hideMark/>
          </w:tcPr>
          <w:p w14:paraId="45533F72"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Full-time</w:t>
            </w:r>
          </w:p>
        </w:tc>
      </w:tr>
      <w:tr w:rsidR="00BC0A7C" w:rsidRPr="008B4546" w14:paraId="0018F196" w14:textId="77777777" w:rsidTr="00CB4F11">
        <w:trPr>
          <w:trHeight w:val="315"/>
        </w:trPr>
        <w:tc>
          <w:tcPr>
            <w:tcW w:w="0" w:type="auto"/>
            <w:noWrap/>
            <w:hideMark/>
          </w:tcPr>
          <w:p w14:paraId="4C8C0B0F" w14:textId="77777777" w:rsidR="00BC0A7C" w:rsidRPr="002E4AF9" w:rsidRDefault="00BC0A7C" w:rsidP="00C84533">
            <w:pPr>
              <w:spacing w:line="240" w:lineRule="auto"/>
              <w:rPr>
                <w:rFonts w:asciiTheme="minorHAnsi" w:hAnsiTheme="minorHAnsi" w:cs="Calibri"/>
                <w:color w:val="000000"/>
              </w:rPr>
            </w:pPr>
            <w:r w:rsidRPr="002E4AF9">
              <w:rPr>
                <w:rFonts w:asciiTheme="minorHAnsi" w:hAnsiTheme="minorHAnsi" w:cs="Calibri"/>
                <w:color w:val="000000"/>
              </w:rPr>
              <w:t>8</w:t>
            </w:r>
          </w:p>
        </w:tc>
        <w:tc>
          <w:tcPr>
            <w:tcW w:w="0" w:type="auto"/>
            <w:noWrap/>
            <w:hideMark/>
          </w:tcPr>
          <w:p w14:paraId="33911EE2"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Preschool child</w:t>
            </w:r>
          </w:p>
        </w:tc>
        <w:tc>
          <w:tcPr>
            <w:tcW w:w="0" w:type="auto"/>
            <w:noWrap/>
            <w:hideMark/>
          </w:tcPr>
          <w:p w14:paraId="615A952C"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0-4</w:t>
            </w:r>
          </w:p>
        </w:tc>
        <w:tc>
          <w:tcPr>
            <w:tcW w:w="0" w:type="auto"/>
            <w:hideMark/>
          </w:tcPr>
          <w:p w14:paraId="6B19A75A"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Unemployed</w:t>
            </w:r>
          </w:p>
        </w:tc>
        <w:tc>
          <w:tcPr>
            <w:tcW w:w="0" w:type="auto"/>
            <w:hideMark/>
          </w:tcPr>
          <w:p w14:paraId="523616E3" w14:textId="77777777" w:rsidR="00BC0A7C" w:rsidRPr="002E4AF9" w:rsidRDefault="00BC0A7C" w:rsidP="00C84533">
            <w:pPr>
              <w:spacing w:line="240" w:lineRule="auto"/>
              <w:jc w:val="center"/>
              <w:rPr>
                <w:rFonts w:asciiTheme="minorHAnsi" w:hAnsiTheme="minorHAnsi" w:cs="Calibri"/>
                <w:color w:val="000000"/>
              </w:rPr>
            </w:pPr>
            <w:r w:rsidRPr="002E4AF9">
              <w:rPr>
                <w:rFonts w:asciiTheme="minorHAnsi" w:hAnsiTheme="minorHAnsi" w:cs="Calibri"/>
                <w:color w:val="000000"/>
              </w:rPr>
              <w:t>None</w:t>
            </w:r>
          </w:p>
        </w:tc>
      </w:tr>
    </w:tbl>
    <w:p w14:paraId="4B174DE4" w14:textId="68B2E579" w:rsidR="00644CF0" w:rsidRPr="00644CF0" w:rsidRDefault="00644CF0" w:rsidP="00AD6051">
      <w:pPr>
        <w:pStyle w:val="BodyParagraph"/>
      </w:pPr>
      <w:r>
        <w:t xml:space="preserve">           </w:t>
      </w:r>
    </w:p>
    <w:p w14:paraId="0B807F38" w14:textId="483182D5" w:rsidR="00BA49AC" w:rsidRDefault="007A0525" w:rsidP="006549EF">
      <w:pPr>
        <w:pStyle w:val="Heading2"/>
      </w:pPr>
      <w:bookmarkStart w:id="3908" w:name="_Toc441592818"/>
      <w:r>
        <w:t>DayS</w:t>
      </w:r>
      <w:r w:rsidR="00BA49AC">
        <w:t>im Inputs</w:t>
      </w:r>
      <w:bookmarkEnd w:id="3908"/>
    </w:p>
    <w:p w14:paraId="6493BA83" w14:textId="7C1D83C5" w:rsidR="00920E45" w:rsidRPr="00920E45" w:rsidRDefault="00920E45" w:rsidP="00920E45">
      <w:pPr>
        <w:pStyle w:val="BodyParagraph"/>
      </w:pPr>
      <w:r>
        <w:t xml:space="preserve">The following sections provide a brief overview of the inputs to the </w:t>
      </w:r>
      <w:r w:rsidR="00E72C5E">
        <w:t>DaySim</w:t>
      </w:r>
      <w:r>
        <w:t xml:space="preserve"> components of the model system.  </w:t>
      </w:r>
    </w:p>
    <w:p w14:paraId="3F7E1033" w14:textId="5ADB7147" w:rsidR="00BA49AC" w:rsidRDefault="00920E45" w:rsidP="006549EF">
      <w:pPr>
        <w:pStyle w:val="Heading3"/>
      </w:pPr>
      <w:bookmarkStart w:id="3909" w:name="_Toc441592819"/>
      <w:r>
        <w:t>Microzones</w:t>
      </w:r>
      <w:bookmarkEnd w:id="3909"/>
    </w:p>
    <w:p w14:paraId="29C08C84" w14:textId="58988FCF" w:rsidR="00920E45" w:rsidRPr="00920E45" w:rsidRDefault="00920E45" w:rsidP="00920E45">
      <w:pPr>
        <w:pStyle w:val="BodyParagraph"/>
      </w:pPr>
      <w:r>
        <w:t xml:space="preserve">The Nashville activity-based model system uses microzones as the fundamental spatial unit for generating travel demand.  Use of microzones improves the sensitivity of the model system to land use, fine-grained urban form and accessibility attributes.  However, use of these detailed measures necessitates the preparation of more detailed and larger model input datasets.  The microzone data input file contains fields that describe the quantities of households, school enrollment by </w:t>
      </w:r>
      <w:r w:rsidR="00E72C5E">
        <w:t>type</w:t>
      </w:r>
      <w:r>
        <w:t xml:space="preserve"> and employment by industrial sector within quarter mile and half mile buffers.  Note that these buffers are based on “all streets” based network </w:t>
      </w:r>
      <w:r w:rsidR="00E72C5E">
        <w:t>accessibilities</w:t>
      </w:r>
      <w:r>
        <w:t xml:space="preserve"> and employ decay functions that weight closer opportunities more than distant opportunities. </w:t>
      </w:r>
      <w:r w:rsidR="00E72C5E">
        <w:t xml:space="preserve">In addition, the microzone file contains information about urban form and the transportation system on and close to the microzone, such as the number of dead end streets, the proximity of the microzone to transit stops, and the price and supply of nearby parking.  </w:t>
      </w:r>
    </w:p>
    <w:p w14:paraId="64D69F4D" w14:textId="6CC7474E" w:rsidR="006549EF" w:rsidRDefault="006549EF" w:rsidP="006549EF">
      <w:pPr>
        <w:pStyle w:val="Heading3"/>
      </w:pPr>
      <w:bookmarkStart w:id="3910" w:name="_Toc441592820"/>
      <w:r>
        <w:t>Synthetic Population</w:t>
      </w:r>
      <w:bookmarkEnd w:id="3910"/>
    </w:p>
    <w:p w14:paraId="340763B6" w14:textId="373FD334" w:rsidR="00920E45" w:rsidRPr="00920E45" w:rsidRDefault="00920E45" w:rsidP="00920E45">
      <w:pPr>
        <w:pStyle w:val="BodyParagraph"/>
      </w:pPr>
      <w:r w:rsidRPr="00920E45">
        <w:t xml:space="preserve">The synthetic population is comprised of lists of households and persons that are based on observed or forecasted distributions of socioeconomic attributes and are typically created by sampling detailed Census microdata.  These lists function as the basis for all subsequent choice-making simulated in the activity-based model.  The PopSyn synthetic population tool used to generate the synthetic population input to the Nashville Daysim activity-based model system was developed as part of a separate model development effort, and this is not documented in this user guide.  </w:t>
      </w:r>
    </w:p>
    <w:p w14:paraId="62404AD8" w14:textId="26964E0E" w:rsidR="00BA49AC" w:rsidRDefault="00BA49AC" w:rsidP="006549EF">
      <w:pPr>
        <w:pStyle w:val="Heading3"/>
      </w:pPr>
      <w:bookmarkStart w:id="3911" w:name="_Toc441592821"/>
      <w:r>
        <w:t>Worker IXXI Fractions</w:t>
      </w:r>
      <w:bookmarkEnd w:id="3911"/>
    </w:p>
    <w:p w14:paraId="31E78198" w14:textId="77777777" w:rsidR="0007617C" w:rsidRDefault="0007617C" w:rsidP="0007617C">
      <w:pPr>
        <w:pStyle w:val="BodyParagraph"/>
      </w:pPr>
      <w:r>
        <w:t xml:space="preserve">Although the modeling area is defined in such a way as to capture as much “internal” travel by regional residents as possible (that is, travel with both origins and destinations with the modeling area), a certain portion of observed regional travel involves either regional residents travelling to destinations outside the modeling area or people who are not regional residents travelling to destinations within the modeling area.  As in a traditional trip-based </w:t>
      </w:r>
      <w:r>
        <w:lastRenderedPageBreak/>
        <w:t>travel demand model system, these travel markets are typically incorporated into the model through the use of internal-external trip tables, which may be either fixed or dynamic.</w:t>
      </w:r>
    </w:p>
    <w:p w14:paraId="3EF46F16" w14:textId="4F154096" w:rsidR="0007617C" w:rsidRPr="0007617C" w:rsidRDefault="0007617C" w:rsidP="0007617C">
      <w:pPr>
        <w:pStyle w:val="BodyParagraph"/>
      </w:pPr>
      <w:r>
        <w:t xml:space="preserve">A distinguishing feature of the DaySim activity-based model system is that, due to the spatial and behavioral detail embedded in the model, it is sensitive to how this internal-external travel affects the choices made by regional residents.  A particular focus of this detail is on ensuring that the right numbers of workers are “out-commuting” to employment locations outside the modeling area, and that the right number of regional jobs are being consumed by non-residents “in-commuting” to the region.   At present, this is accomplished by using a file (worker IXXI fractions) that contains TAZ-based shares of workers who are in-commuting and out-commuting, which is provided as an external input to the DaySim model system.  The shares </w:t>
      </w:r>
      <w:r w:rsidR="00E72C5E">
        <w:t>either can</w:t>
      </w:r>
      <w:r>
        <w:t xml:space="preserve"> be held fixed, or may be updated by deriving updates shares from the trip-based model outputs.</w:t>
      </w:r>
    </w:p>
    <w:p w14:paraId="036209D2" w14:textId="2A66F66E" w:rsidR="00BA49AC" w:rsidRDefault="00BA49AC" w:rsidP="006549EF">
      <w:pPr>
        <w:pStyle w:val="Heading3"/>
      </w:pPr>
      <w:bookmarkStart w:id="3912" w:name="_Toc441592822"/>
      <w:r>
        <w:t>TAZ Indexes</w:t>
      </w:r>
      <w:bookmarkEnd w:id="3912"/>
    </w:p>
    <w:p w14:paraId="246A2A1C" w14:textId="117E2528" w:rsidR="0007617C" w:rsidRPr="0007617C" w:rsidRDefault="0007617C" w:rsidP="0007617C">
      <w:pPr>
        <w:pStyle w:val="BodyParagraph"/>
      </w:pPr>
      <w:r w:rsidRPr="0007617C">
        <w:t>The TAZ index file enables users to flexibly define non-continuous zones numbering systems, and to identify the availability of external and other zones as destination choices, without impacting DaySim performance.</w:t>
      </w:r>
    </w:p>
    <w:p w14:paraId="49949119" w14:textId="4B0C0948" w:rsidR="00BA49AC" w:rsidRDefault="00BA49AC" w:rsidP="006549EF">
      <w:pPr>
        <w:pStyle w:val="Heading3"/>
      </w:pPr>
      <w:bookmarkStart w:id="3913" w:name="_Toc441592823"/>
      <w:r>
        <w:t>PNR Nodes</w:t>
      </w:r>
      <w:bookmarkEnd w:id="3913"/>
    </w:p>
    <w:p w14:paraId="3DC51330" w14:textId="3654729C" w:rsidR="0007617C" w:rsidRPr="0007617C" w:rsidRDefault="0007617C" w:rsidP="0007617C">
      <w:pPr>
        <w:pStyle w:val="BodyParagraph"/>
      </w:pPr>
      <w:r w:rsidRPr="0007617C">
        <w:t>The PNR file provides park and ride locations with corresponding capacity and parking cost. The file is prepared by extracting PNR locations from the highway network (node file). For each location, capacity is set to 100 and cost to 0.</w:t>
      </w:r>
    </w:p>
    <w:p w14:paraId="09CDC82B" w14:textId="142CCE8D" w:rsidR="00BA49AC" w:rsidRDefault="006549EF" w:rsidP="006549EF">
      <w:pPr>
        <w:pStyle w:val="Heading3"/>
      </w:pPr>
      <w:bookmarkStart w:id="3914" w:name="_Toc441592824"/>
      <w:r>
        <w:t>Coe</w:t>
      </w:r>
      <w:r w:rsidR="00BA49AC">
        <w:t>fficients</w:t>
      </w:r>
      <w:bookmarkEnd w:id="3914"/>
    </w:p>
    <w:p w14:paraId="27CCE16E" w14:textId="2F83F40A" w:rsidR="0007617C" w:rsidRPr="0007617C" w:rsidRDefault="0007617C" w:rsidP="0007617C">
      <w:pPr>
        <w:pStyle w:val="BodyParagraph"/>
      </w:pPr>
      <w:r>
        <w:t xml:space="preserve">A coefficient file provides a list of variables used in the model and corresponding coefficient values and t-statistics.  Each Daysim model component is associated with a coefficient file.  </w:t>
      </w:r>
      <w:r w:rsidRPr="0007617C">
        <w:t xml:space="preserve">For the Nashville ABM model, the model coefficients were borrowed from SACOG model and later calibrated to </w:t>
      </w:r>
      <w:r>
        <w:t xml:space="preserve">match </w:t>
      </w:r>
      <w:r w:rsidRPr="0007617C">
        <w:t>Nashville survey data.</w:t>
      </w:r>
    </w:p>
    <w:p w14:paraId="223B2D0C" w14:textId="034A5155" w:rsidR="00BA49AC" w:rsidRDefault="00BA49AC" w:rsidP="006549EF">
      <w:pPr>
        <w:pStyle w:val="Heading3"/>
      </w:pPr>
      <w:bookmarkStart w:id="3915" w:name="_Toc441592825"/>
      <w:r>
        <w:t>Roster</w:t>
      </w:r>
      <w:bookmarkEnd w:id="3915"/>
    </w:p>
    <w:p w14:paraId="551EC9DF" w14:textId="592E3787" w:rsidR="0007617C" w:rsidRPr="0007617C" w:rsidRDefault="0007617C" w:rsidP="0007617C">
      <w:pPr>
        <w:pStyle w:val="BodyParagraph"/>
      </w:pPr>
      <w:r w:rsidRPr="0007617C">
        <w:t>A key set of inputs to any travel demand forecasting model system are the files that contain the scenario, mode, user-class, and time period-specific measures of network impedance</w:t>
      </w:r>
      <w:r>
        <w:t>, often referred to as network “skims.”</w:t>
      </w:r>
      <w:r w:rsidRPr="0007617C">
        <w:t xml:space="preserve"> </w:t>
      </w:r>
      <w:r>
        <w:t>The roster provides users with the ability to flexibly specify the skims that are associated with the different mode, time period and user classes used in the Nashville activity-based models system,</w:t>
      </w:r>
      <w:r w:rsidRPr="0007617C">
        <w:t xml:space="preserve"> without necessitating changes to the core DaySim model code.  For example, a user may want to increase the number of time periods used in the model system to better reflect changes in network impedance by detailed time-of-day.  In order to implement such an enhancement, a user would first revise the TransCAD-based n</w:t>
      </w:r>
      <w:r>
        <w:t>etwork-processing</w:t>
      </w:r>
      <w:r w:rsidRPr="0007617C">
        <w:t xml:space="preserve"> scripts in order to</w:t>
      </w:r>
      <w:r>
        <w:t xml:space="preserve"> generate the desired </w:t>
      </w:r>
      <w:r w:rsidRPr="0007617C">
        <w:t xml:space="preserve">skims </w:t>
      </w:r>
      <w:r>
        <w:t>and</w:t>
      </w:r>
      <w:r w:rsidRPr="0007617C">
        <w:t xml:space="preserve"> would only need to revise the DaySim impedance roster to make DaySim sensitive to this additional detail.</w:t>
      </w:r>
    </w:p>
    <w:p w14:paraId="3AC9521A" w14:textId="5601A9B1" w:rsidR="00BA49AC" w:rsidRDefault="00BA49AC" w:rsidP="006549EF">
      <w:pPr>
        <w:pStyle w:val="Heading3"/>
      </w:pPr>
      <w:bookmarkStart w:id="3916" w:name="_Toc441592826"/>
      <w:r>
        <w:lastRenderedPageBreak/>
        <w:t>Roster Combinations</w:t>
      </w:r>
      <w:bookmarkEnd w:id="3916"/>
    </w:p>
    <w:p w14:paraId="18D7DBD9" w14:textId="04411595" w:rsidR="0007617C" w:rsidRPr="0007617C" w:rsidRDefault="0007617C" w:rsidP="0007617C">
      <w:pPr>
        <w:pStyle w:val="BodyParagraph"/>
      </w:pPr>
      <w:r w:rsidRPr="0007617C">
        <w:t>The "Roster Combinations" file gives the possible mode/path type combinations used in DaySim. The file has columns that enumerate the 9 modes used in the current model system (walk, bike, SOV, HOV2, HOV3, transit, park-and-ride, school-bus, other) and 7 rows that enumerate the path types currently used (full-network, no-tolls, local-bus, light-rail, premium-bus, commuter rail, ferry). The path type “ferry” is used for BRT. The cells are TRUE for valid combinations within DaySim and FALSE otherwise.</w:t>
      </w:r>
    </w:p>
    <w:p w14:paraId="65983661" w14:textId="76EEF461" w:rsidR="00BA49AC" w:rsidRDefault="00BA49AC" w:rsidP="006549EF">
      <w:pPr>
        <w:pStyle w:val="Heading3"/>
      </w:pPr>
      <w:bookmarkStart w:id="3917" w:name="_Toc441592827"/>
      <w:r>
        <w:t>Configuration</w:t>
      </w:r>
      <w:bookmarkEnd w:id="3917"/>
    </w:p>
    <w:p w14:paraId="3F395820" w14:textId="77777777" w:rsidR="008B4546" w:rsidRDefault="0007617C" w:rsidP="0007617C">
      <w:pPr>
        <w:pStyle w:val="BodyParagraph"/>
      </w:pPr>
      <w:r>
        <w:t xml:space="preserve">The configuration file is the main control file for DaySim. The configuration file informs DaySim about inputs/outputs and various model settings.  </w:t>
      </w:r>
      <w:r w:rsidR="00E72C5E">
        <w:t xml:space="preserve">These settings include input/output file names, types and locations, sample rates, DaySim pathbuilding weights, and also allow users to specify which DaySim model components should be executed.  </w:t>
      </w:r>
    </w:p>
    <w:p w14:paraId="28A6CB77" w14:textId="1731680C" w:rsidR="008B4546" w:rsidRDefault="008B4546" w:rsidP="008B4546">
      <w:pPr>
        <w:pStyle w:val="BodyParagraph"/>
      </w:pPr>
      <w:r>
        <w:t xml:space="preserve">For each feedback loop DaySim is run for three iterations. </w:t>
      </w:r>
      <w:r w:rsidR="0096590C">
        <w:t>In t</w:t>
      </w:r>
      <w:r>
        <w:t>he first two iterations</w:t>
      </w:r>
      <w:r w:rsidR="00854C59">
        <w:t>,</w:t>
      </w:r>
      <w:r>
        <w:t xml:space="preserve"> </w:t>
      </w:r>
      <w:r w:rsidR="00854C59">
        <w:t>shadow prices are stabilized by running on</w:t>
      </w:r>
      <w:r w:rsidR="0096590C">
        <w:t xml:space="preserve">ly </w:t>
      </w:r>
      <w:r w:rsidR="00854C59">
        <w:t>long-</w:t>
      </w:r>
      <w:r>
        <w:t>term choice models</w:t>
      </w:r>
      <w:r w:rsidR="000A4DB3">
        <w:t xml:space="preserve"> - </w:t>
      </w:r>
      <w:r>
        <w:t>work and school location choi</w:t>
      </w:r>
      <w:r w:rsidR="000A4DB3">
        <w:t>ce models</w:t>
      </w:r>
      <w:r>
        <w:t xml:space="preserve">. </w:t>
      </w:r>
      <w:r w:rsidR="00854C59">
        <w:t>T</w:t>
      </w:r>
      <w:r>
        <w:t>he t</w:t>
      </w:r>
      <w:r w:rsidR="00854C59">
        <w:t>hird iteration of DaySim uses these shadow prices to run</w:t>
      </w:r>
      <w:r>
        <w:t xml:space="preserve"> b</w:t>
      </w:r>
      <w:r w:rsidR="00854C59">
        <w:t>oth long term and short-</w:t>
      </w:r>
      <w:r>
        <w:t>term choice models.</w:t>
      </w:r>
    </w:p>
    <w:p w14:paraId="482212C4" w14:textId="63A98ACE" w:rsidR="0007617C" w:rsidRDefault="0007617C" w:rsidP="0007617C">
      <w:pPr>
        <w:pStyle w:val="BodyParagraph"/>
      </w:pPr>
      <w:r>
        <w:t xml:space="preserve">A detailed description of the </w:t>
      </w:r>
      <w:r w:rsidR="00854C59">
        <w:t xml:space="preserve">configuration </w:t>
      </w:r>
      <w:r>
        <w:t>setting</w:t>
      </w:r>
      <w:r w:rsidR="00854C59">
        <w:t>s</w:t>
      </w:r>
      <w:r>
        <w:t xml:space="preserve"> used in the Nashville ABM model is provided in</w:t>
      </w:r>
      <w:r w:rsidR="008B4546">
        <w:t xml:space="preserve"> </w:t>
      </w:r>
      <w:r w:rsidR="008B4546">
        <w:fldChar w:fldCharType="begin"/>
      </w:r>
      <w:r w:rsidR="008B4546">
        <w:instrText xml:space="preserve"> REF _Ref426739033 \h </w:instrText>
      </w:r>
      <w:r w:rsidR="008B4546">
        <w:fldChar w:fldCharType="separate"/>
      </w:r>
      <w:r w:rsidR="00891C1C">
        <w:t xml:space="preserve">Table </w:t>
      </w:r>
      <w:r w:rsidR="00891C1C">
        <w:rPr>
          <w:noProof/>
        </w:rPr>
        <w:t>4</w:t>
      </w:r>
      <w:r w:rsidR="00891C1C">
        <w:t>.</w:t>
      </w:r>
      <w:r w:rsidR="00891C1C">
        <w:rPr>
          <w:noProof/>
        </w:rPr>
        <w:t>26</w:t>
      </w:r>
      <w:r w:rsidR="008B4546">
        <w:fldChar w:fldCharType="end"/>
      </w:r>
      <w:r>
        <w:t xml:space="preserve"> </w:t>
      </w:r>
      <w:r w:rsidR="008B4546">
        <w:t xml:space="preserve">in </w:t>
      </w:r>
      <w:r>
        <w:t>section</w:t>
      </w:r>
      <w:r w:rsidR="008B4546">
        <w:t xml:space="preserve"> </w:t>
      </w:r>
      <w:r w:rsidR="008B4546">
        <w:fldChar w:fldCharType="begin"/>
      </w:r>
      <w:r w:rsidR="008B4546">
        <w:instrText xml:space="preserve"> REF _Ref426546701 \r \h </w:instrText>
      </w:r>
      <w:r w:rsidR="008B4546">
        <w:fldChar w:fldCharType="separate"/>
      </w:r>
      <w:r w:rsidR="00891C1C">
        <w:t>4.3  |</w:t>
      </w:r>
      <w:r w:rsidR="008B4546">
        <w:fldChar w:fldCharType="end"/>
      </w:r>
      <w:r w:rsidR="008B4546">
        <w:t>.</w:t>
      </w:r>
    </w:p>
    <w:p w14:paraId="512E42A6" w14:textId="6576DDAD" w:rsidR="009A1C93" w:rsidRDefault="009A1C93" w:rsidP="009A1C93">
      <w:pPr>
        <w:pStyle w:val="Heading3"/>
      </w:pPr>
      <w:bookmarkStart w:id="3918" w:name="_Toc441592828"/>
      <w:r>
        <w:t>shadow prices</w:t>
      </w:r>
      <w:bookmarkEnd w:id="3918"/>
    </w:p>
    <w:p w14:paraId="394FFC10" w14:textId="125503D0" w:rsidR="009A1C93" w:rsidRPr="0007617C" w:rsidRDefault="009A1C93" w:rsidP="009A1C93">
      <w:pPr>
        <w:pStyle w:val="BodyParagraph"/>
      </w:pPr>
      <w:r>
        <w:t xml:space="preserve">The “shadow_prices.txt” </w:t>
      </w:r>
      <w:r w:rsidR="0082384A">
        <w:t xml:space="preserve">is used to constrain employment and enrollment in a parcel by it’s actual capacity. </w:t>
      </w:r>
      <w:r w:rsidR="008A181B">
        <w:t>S</w:t>
      </w:r>
      <w:r w:rsidR="0082384A">
        <w:t>imilarly, “park_and_ride_shadow_prices.txt” is used to constrain parking at park and ride locations’ capacity.</w:t>
      </w:r>
      <w:r w:rsidR="00A429F6">
        <w:t xml:space="preserve"> The shadow prices are intermediate outputs of a DaySim</w:t>
      </w:r>
      <w:r w:rsidR="00B050EA">
        <w:t xml:space="preserve"> run</w:t>
      </w:r>
      <w:r w:rsidR="00BE5260">
        <w:t xml:space="preserve">. They </w:t>
      </w:r>
      <w:r w:rsidR="00B050EA">
        <w:t>are optional as inputs. However, it is advisable to have starting shadow prices in order to get stable results.</w:t>
      </w:r>
      <w:r w:rsidR="00BE5260">
        <w:t xml:space="preserve"> Also, having</w:t>
      </w:r>
      <w:r w:rsidR="00F80CA4">
        <w:t xml:space="preserve"> fixed</w:t>
      </w:r>
      <w:r w:rsidR="00BE5260">
        <w:t xml:space="preserve"> starting shadow prices is helpful in replicating an ABM run with same inputs.</w:t>
      </w:r>
      <w:r w:rsidR="00B050EA">
        <w:t xml:space="preserve"> </w:t>
      </w:r>
    </w:p>
    <w:p w14:paraId="7337AC62" w14:textId="25032575" w:rsidR="00BA49AC" w:rsidRDefault="00BA49AC" w:rsidP="006549EF">
      <w:pPr>
        <w:pStyle w:val="Heading2"/>
      </w:pPr>
      <w:bookmarkStart w:id="3919" w:name="_Toc441592829"/>
      <w:r>
        <w:t>Network Prepartion &amp; Skimming</w:t>
      </w:r>
      <w:bookmarkEnd w:id="3919"/>
    </w:p>
    <w:p w14:paraId="04C0BF0B" w14:textId="79043D50" w:rsidR="0007617C" w:rsidRDefault="0073659D" w:rsidP="0007617C">
      <w:pPr>
        <w:pStyle w:val="BodyParagraph"/>
      </w:pPr>
      <w:r w:rsidRPr="0073659D">
        <w:t>As mentioned before, TransCAD GISDK scripts for network preparat</w:t>
      </w:r>
      <w:r>
        <w:t>ion and skimming are adapted directly from the Nashville trip-based</w:t>
      </w:r>
      <w:r w:rsidRPr="0073659D">
        <w:t xml:space="preserve"> model. The details of the network preparation are</w:t>
      </w:r>
      <w:r>
        <w:t xml:space="preserve"> based on the trip-based model documentation, and are described below.  </w:t>
      </w:r>
    </w:p>
    <w:p w14:paraId="2715E6AB" w14:textId="32B114E2" w:rsidR="0073659D" w:rsidRDefault="0073659D" w:rsidP="0073659D">
      <w:pPr>
        <w:pStyle w:val="Heading3"/>
      </w:pPr>
      <w:bookmarkStart w:id="3920" w:name="_Toc441592830"/>
      <w:r>
        <w:t>Network Preparation</w:t>
      </w:r>
      <w:bookmarkEnd w:id="3920"/>
    </w:p>
    <w:p w14:paraId="6DEA618C" w14:textId="77777777" w:rsidR="0073659D" w:rsidRPr="004F2D91" w:rsidRDefault="0073659D" w:rsidP="0073659D">
      <w:pPr>
        <w:pStyle w:val="BodyParagraph"/>
        <w:rPr>
          <w:rFonts w:asciiTheme="minorHAnsi" w:hAnsiTheme="minorHAnsi"/>
        </w:rPr>
      </w:pPr>
      <w:r w:rsidRPr="004F2D91">
        <w:rPr>
          <w:rFonts w:asciiTheme="minorHAnsi" w:hAnsiTheme="minorHAnsi"/>
        </w:rPr>
        <w:t xml:space="preserve">Following network attributes are calculated to prepare the model network for skimming and assignment: </w:t>
      </w:r>
    </w:p>
    <w:p w14:paraId="53AD1931"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Area type</w:t>
      </w:r>
    </w:p>
    <w:p w14:paraId="32AC44D8"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Free-flow speed</w:t>
      </w:r>
    </w:p>
    <w:p w14:paraId="15D9D65B"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Default travel speed (initial congestion speed)</w:t>
      </w:r>
    </w:p>
    <w:p w14:paraId="61012A43"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Capacity</w:t>
      </w:r>
    </w:p>
    <w:p w14:paraId="04BF37F1" w14:textId="77777777" w:rsidR="0073659D" w:rsidRPr="004F2D91" w:rsidRDefault="0073659D" w:rsidP="0073659D">
      <w:pPr>
        <w:pStyle w:val="Heading4"/>
      </w:pPr>
      <w:r w:rsidRPr="004F2D91">
        <w:lastRenderedPageBreak/>
        <w:t>Area type</w:t>
      </w:r>
    </w:p>
    <w:p w14:paraId="36D1C5BC" w14:textId="77777777" w:rsidR="0073659D" w:rsidRPr="004F2D91" w:rsidRDefault="0073659D" w:rsidP="0073659D">
      <w:pPr>
        <w:rPr>
          <w:rFonts w:asciiTheme="minorHAnsi" w:hAnsiTheme="minorHAnsi"/>
        </w:rPr>
      </w:pPr>
      <w:r w:rsidRPr="004F2D91">
        <w:rPr>
          <w:rFonts w:asciiTheme="minorHAnsi" w:hAnsiTheme="minorHAnsi"/>
        </w:rPr>
        <w:t>The area-types attributed represent the general settings for the TAZ, including:</w:t>
      </w:r>
    </w:p>
    <w:p w14:paraId="289B8514"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Central Business District (CBD),</w:t>
      </w:r>
    </w:p>
    <w:p w14:paraId="714D2A8D"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Urban Area,</w:t>
      </w:r>
    </w:p>
    <w:p w14:paraId="38665EB5"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Suburban Area,</w:t>
      </w:r>
    </w:p>
    <w:p w14:paraId="4A4C066B"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Rural Area.</w:t>
      </w:r>
    </w:p>
    <w:p w14:paraId="619F0758" w14:textId="6215CDDE" w:rsidR="0073659D" w:rsidRPr="004F2D91" w:rsidRDefault="0073659D" w:rsidP="0073659D">
      <w:pPr>
        <w:rPr>
          <w:rFonts w:asciiTheme="minorHAnsi" w:hAnsiTheme="minorHAnsi"/>
        </w:rPr>
      </w:pPr>
      <w:r w:rsidRPr="004F2D91">
        <w:rPr>
          <w:rFonts w:asciiTheme="minorHAnsi" w:hAnsiTheme="minorHAnsi"/>
        </w:rPr>
        <w:t xml:space="preserve">These area types were derived from </w:t>
      </w:r>
      <w:r>
        <w:rPr>
          <w:rFonts w:asciiTheme="minorHAnsi" w:hAnsiTheme="minorHAnsi"/>
        </w:rPr>
        <w:t xml:space="preserve">the character area used in </w:t>
      </w:r>
      <w:r w:rsidR="00E72C5E">
        <w:rPr>
          <w:rFonts w:asciiTheme="minorHAnsi" w:hAnsiTheme="minorHAnsi"/>
        </w:rPr>
        <w:t>Nashville’s</w:t>
      </w:r>
      <w:r w:rsidRPr="004F2D91">
        <w:rPr>
          <w:rFonts w:asciiTheme="minorHAnsi" w:hAnsiTheme="minorHAnsi"/>
        </w:rPr>
        <w:t xml:space="preserve"> 2040 LRTP land-use model, including:</w:t>
      </w:r>
    </w:p>
    <w:p w14:paraId="2CE997F5"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Urban Core (DTC)-</w:t>
      </w:r>
      <w:r w:rsidRPr="004F2D91">
        <w:rPr>
          <w:rFonts w:asciiTheme="minorHAnsi" w:hAnsiTheme="minorHAnsi"/>
        </w:rPr>
        <w:t>Nashville’s Downtown Core identified in Transects</w:t>
      </w:r>
    </w:p>
    <w:p w14:paraId="18775571"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Traditional Town Center (TTC)-</w:t>
      </w:r>
      <w:r w:rsidRPr="004F2D91">
        <w:rPr>
          <w:rFonts w:asciiTheme="minorHAnsi" w:hAnsiTheme="minorHAnsi"/>
        </w:rPr>
        <w:t>Six County Seat CBDs</w:t>
      </w:r>
    </w:p>
    <w:p w14:paraId="351595CF"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Village (V)-</w:t>
      </w:r>
      <w:r w:rsidRPr="004F2D91">
        <w:rPr>
          <w:rFonts w:asciiTheme="minorHAnsi" w:hAnsiTheme="minorHAnsi"/>
        </w:rPr>
        <w:t>Towns with a CBD that are not County Seats</w:t>
      </w:r>
    </w:p>
    <w:p w14:paraId="18210429"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Employment Centers (EC)-</w:t>
      </w:r>
      <w:r w:rsidRPr="004F2D91">
        <w:rPr>
          <w:rFonts w:asciiTheme="minorHAnsi" w:hAnsiTheme="minorHAnsi"/>
        </w:rPr>
        <w:t>Major Industrial/Office groupings</w:t>
      </w:r>
    </w:p>
    <w:p w14:paraId="45A96A31"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Activity Centers (AC)-</w:t>
      </w:r>
      <w:r w:rsidRPr="004F2D91">
        <w:rPr>
          <w:rFonts w:asciiTheme="minorHAnsi" w:hAnsiTheme="minorHAnsi"/>
        </w:rPr>
        <w:t>Major Retail/High-Density Residential groupings</w:t>
      </w:r>
    </w:p>
    <w:p w14:paraId="0F5BB6B7"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General Urban (GU)-</w:t>
      </w:r>
      <w:r w:rsidRPr="004F2D91">
        <w:rPr>
          <w:rFonts w:asciiTheme="minorHAnsi" w:hAnsiTheme="minorHAnsi"/>
        </w:rPr>
        <w:t>Nashville’s Urban Services District, plus the city limits of the six County Seats.</w:t>
      </w:r>
    </w:p>
    <w:p w14:paraId="4C7D46F2"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Suburban (SU)-</w:t>
      </w:r>
      <w:r w:rsidRPr="004F2D91">
        <w:rPr>
          <w:rFonts w:asciiTheme="minorHAnsi" w:hAnsiTheme="minorHAnsi"/>
        </w:rPr>
        <w:t>Davidson County’s Urbanized Area, plus the Urban Growth Boundaries of some surrounding jurisdictions</w:t>
      </w:r>
    </w:p>
    <w:p w14:paraId="7D17A227"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Rural (R)-</w:t>
      </w:r>
      <w:r w:rsidRPr="004F2D91">
        <w:rPr>
          <w:rFonts w:asciiTheme="minorHAnsi" w:hAnsiTheme="minorHAnsi"/>
        </w:rPr>
        <w:t>The remaining area to the County boundaries</w:t>
      </w:r>
    </w:p>
    <w:p w14:paraId="28BED603" w14:textId="02BAC4C8" w:rsidR="0073659D" w:rsidRDefault="0073659D" w:rsidP="0073659D">
      <w:pPr>
        <w:pStyle w:val="BodyParagraph"/>
        <w:rPr>
          <w:rFonts w:asciiTheme="minorHAnsi" w:hAnsiTheme="minorHAnsi"/>
        </w:rPr>
      </w:pPr>
      <w:r w:rsidRPr="004F2D91">
        <w:rPr>
          <w:rFonts w:asciiTheme="minorHAnsi" w:hAnsiTheme="minorHAnsi"/>
        </w:rPr>
        <w:t>The character areas are policy-driven boundaries; however, they reflect certain realities of the current and mid/short-term developments in the area. They were further aggregated to four different area types within the model.</w:t>
      </w:r>
      <w:r>
        <w:rPr>
          <w:rFonts w:asciiTheme="minorHAnsi" w:hAnsiTheme="minorHAnsi"/>
        </w:rPr>
        <w:t xml:space="preserve">  These area types include:</w:t>
      </w:r>
    </w:p>
    <w:p w14:paraId="1D73E8E8" w14:textId="12330CE0" w:rsidR="0073659D" w:rsidRDefault="0073659D" w:rsidP="00C06976">
      <w:pPr>
        <w:pStyle w:val="BodyParagraph"/>
        <w:numPr>
          <w:ilvl w:val="0"/>
          <w:numId w:val="24"/>
        </w:numPr>
        <w:rPr>
          <w:rFonts w:asciiTheme="minorHAnsi" w:hAnsiTheme="minorHAnsi"/>
        </w:rPr>
      </w:pPr>
      <w:r>
        <w:rPr>
          <w:rFonts w:asciiTheme="minorHAnsi" w:hAnsiTheme="minorHAnsi"/>
        </w:rPr>
        <w:t>CBD</w:t>
      </w:r>
    </w:p>
    <w:p w14:paraId="521BDE7C" w14:textId="46BCC01A" w:rsidR="0073659D" w:rsidRDefault="0073659D" w:rsidP="00C06976">
      <w:pPr>
        <w:pStyle w:val="BodyParagraph"/>
        <w:numPr>
          <w:ilvl w:val="0"/>
          <w:numId w:val="24"/>
        </w:numPr>
        <w:rPr>
          <w:rFonts w:asciiTheme="minorHAnsi" w:hAnsiTheme="minorHAnsi"/>
        </w:rPr>
      </w:pPr>
      <w:r>
        <w:rPr>
          <w:rFonts w:asciiTheme="minorHAnsi" w:hAnsiTheme="minorHAnsi"/>
        </w:rPr>
        <w:t>Urban</w:t>
      </w:r>
    </w:p>
    <w:p w14:paraId="4B819EFA" w14:textId="0E99DACB" w:rsidR="0073659D" w:rsidRDefault="0073659D" w:rsidP="00C06976">
      <w:pPr>
        <w:pStyle w:val="BodyParagraph"/>
        <w:numPr>
          <w:ilvl w:val="0"/>
          <w:numId w:val="24"/>
        </w:numPr>
        <w:rPr>
          <w:rFonts w:asciiTheme="minorHAnsi" w:hAnsiTheme="minorHAnsi"/>
        </w:rPr>
      </w:pPr>
      <w:r>
        <w:rPr>
          <w:rFonts w:asciiTheme="minorHAnsi" w:hAnsiTheme="minorHAnsi"/>
        </w:rPr>
        <w:t>Suburban</w:t>
      </w:r>
    </w:p>
    <w:p w14:paraId="522272C5" w14:textId="3F6B4E73" w:rsidR="0073659D" w:rsidRDefault="0073659D" w:rsidP="00C06976">
      <w:pPr>
        <w:pStyle w:val="BodyParagraph"/>
        <w:numPr>
          <w:ilvl w:val="0"/>
          <w:numId w:val="24"/>
        </w:numPr>
        <w:rPr>
          <w:rFonts w:asciiTheme="minorHAnsi" w:hAnsiTheme="minorHAnsi"/>
        </w:rPr>
      </w:pPr>
      <w:r>
        <w:rPr>
          <w:rFonts w:asciiTheme="minorHAnsi" w:hAnsiTheme="minorHAnsi"/>
        </w:rPr>
        <w:t>Rural</w:t>
      </w:r>
    </w:p>
    <w:p w14:paraId="5E87DE9C" w14:textId="5CB03DD2" w:rsidR="0073659D" w:rsidRPr="0073659D" w:rsidRDefault="0073659D" w:rsidP="0073659D">
      <w:pPr>
        <w:pStyle w:val="BodyParagraph"/>
        <w:rPr>
          <w:rFonts w:asciiTheme="minorHAnsi" w:hAnsiTheme="minorHAnsi"/>
        </w:rPr>
      </w:pPr>
      <w:r>
        <w:rPr>
          <w:rFonts w:asciiTheme="minorHAnsi" w:hAnsiTheme="minorHAnsi"/>
        </w:rPr>
        <w:fldChar w:fldCharType="begin"/>
      </w:r>
      <w:r>
        <w:rPr>
          <w:rFonts w:asciiTheme="minorHAnsi" w:hAnsiTheme="minorHAnsi"/>
        </w:rPr>
        <w:instrText xml:space="preserve"> REF _Ref409339671 \h </w:instrText>
      </w:r>
      <w:r>
        <w:rPr>
          <w:rFonts w:asciiTheme="minorHAnsi" w:hAnsiTheme="minorHAnsi"/>
        </w:rPr>
      </w:r>
      <w:r>
        <w:rPr>
          <w:rFonts w:asciiTheme="minorHAnsi" w:hAnsiTheme="minorHAnsi"/>
        </w:rPr>
        <w:fldChar w:fldCharType="separate"/>
      </w:r>
      <w:r w:rsidR="00891C1C">
        <w:t xml:space="preserve">Table </w:t>
      </w:r>
      <w:r w:rsidR="00891C1C">
        <w:rPr>
          <w:noProof/>
        </w:rPr>
        <w:t>3</w:t>
      </w:r>
      <w:r w:rsidR="00891C1C">
        <w:t>.</w:t>
      </w:r>
      <w:r w:rsidR="00891C1C">
        <w:rPr>
          <w:noProof/>
        </w:rPr>
        <w:t>4</w:t>
      </w:r>
      <w:r>
        <w:rPr>
          <w:rFonts w:asciiTheme="minorHAnsi" w:hAnsiTheme="minorHAnsi"/>
        </w:rPr>
        <w:fldChar w:fldCharType="end"/>
      </w:r>
      <w:r>
        <w:rPr>
          <w:rFonts w:asciiTheme="minorHAnsi" w:hAnsiTheme="minorHAnsi"/>
        </w:rPr>
        <w:t xml:space="preserve"> shows the correspondence between the character areas and the area types.</w:t>
      </w:r>
    </w:p>
    <w:p w14:paraId="78A11F3A" w14:textId="7BE30D14" w:rsidR="0073659D" w:rsidRDefault="0073659D" w:rsidP="0073659D">
      <w:pPr>
        <w:pStyle w:val="Caption"/>
        <w:keepNext/>
      </w:pPr>
      <w:bookmarkStart w:id="3921" w:name="_Ref409339671"/>
      <w:bookmarkStart w:id="3922" w:name="_Toc441592963"/>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w:t>
      </w:r>
      <w:r w:rsidR="008F26F5">
        <w:rPr>
          <w:noProof/>
        </w:rPr>
        <w:fldChar w:fldCharType="end"/>
      </w:r>
      <w:bookmarkEnd w:id="3921"/>
      <w:r>
        <w:t xml:space="preserve"> Nashville area types</w:t>
      </w:r>
      <w:bookmarkEnd w:id="3922"/>
    </w:p>
    <w:tbl>
      <w:tblPr>
        <w:tblStyle w:val="Style1"/>
        <w:tblW w:w="6495" w:type="dxa"/>
        <w:tblLook w:val="04A0" w:firstRow="1" w:lastRow="0" w:firstColumn="1" w:lastColumn="0" w:noHBand="0" w:noVBand="1"/>
      </w:tblPr>
      <w:tblGrid>
        <w:gridCol w:w="3310"/>
        <w:gridCol w:w="3185"/>
      </w:tblGrid>
      <w:tr w:rsidR="0073659D" w:rsidRPr="0073659D" w14:paraId="2D67ADA9" w14:textId="77777777" w:rsidTr="0073659D">
        <w:trPr>
          <w:cnfStyle w:val="100000000000" w:firstRow="1" w:lastRow="0" w:firstColumn="0" w:lastColumn="0" w:oddVBand="0" w:evenVBand="0" w:oddHBand="0" w:evenHBand="0" w:firstRowFirstColumn="0" w:firstRowLastColumn="0" w:lastRowFirstColumn="0" w:lastRowLastColumn="0"/>
          <w:trHeight w:val="300"/>
        </w:trPr>
        <w:tc>
          <w:tcPr>
            <w:tcW w:w="3310" w:type="dxa"/>
            <w:noWrap/>
            <w:hideMark/>
          </w:tcPr>
          <w:p w14:paraId="5BA02BB5" w14:textId="77777777" w:rsidR="0073659D" w:rsidRPr="0073659D" w:rsidRDefault="0073659D" w:rsidP="0073659D">
            <w:pPr>
              <w:rPr>
                <w:rFonts w:asciiTheme="majorHAnsi" w:hAnsiTheme="majorHAnsi" w:cstheme="majorHAnsi"/>
                <w:b/>
                <w:color w:val="FFFFFF" w:themeColor="background2"/>
                <w:sz w:val="18"/>
                <w:szCs w:val="18"/>
              </w:rPr>
            </w:pPr>
            <w:r w:rsidRPr="0073659D">
              <w:rPr>
                <w:rFonts w:asciiTheme="majorHAnsi" w:hAnsiTheme="majorHAnsi" w:cstheme="majorHAnsi"/>
                <w:b/>
                <w:color w:val="FFFFFF" w:themeColor="background2"/>
                <w:sz w:val="18"/>
                <w:szCs w:val="18"/>
              </w:rPr>
              <w:t>Character Area</w:t>
            </w:r>
          </w:p>
        </w:tc>
        <w:tc>
          <w:tcPr>
            <w:tcW w:w="3185" w:type="dxa"/>
            <w:noWrap/>
            <w:hideMark/>
          </w:tcPr>
          <w:p w14:paraId="2AB99A78" w14:textId="6CDFBDF9" w:rsidR="0073659D" w:rsidRPr="0073659D" w:rsidRDefault="0073659D" w:rsidP="0073659D">
            <w:pPr>
              <w:rPr>
                <w:rFonts w:asciiTheme="majorHAnsi" w:hAnsiTheme="majorHAnsi" w:cstheme="majorHAnsi"/>
                <w:b/>
                <w:color w:val="FFFFFF" w:themeColor="background2"/>
                <w:sz w:val="18"/>
                <w:szCs w:val="18"/>
              </w:rPr>
            </w:pPr>
            <w:r w:rsidRPr="0073659D">
              <w:rPr>
                <w:rFonts w:asciiTheme="majorHAnsi" w:hAnsiTheme="majorHAnsi" w:cstheme="majorHAnsi"/>
                <w:b/>
                <w:color w:val="FFFFFF" w:themeColor="background2"/>
                <w:sz w:val="18"/>
                <w:szCs w:val="18"/>
              </w:rPr>
              <w:t>Area Type</w:t>
            </w:r>
          </w:p>
        </w:tc>
      </w:tr>
      <w:tr w:rsidR="0073659D" w:rsidRPr="0073659D" w14:paraId="72F41317" w14:textId="77777777" w:rsidTr="0073659D">
        <w:trPr>
          <w:trHeight w:val="288"/>
        </w:trPr>
        <w:tc>
          <w:tcPr>
            <w:tcW w:w="3310" w:type="dxa"/>
            <w:noWrap/>
            <w:hideMark/>
          </w:tcPr>
          <w:p w14:paraId="7D7DEB7B"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Employment Center</w:t>
            </w:r>
          </w:p>
        </w:tc>
        <w:tc>
          <w:tcPr>
            <w:tcW w:w="3185" w:type="dxa"/>
            <w:noWrap/>
            <w:hideMark/>
          </w:tcPr>
          <w:p w14:paraId="62BFCBA3"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CBD</w:t>
            </w:r>
          </w:p>
        </w:tc>
      </w:tr>
      <w:tr w:rsidR="0073659D" w:rsidRPr="0073659D" w14:paraId="1D14CD28" w14:textId="77777777" w:rsidTr="0073659D">
        <w:trPr>
          <w:trHeight w:val="288"/>
        </w:trPr>
        <w:tc>
          <w:tcPr>
            <w:tcW w:w="3310" w:type="dxa"/>
            <w:noWrap/>
            <w:hideMark/>
          </w:tcPr>
          <w:p w14:paraId="188D4242"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Downtown Core</w:t>
            </w:r>
          </w:p>
        </w:tc>
        <w:tc>
          <w:tcPr>
            <w:tcW w:w="3185" w:type="dxa"/>
            <w:noWrap/>
            <w:hideMark/>
          </w:tcPr>
          <w:p w14:paraId="7E339CD7"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CBD</w:t>
            </w:r>
          </w:p>
        </w:tc>
      </w:tr>
      <w:tr w:rsidR="0073659D" w:rsidRPr="0073659D" w14:paraId="7C806E44" w14:textId="77777777" w:rsidTr="0073659D">
        <w:trPr>
          <w:trHeight w:val="288"/>
        </w:trPr>
        <w:tc>
          <w:tcPr>
            <w:tcW w:w="3310" w:type="dxa"/>
            <w:noWrap/>
            <w:hideMark/>
          </w:tcPr>
          <w:p w14:paraId="420F447C"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General Urban</w:t>
            </w:r>
          </w:p>
        </w:tc>
        <w:tc>
          <w:tcPr>
            <w:tcW w:w="3185" w:type="dxa"/>
            <w:noWrap/>
            <w:hideMark/>
          </w:tcPr>
          <w:p w14:paraId="5EC3116D"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URBAN</w:t>
            </w:r>
          </w:p>
        </w:tc>
      </w:tr>
      <w:tr w:rsidR="0073659D" w:rsidRPr="0073659D" w14:paraId="0E291A0D" w14:textId="77777777" w:rsidTr="0073659D">
        <w:trPr>
          <w:trHeight w:val="288"/>
        </w:trPr>
        <w:tc>
          <w:tcPr>
            <w:tcW w:w="3310" w:type="dxa"/>
            <w:noWrap/>
            <w:hideMark/>
          </w:tcPr>
          <w:p w14:paraId="66132794"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Village</w:t>
            </w:r>
          </w:p>
        </w:tc>
        <w:tc>
          <w:tcPr>
            <w:tcW w:w="3185" w:type="dxa"/>
            <w:noWrap/>
            <w:hideMark/>
          </w:tcPr>
          <w:p w14:paraId="07E242CB"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URBAN</w:t>
            </w:r>
          </w:p>
        </w:tc>
      </w:tr>
      <w:tr w:rsidR="0073659D" w:rsidRPr="0073659D" w14:paraId="52F1B3F1" w14:textId="77777777" w:rsidTr="0073659D">
        <w:trPr>
          <w:trHeight w:val="288"/>
        </w:trPr>
        <w:tc>
          <w:tcPr>
            <w:tcW w:w="3310" w:type="dxa"/>
            <w:noWrap/>
            <w:hideMark/>
          </w:tcPr>
          <w:p w14:paraId="59D90FF4"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Employment Center</w:t>
            </w:r>
          </w:p>
        </w:tc>
        <w:tc>
          <w:tcPr>
            <w:tcW w:w="3185" w:type="dxa"/>
            <w:noWrap/>
            <w:hideMark/>
          </w:tcPr>
          <w:p w14:paraId="7745FC6C"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URBAN</w:t>
            </w:r>
          </w:p>
        </w:tc>
      </w:tr>
      <w:tr w:rsidR="0073659D" w:rsidRPr="0073659D" w14:paraId="311C7A67" w14:textId="77777777" w:rsidTr="0073659D">
        <w:trPr>
          <w:trHeight w:val="288"/>
        </w:trPr>
        <w:tc>
          <w:tcPr>
            <w:tcW w:w="3310" w:type="dxa"/>
            <w:noWrap/>
            <w:hideMark/>
          </w:tcPr>
          <w:p w14:paraId="1D91165F"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lastRenderedPageBreak/>
              <w:t>Activity Center</w:t>
            </w:r>
          </w:p>
        </w:tc>
        <w:tc>
          <w:tcPr>
            <w:tcW w:w="3185" w:type="dxa"/>
            <w:noWrap/>
            <w:hideMark/>
          </w:tcPr>
          <w:p w14:paraId="6213EA9D"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URBAN</w:t>
            </w:r>
          </w:p>
        </w:tc>
      </w:tr>
      <w:tr w:rsidR="0073659D" w:rsidRPr="0073659D" w14:paraId="033489A6" w14:textId="77777777" w:rsidTr="0073659D">
        <w:trPr>
          <w:trHeight w:val="288"/>
        </w:trPr>
        <w:tc>
          <w:tcPr>
            <w:tcW w:w="3310" w:type="dxa"/>
            <w:noWrap/>
            <w:hideMark/>
          </w:tcPr>
          <w:p w14:paraId="2C909471"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Suburban</w:t>
            </w:r>
          </w:p>
        </w:tc>
        <w:tc>
          <w:tcPr>
            <w:tcW w:w="3185" w:type="dxa"/>
            <w:noWrap/>
            <w:hideMark/>
          </w:tcPr>
          <w:p w14:paraId="419B706B"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SUBURBAN</w:t>
            </w:r>
          </w:p>
        </w:tc>
      </w:tr>
      <w:tr w:rsidR="0073659D" w:rsidRPr="0073659D" w14:paraId="5DC2779F" w14:textId="77777777" w:rsidTr="0073659D">
        <w:trPr>
          <w:trHeight w:val="288"/>
        </w:trPr>
        <w:tc>
          <w:tcPr>
            <w:tcW w:w="3310" w:type="dxa"/>
            <w:noWrap/>
            <w:hideMark/>
          </w:tcPr>
          <w:p w14:paraId="11915171"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Rural</w:t>
            </w:r>
          </w:p>
        </w:tc>
        <w:tc>
          <w:tcPr>
            <w:tcW w:w="3185" w:type="dxa"/>
            <w:noWrap/>
            <w:hideMark/>
          </w:tcPr>
          <w:p w14:paraId="0EEE0F02"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RURAL</w:t>
            </w:r>
          </w:p>
        </w:tc>
      </w:tr>
      <w:tr w:rsidR="0073659D" w:rsidRPr="0073659D" w14:paraId="3B6C9794" w14:textId="77777777" w:rsidTr="0073659D">
        <w:trPr>
          <w:trHeight w:val="300"/>
        </w:trPr>
        <w:tc>
          <w:tcPr>
            <w:tcW w:w="3310" w:type="dxa"/>
            <w:noWrap/>
            <w:hideMark/>
          </w:tcPr>
          <w:p w14:paraId="0873FBF0"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Conservation Area</w:t>
            </w:r>
          </w:p>
        </w:tc>
        <w:tc>
          <w:tcPr>
            <w:tcW w:w="3185" w:type="dxa"/>
            <w:noWrap/>
            <w:hideMark/>
          </w:tcPr>
          <w:p w14:paraId="6494CC40" w14:textId="77777777" w:rsidR="0073659D" w:rsidRPr="0073659D" w:rsidRDefault="0073659D" w:rsidP="0073659D">
            <w:pPr>
              <w:rPr>
                <w:rFonts w:asciiTheme="majorHAnsi" w:hAnsiTheme="majorHAnsi" w:cstheme="majorHAnsi"/>
                <w:color w:val="000000"/>
                <w:sz w:val="18"/>
                <w:szCs w:val="18"/>
              </w:rPr>
            </w:pPr>
            <w:r w:rsidRPr="0073659D">
              <w:rPr>
                <w:rFonts w:asciiTheme="majorHAnsi" w:hAnsiTheme="majorHAnsi" w:cstheme="majorHAnsi"/>
                <w:color w:val="000000"/>
                <w:sz w:val="18"/>
                <w:szCs w:val="18"/>
              </w:rPr>
              <w:t>RURAL</w:t>
            </w:r>
          </w:p>
        </w:tc>
      </w:tr>
    </w:tbl>
    <w:p w14:paraId="20A2388C" w14:textId="77777777" w:rsidR="0073659D" w:rsidRPr="004F2D91" w:rsidRDefault="0073659D" w:rsidP="0073659D">
      <w:pPr>
        <w:pStyle w:val="Heading4"/>
      </w:pPr>
      <w:bookmarkStart w:id="3923" w:name="OLE_LINK51"/>
      <w:bookmarkStart w:id="3924" w:name="OLE_LINK52"/>
      <w:r w:rsidRPr="004F2D91">
        <w:t>Free-flow speed</w:t>
      </w:r>
    </w:p>
    <w:p w14:paraId="0A600C2F" w14:textId="77777777" w:rsidR="0073659D" w:rsidRPr="004F2D91" w:rsidRDefault="0073659D" w:rsidP="0073659D">
      <w:pPr>
        <w:rPr>
          <w:rFonts w:asciiTheme="minorHAnsi" w:hAnsiTheme="minorHAnsi"/>
        </w:rPr>
      </w:pPr>
      <w:r w:rsidRPr="004F2D91">
        <w:rPr>
          <w:rFonts w:asciiTheme="minorHAnsi" w:hAnsiTheme="minorHAnsi"/>
        </w:rPr>
        <w:t xml:space="preserve">“Free flow” is defined as travel speeds where no delays attributable to traffic congestion are experienced. This term is used when making traffic assignments that can help to determine initial travel speeds for drivers on the area roadway network. </w:t>
      </w:r>
    </w:p>
    <w:p w14:paraId="618547DE" w14:textId="3767EC8F" w:rsidR="0073659D" w:rsidRPr="006637CE" w:rsidRDefault="0073659D" w:rsidP="0073659D">
      <w:pPr>
        <w:rPr>
          <w:rFonts w:asciiTheme="minorHAnsi" w:hAnsiTheme="minorHAnsi"/>
        </w:rPr>
      </w:pPr>
      <w:r w:rsidRPr="004F2D91">
        <w:rPr>
          <w:rFonts w:asciiTheme="minorHAnsi" w:hAnsiTheme="minorHAnsi"/>
        </w:rPr>
        <w:t>Free-flow speeds are cal</w:t>
      </w:r>
      <w:r w:rsidR="006637CE">
        <w:rPr>
          <w:rFonts w:asciiTheme="minorHAnsi" w:hAnsiTheme="minorHAnsi"/>
        </w:rPr>
        <w:t xml:space="preserve">culated by multiplying the posted </w:t>
      </w:r>
      <w:r w:rsidRPr="004F2D91">
        <w:rPr>
          <w:rFonts w:asciiTheme="minorHAnsi" w:hAnsiTheme="minorHAnsi"/>
        </w:rPr>
        <w:t xml:space="preserve">speed by factors based upon the functional-class and area-type. These initial factors are borrowed from Chattanooga’s 2012 model update, and were adjusted </w:t>
      </w:r>
      <w:bookmarkStart w:id="3925" w:name="OLE_LINK78"/>
      <w:bookmarkStart w:id="3926" w:name="OLE_LINK79"/>
      <w:bookmarkStart w:id="3927" w:name="OLE_LINK80"/>
      <w:r w:rsidR="006637CE">
        <w:rPr>
          <w:rFonts w:asciiTheme="minorHAnsi" w:hAnsiTheme="minorHAnsi"/>
        </w:rPr>
        <w:t>during the calibration process.</w:t>
      </w:r>
    </w:p>
    <w:p w14:paraId="16A893E1" w14:textId="43A7C4D6" w:rsidR="006637CE" w:rsidRDefault="006637CE" w:rsidP="006637CE">
      <w:pPr>
        <w:pStyle w:val="Caption"/>
        <w:keepNext/>
      </w:pPr>
      <w:bookmarkStart w:id="3928" w:name="_Toc441592964"/>
      <w:r>
        <w:t xml:space="preserve">Table </w:t>
      </w:r>
      <w:r w:rsidR="008F26F5">
        <w:fldChar w:fldCharType="begin"/>
      </w:r>
      <w:r w:rsidR="008F26F5">
        <w:instrText xml:space="preserve"> STYLEREF </w:instrText>
      </w:r>
      <w:r w:rsidR="008F26F5">
        <w:instrText xml:space="preserve">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w:t>
      </w:r>
      <w:r w:rsidR="008F26F5">
        <w:rPr>
          <w:noProof/>
        </w:rPr>
        <w:fldChar w:fldCharType="end"/>
      </w:r>
      <w:r>
        <w:t xml:space="preserve"> Free-flow speed adjustment factors</w:t>
      </w:r>
      <w:bookmarkEnd w:id="3928"/>
    </w:p>
    <w:tbl>
      <w:tblPr>
        <w:tblStyle w:val="Style1"/>
        <w:tblW w:w="7560" w:type="dxa"/>
        <w:tblLook w:val="04A0" w:firstRow="1" w:lastRow="0" w:firstColumn="1" w:lastColumn="0" w:noHBand="0" w:noVBand="1"/>
      </w:tblPr>
      <w:tblGrid>
        <w:gridCol w:w="1880"/>
        <w:gridCol w:w="1420"/>
        <w:gridCol w:w="1420"/>
        <w:gridCol w:w="1420"/>
        <w:gridCol w:w="1420"/>
      </w:tblGrid>
      <w:tr w:rsidR="0073659D" w:rsidRPr="006637CE" w14:paraId="03FB54BF" w14:textId="77777777" w:rsidTr="0073659D">
        <w:trPr>
          <w:cnfStyle w:val="100000000000" w:firstRow="1" w:lastRow="0" w:firstColumn="0" w:lastColumn="0" w:oddVBand="0" w:evenVBand="0" w:oddHBand="0" w:evenHBand="0" w:firstRowFirstColumn="0" w:firstRowLastColumn="0" w:lastRowFirstColumn="0" w:lastRowLastColumn="0"/>
          <w:trHeight w:val="300"/>
        </w:trPr>
        <w:tc>
          <w:tcPr>
            <w:tcW w:w="1880" w:type="dxa"/>
            <w:noWrap/>
            <w:hideMark/>
          </w:tcPr>
          <w:bookmarkEnd w:id="3925"/>
          <w:bookmarkEnd w:id="3926"/>
          <w:bookmarkEnd w:id="3927"/>
          <w:p w14:paraId="5122FB18"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Functional Class</w:t>
            </w:r>
          </w:p>
        </w:tc>
        <w:tc>
          <w:tcPr>
            <w:tcW w:w="1420" w:type="dxa"/>
            <w:noWrap/>
            <w:hideMark/>
          </w:tcPr>
          <w:p w14:paraId="4607B3B1"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CBD</w:t>
            </w:r>
          </w:p>
        </w:tc>
        <w:tc>
          <w:tcPr>
            <w:tcW w:w="1420" w:type="dxa"/>
            <w:noWrap/>
            <w:hideMark/>
          </w:tcPr>
          <w:p w14:paraId="30855D53"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Urban</w:t>
            </w:r>
          </w:p>
        </w:tc>
        <w:tc>
          <w:tcPr>
            <w:tcW w:w="1420" w:type="dxa"/>
            <w:noWrap/>
            <w:hideMark/>
          </w:tcPr>
          <w:p w14:paraId="075A12B2"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Suburban</w:t>
            </w:r>
          </w:p>
        </w:tc>
        <w:tc>
          <w:tcPr>
            <w:tcW w:w="1420" w:type="dxa"/>
            <w:noWrap/>
            <w:hideMark/>
          </w:tcPr>
          <w:p w14:paraId="258BEC77"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Rural</w:t>
            </w:r>
          </w:p>
        </w:tc>
      </w:tr>
      <w:tr w:rsidR="0073659D" w:rsidRPr="006637CE" w14:paraId="651E42E8" w14:textId="77777777" w:rsidTr="0073659D">
        <w:trPr>
          <w:trHeight w:val="288"/>
        </w:trPr>
        <w:tc>
          <w:tcPr>
            <w:tcW w:w="1880" w:type="dxa"/>
            <w:noWrap/>
            <w:hideMark/>
          </w:tcPr>
          <w:p w14:paraId="5BEEC9C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1420" w:type="dxa"/>
            <w:noWrap/>
            <w:hideMark/>
          </w:tcPr>
          <w:p w14:paraId="72BEA49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1420" w:type="dxa"/>
            <w:noWrap/>
            <w:hideMark/>
          </w:tcPr>
          <w:p w14:paraId="16BD068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1420" w:type="dxa"/>
            <w:noWrap/>
            <w:hideMark/>
          </w:tcPr>
          <w:p w14:paraId="6CB0429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1420" w:type="dxa"/>
            <w:noWrap/>
            <w:hideMark/>
          </w:tcPr>
          <w:p w14:paraId="40F72A4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r>
      <w:tr w:rsidR="0073659D" w:rsidRPr="006637CE" w14:paraId="349B6DD3" w14:textId="77777777" w:rsidTr="0073659D">
        <w:trPr>
          <w:trHeight w:val="288"/>
        </w:trPr>
        <w:tc>
          <w:tcPr>
            <w:tcW w:w="1880" w:type="dxa"/>
            <w:noWrap/>
            <w:hideMark/>
          </w:tcPr>
          <w:p w14:paraId="54F998F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1420" w:type="dxa"/>
            <w:noWrap/>
            <w:hideMark/>
          </w:tcPr>
          <w:p w14:paraId="066D4D8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2A436D0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77B9DE6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30973A1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r>
      <w:tr w:rsidR="0073659D" w:rsidRPr="006637CE" w14:paraId="4792EBC8" w14:textId="77777777" w:rsidTr="0073659D">
        <w:trPr>
          <w:trHeight w:val="288"/>
        </w:trPr>
        <w:tc>
          <w:tcPr>
            <w:tcW w:w="1880" w:type="dxa"/>
            <w:noWrap/>
            <w:hideMark/>
          </w:tcPr>
          <w:p w14:paraId="49D114B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1420" w:type="dxa"/>
            <w:noWrap/>
            <w:hideMark/>
          </w:tcPr>
          <w:p w14:paraId="75147AE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1420" w:type="dxa"/>
            <w:noWrap/>
            <w:hideMark/>
          </w:tcPr>
          <w:p w14:paraId="2DBB181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c>
          <w:tcPr>
            <w:tcW w:w="1420" w:type="dxa"/>
            <w:noWrap/>
            <w:hideMark/>
          </w:tcPr>
          <w:p w14:paraId="7D987BC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c>
          <w:tcPr>
            <w:tcW w:w="1420" w:type="dxa"/>
            <w:noWrap/>
            <w:hideMark/>
          </w:tcPr>
          <w:p w14:paraId="5DD1756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r>
      <w:tr w:rsidR="0073659D" w:rsidRPr="006637CE" w14:paraId="0AE3BD84" w14:textId="77777777" w:rsidTr="0073659D">
        <w:trPr>
          <w:trHeight w:val="288"/>
        </w:trPr>
        <w:tc>
          <w:tcPr>
            <w:tcW w:w="1880" w:type="dxa"/>
            <w:noWrap/>
            <w:hideMark/>
          </w:tcPr>
          <w:p w14:paraId="6A6C23E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1420" w:type="dxa"/>
            <w:noWrap/>
            <w:hideMark/>
          </w:tcPr>
          <w:p w14:paraId="51AB5E3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1420" w:type="dxa"/>
            <w:noWrap/>
            <w:hideMark/>
          </w:tcPr>
          <w:p w14:paraId="364A4E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1420" w:type="dxa"/>
            <w:noWrap/>
            <w:hideMark/>
          </w:tcPr>
          <w:p w14:paraId="5BADB6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323A8A9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r>
      <w:tr w:rsidR="0073659D" w:rsidRPr="006637CE" w14:paraId="5DE5A410" w14:textId="77777777" w:rsidTr="0073659D">
        <w:trPr>
          <w:trHeight w:val="288"/>
        </w:trPr>
        <w:tc>
          <w:tcPr>
            <w:tcW w:w="1880" w:type="dxa"/>
            <w:noWrap/>
            <w:hideMark/>
          </w:tcPr>
          <w:p w14:paraId="5DEA31B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1420" w:type="dxa"/>
            <w:noWrap/>
            <w:hideMark/>
          </w:tcPr>
          <w:p w14:paraId="7C812AB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025193E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1420" w:type="dxa"/>
            <w:noWrap/>
            <w:hideMark/>
          </w:tcPr>
          <w:p w14:paraId="0EA355C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1420" w:type="dxa"/>
            <w:noWrap/>
            <w:hideMark/>
          </w:tcPr>
          <w:p w14:paraId="2B1EF68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r>
      <w:tr w:rsidR="0073659D" w:rsidRPr="006637CE" w14:paraId="7909156B" w14:textId="77777777" w:rsidTr="0073659D">
        <w:trPr>
          <w:trHeight w:val="300"/>
        </w:trPr>
        <w:tc>
          <w:tcPr>
            <w:tcW w:w="1880" w:type="dxa"/>
            <w:noWrap/>
            <w:hideMark/>
          </w:tcPr>
          <w:p w14:paraId="4DD3EB0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1420" w:type="dxa"/>
            <w:noWrap/>
            <w:hideMark/>
          </w:tcPr>
          <w:p w14:paraId="55EC56F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66D213E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1420" w:type="dxa"/>
            <w:noWrap/>
            <w:hideMark/>
          </w:tcPr>
          <w:p w14:paraId="2451952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c>
          <w:tcPr>
            <w:tcW w:w="1420" w:type="dxa"/>
            <w:noWrap/>
            <w:hideMark/>
          </w:tcPr>
          <w:p w14:paraId="68D2C62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r>
    </w:tbl>
    <w:bookmarkEnd w:id="3923"/>
    <w:bookmarkEnd w:id="3924"/>
    <w:p w14:paraId="6C8793BE" w14:textId="77777777" w:rsidR="0073659D" w:rsidRPr="004F2D91" w:rsidRDefault="0073659D" w:rsidP="006637CE">
      <w:pPr>
        <w:pStyle w:val="Heading4"/>
      </w:pPr>
      <w:r w:rsidRPr="004F2D91">
        <w:t>Default travel speed</w:t>
      </w:r>
    </w:p>
    <w:p w14:paraId="1A21B953" w14:textId="557FC697" w:rsidR="0073659D" w:rsidRPr="006637CE" w:rsidRDefault="0073659D" w:rsidP="0073659D">
      <w:pPr>
        <w:rPr>
          <w:rFonts w:asciiTheme="minorHAnsi" w:hAnsiTheme="minorHAnsi"/>
        </w:rPr>
      </w:pPr>
      <w:r w:rsidRPr="004F2D91">
        <w:rPr>
          <w:rFonts w:asciiTheme="minorHAnsi" w:hAnsiTheme="minorHAnsi"/>
        </w:rPr>
        <w:t>Initial time-of-day travel speed was used</w:t>
      </w:r>
      <w:r w:rsidR="006637CE">
        <w:rPr>
          <w:rFonts w:asciiTheme="minorHAnsi" w:hAnsiTheme="minorHAnsi"/>
        </w:rPr>
        <w:t xml:space="preserve"> to create an initial congested</w:t>
      </w:r>
      <w:r w:rsidRPr="004F2D91">
        <w:rPr>
          <w:rFonts w:asciiTheme="minorHAnsi" w:hAnsiTheme="minorHAnsi"/>
        </w:rPr>
        <w:t xml:space="preserve"> speed, which was then used for initial trip distribution and mode choice models. Average rates were calculated using 2010 Inrix data; rates were then smoothed and adju</w:t>
      </w:r>
      <w:bookmarkStart w:id="3929" w:name="OLE_LINK81"/>
      <w:bookmarkStart w:id="3930" w:name="OLE_LINK82"/>
      <w:bookmarkStart w:id="3931" w:name="OLE_LINK83"/>
      <w:bookmarkStart w:id="3932" w:name="OLE_LINK92"/>
      <w:bookmarkStart w:id="3933" w:name="OLE_LINK93"/>
      <w:r w:rsidR="006637CE">
        <w:rPr>
          <w:rFonts w:asciiTheme="minorHAnsi" w:hAnsiTheme="minorHAnsi"/>
        </w:rPr>
        <w:t xml:space="preserve">sted for the modeling purpose. </w:t>
      </w:r>
    </w:p>
    <w:p w14:paraId="6AB5E6A9" w14:textId="2999930C" w:rsidR="006637CE" w:rsidRDefault="006637CE" w:rsidP="006637CE">
      <w:pPr>
        <w:pStyle w:val="Caption"/>
        <w:keepNext/>
      </w:pPr>
      <w:bookmarkStart w:id="3934" w:name="_Toc441592965"/>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6</w:t>
      </w:r>
      <w:r w:rsidR="008F26F5">
        <w:rPr>
          <w:noProof/>
        </w:rPr>
        <w:fldChar w:fldCharType="end"/>
      </w:r>
      <w:r>
        <w:t xml:space="preserve"> Initial Speed Adjustment Factors</w:t>
      </w:r>
      <w:bookmarkEnd w:id="3934"/>
    </w:p>
    <w:tbl>
      <w:tblPr>
        <w:tblStyle w:val="Style1"/>
        <w:tblW w:w="8160" w:type="dxa"/>
        <w:tblLook w:val="04A0" w:firstRow="1" w:lastRow="0" w:firstColumn="1" w:lastColumn="0" w:noHBand="0" w:noVBand="1"/>
      </w:tblPr>
      <w:tblGrid>
        <w:gridCol w:w="750"/>
        <w:gridCol w:w="1730"/>
        <w:gridCol w:w="1420"/>
        <w:gridCol w:w="1420"/>
        <w:gridCol w:w="1420"/>
        <w:gridCol w:w="1420"/>
      </w:tblGrid>
      <w:tr w:rsidR="006637CE" w:rsidRPr="006637CE" w14:paraId="76F93500" w14:textId="77777777" w:rsidTr="006637CE">
        <w:trPr>
          <w:cnfStyle w:val="100000000000" w:firstRow="1" w:lastRow="0" w:firstColumn="0" w:lastColumn="0" w:oddVBand="0" w:evenVBand="0" w:oddHBand="0" w:evenHBand="0" w:firstRowFirstColumn="0" w:firstRowLastColumn="0" w:lastRowFirstColumn="0" w:lastRowLastColumn="0"/>
          <w:trHeight w:val="288"/>
        </w:trPr>
        <w:tc>
          <w:tcPr>
            <w:tcW w:w="750" w:type="dxa"/>
            <w:noWrap/>
            <w:hideMark/>
          </w:tcPr>
          <w:bookmarkEnd w:id="3929"/>
          <w:bookmarkEnd w:id="3930"/>
          <w:bookmarkEnd w:id="3931"/>
          <w:bookmarkEnd w:id="3932"/>
          <w:bookmarkEnd w:id="3933"/>
          <w:p w14:paraId="1ACF5350"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 </w:t>
            </w:r>
          </w:p>
        </w:tc>
        <w:tc>
          <w:tcPr>
            <w:tcW w:w="1730" w:type="dxa"/>
            <w:noWrap/>
            <w:hideMark/>
          </w:tcPr>
          <w:p w14:paraId="1EBBD358"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Functional Class</w:t>
            </w:r>
          </w:p>
        </w:tc>
        <w:tc>
          <w:tcPr>
            <w:tcW w:w="1420" w:type="dxa"/>
            <w:noWrap/>
            <w:hideMark/>
          </w:tcPr>
          <w:p w14:paraId="26A7A20C"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CBD</w:t>
            </w:r>
          </w:p>
        </w:tc>
        <w:tc>
          <w:tcPr>
            <w:tcW w:w="1420" w:type="dxa"/>
            <w:noWrap/>
            <w:hideMark/>
          </w:tcPr>
          <w:p w14:paraId="0800805A"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Urban</w:t>
            </w:r>
          </w:p>
        </w:tc>
        <w:tc>
          <w:tcPr>
            <w:tcW w:w="1420" w:type="dxa"/>
            <w:noWrap/>
            <w:hideMark/>
          </w:tcPr>
          <w:p w14:paraId="1648B5F2"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Suburban</w:t>
            </w:r>
          </w:p>
        </w:tc>
        <w:tc>
          <w:tcPr>
            <w:tcW w:w="1420" w:type="dxa"/>
            <w:noWrap/>
            <w:hideMark/>
          </w:tcPr>
          <w:p w14:paraId="7E78AFB2" w14:textId="77777777" w:rsidR="0073659D" w:rsidRPr="006637CE" w:rsidRDefault="0073659D" w:rsidP="0073659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Rural</w:t>
            </w:r>
          </w:p>
        </w:tc>
      </w:tr>
      <w:tr w:rsidR="0073659D" w:rsidRPr="006637CE" w14:paraId="2D1007BF" w14:textId="77777777" w:rsidTr="006637CE">
        <w:trPr>
          <w:trHeight w:val="288"/>
        </w:trPr>
        <w:tc>
          <w:tcPr>
            <w:tcW w:w="750" w:type="dxa"/>
            <w:vMerge w:val="restart"/>
            <w:noWrap/>
            <w:hideMark/>
          </w:tcPr>
          <w:p w14:paraId="51732C3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AM</w:t>
            </w:r>
          </w:p>
        </w:tc>
        <w:tc>
          <w:tcPr>
            <w:tcW w:w="1730" w:type="dxa"/>
            <w:noWrap/>
            <w:hideMark/>
          </w:tcPr>
          <w:p w14:paraId="4A745DD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1420" w:type="dxa"/>
            <w:noWrap/>
            <w:hideMark/>
          </w:tcPr>
          <w:p w14:paraId="6D41312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1420" w:type="dxa"/>
            <w:noWrap/>
            <w:hideMark/>
          </w:tcPr>
          <w:p w14:paraId="7908D2B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6289371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45140BA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r>
      <w:tr w:rsidR="0073659D" w:rsidRPr="006637CE" w14:paraId="79185CC6" w14:textId="77777777" w:rsidTr="006637CE">
        <w:trPr>
          <w:trHeight w:val="288"/>
        </w:trPr>
        <w:tc>
          <w:tcPr>
            <w:tcW w:w="750" w:type="dxa"/>
            <w:vMerge/>
            <w:hideMark/>
          </w:tcPr>
          <w:p w14:paraId="5B05EA73"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0D00233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1420" w:type="dxa"/>
            <w:noWrap/>
            <w:hideMark/>
          </w:tcPr>
          <w:p w14:paraId="5954660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1420" w:type="dxa"/>
            <w:noWrap/>
            <w:hideMark/>
          </w:tcPr>
          <w:p w14:paraId="15DADAF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080FB11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5D0A8EE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r>
      <w:tr w:rsidR="0073659D" w:rsidRPr="006637CE" w14:paraId="270CAC89" w14:textId="77777777" w:rsidTr="006637CE">
        <w:trPr>
          <w:trHeight w:val="288"/>
        </w:trPr>
        <w:tc>
          <w:tcPr>
            <w:tcW w:w="750" w:type="dxa"/>
            <w:vMerge/>
            <w:hideMark/>
          </w:tcPr>
          <w:p w14:paraId="36AC0E9E"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01B9927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1420" w:type="dxa"/>
            <w:noWrap/>
            <w:hideMark/>
          </w:tcPr>
          <w:p w14:paraId="4734117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0.68</w:t>
            </w:r>
          </w:p>
        </w:tc>
        <w:tc>
          <w:tcPr>
            <w:tcW w:w="1420" w:type="dxa"/>
            <w:noWrap/>
            <w:hideMark/>
          </w:tcPr>
          <w:p w14:paraId="338E7A8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0.76</w:t>
            </w:r>
          </w:p>
        </w:tc>
        <w:tc>
          <w:tcPr>
            <w:tcW w:w="1420" w:type="dxa"/>
            <w:noWrap/>
            <w:hideMark/>
          </w:tcPr>
          <w:p w14:paraId="7BFEEF9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0.84</w:t>
            </w:r>
          </w:p>
        </w:tc>
        <w:tc>
          <w:tcPr>
            <w:tcW w:w="1420" w:type="dxa"/>
            <w:noWrap/>
            <w:hideMark/>
          </w:tcPr>
          <w:p w14:paraId="7E3A8BA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5877260B" w14:textId="77777777" w:rsidTr="006637CE">
        <w:trPr>
          <w:trHeight w:val="288"/>
        </w:trPr>
        <w:tc>
          <w:tcPr>
            <w:tcW w:w="750" w:type="dxa"/>
            <w:vMerge/>
            <w:hideMark/>
          </w:tcPr>
          <w:p w14:paraId="2C43CB07"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3FD09B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1420" w:type="dxa"/>
            <w:noWrap/>
            <w:hideMark/>
          </w:tcPr>
          <w:p w14:paraId="40E723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0.55</w:t>
            </w:r>
          </w:p>
        </w:tc>
        <w:tc>
          <w:tcPr>
            <w:tcW w:w="1420" w:type="dxa"/>
            <w:noWrap/>
            <w:hideMark/>
          </w:tcPr>
          <w:p w14:paraId="7E48BD5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0.74</w:t>
            </w:r>
          </w:p>
        </w:tc>
        <w:tc>
          <w:tcPr>
            <w:tcW w:w="1420" w:type="dxa"/>
            <w:noWrap/>
            <w:hideMark/>
          </w:tcPr>
          <w:p w14:paraId="47955B8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1420" w:type="dxa"/>
            <w:noWrap/>
            <w:hideMark/>
          </w:tcPr>
          <w:p w14:paraId="47E5DDB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1.17</w:t>
            </w:r>
          </w:p>
        </w:tc>
      </w:tr>
      <w:tr w:rsidR="0073659D" w:rsidRPr="006637CE" w14:paraId="56F1302C" w14:textId="77777777" w:rsidTr="006637CE">
        <w:trPr>
          <w:trHeight w:val="288"/>
        </w:trPr>
        <w:tc>
          <w:tcPr>
            <w:tcW w:w="750" w:type="dxa"/>
            <w:vMerge/>
            <w:hideMark/>
          </w:tcPr>
          <w:p w14:paraId="6DFB6429"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603E75E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1420" w:type="dxa"/>
            <w:noWrap/>
            <w:hideMark/>
          </w:tcPr>
          <w:p w14:paraId="573CEB5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0.4</w:t>
            </w:r>
          </w:p>
        </w:tc>
        <w:tc>
          <w:tcPr>
            <w:tcW w:w="1420" w:type="dxa"/>
            <w:noWrap/>
            <w:hideMark/>
          </w:tcPr>
          <w:p w14:paraId="571C4D3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0.69</w:t>
            </w:r>
          </w:p>
        </w:tc>
        <w:tc>
          <w:tcPr>
            <w:tcW w:w="1420" w:type="dxa"/>
            <w:noWrap/>
            <w:hideMark/>
          </w:tcPr>
          <w:p w14:paraId="73CAA85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0.99</w:t>
            </w:r>
          </w:p>
        </w:tc>
        <w:tc>
          <w:tcPr>
            <w:tcW w:w="1420" w:type="dxa"/>
            <w:noWrap/>
            <w:hideMark/>
          </w:tcPr>
          <w:p w14:paraId="40AA0E3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29D5F411" w14:textId="77777777" w:rsidTr="006637CE">
        <w:trPr>
          <w:trHeight w:val="288"/>
        </w:trPr>
        <w:tc>
          <w:tcPr>
            <w:tcW w:w="750" w:type="dxa"/>
            <w:vMerge/>
            <w:hideMark/>
          </w:tcPr>
          <w:p w14:paraId="7DD1E50B"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84CC7C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1420" w:type="dxa"/>
            <w:noWrap/>
            <w:hideMark/>
          </w:tcPr>
          <w:p w14:paraId="34986BE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0.56</w:t>
            </w:r>
          </w:p>
        </w:tc>
        <w:tc>
          <w:tcPr>
            <w:tcW w:w="1420" w:type="dxa"/>
            <w:noWrap/>
            <w:hideMark/>
          </w:tcPr>
          <w:p w14:paraId="5670D56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1420" w:type="dxa"/>
            <w:noWrap/>
            <w:hideMark/>
          </w:tcPr>
          <w:p w14:paraId="41B7079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1.33</w:t>
            </w:r>
          </w:p>
        </w:tc>
        <w:tc>
          <w:tcPr>
            <w:tcW w:w="1420" w:type="dxa"/>
            <w:noWrap/>
            <w:hideMark/>
          </w:tcPr>
          <w:p w14:paraId="25AAF0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1.38</w:t>
            </w:r>
          </w:p>
        </w:tc>
      </w:tr>
      <w:tr w:rsidR="0073659D" w:rsidRPr="006637CE" w14:paraId="6D3A9AC9" w14:textId="77777777" w:rsidTr="006637CE">
        <w:trPr>
          <w:trHeight w:val="288"/>
        </w:trPr>
        <w:tc>
          <w:tcPr>
            <w:tcW w:w="750" w:type="dxa"/>
            <w:vMerge/>
            <w:hideMark/>
          </w:tcPr>
          <w:p w14:paraId="1000F6B0"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10046E7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1420" w:type="dxa"/>
            <w:noWrap/>
            <w:hideMark/>
          </w:tcPr>
          <w:p w14:paraId="150FA63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1468B95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109C0AC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4D55BCD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3ADD6B00" w14:textId="77777777" w:rsidTr="006637CE">
        <w:trPr>
          <w:trHeight w:val="288"/>
        </w:trPr>
        <w:tc>
          <w:tcPr>
            <w:tcW w:w="750" w:type="dxa"/>
            <w:vMerge w:val="restart"/>
            <w:noWrap/>
            <w:hideMark/>
          </w:tcPr>
          <w:p w14:paraId="7C50F59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MD</w:t>
            </w:r>
          </w:p>
        </w:tc>
        <w:tc>
          <w:tcPr>
            <w:tcW w:w="1730" w:type="dxa"/>
            <w:noWrap/>
            <w:hideMark/>
          </w:tcPr>
          <w:p w14:paraId="48E9D94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1420" w:type="dxa"/>
            <w:noWrap/>
            <w:hideMark/>
          </w:tcPr>
          <w:p w14:paraId="4E4045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1420" w:type="dxa"/>
            <w:noWrap/>
            <w:hideMark/>
          </w:tcPr>
          <w:p w14:paraId="12C2328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0.96</w:t>
            </w:r>
          </w:p>
        </w:tc>
        <w:tc>
          <w:tcPr>
            <w:tcW w:w="1420" w:type="dxa"/>
            <w:noWrap/>
            <w:hideMark/>
          </w:tcPr>
          <w:p w14:paraId="3F19E85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1420" w:type="dxa"/>
            <w:noWrap/>
            <w:hideMark/>
          </w:tcPr>
          <w:p w14:paraId="5FF4513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021EF469" w14:textId="77777777" w:rsidTr="006637CE">
        <w:trPr>
          <w:trHeight w:val="288"/>
        </w:trPr>
        <w:tc>
          <w:tcPr>
            <w:tcW w:w="750" w:type="dxa"/>
            <w:vMerge/>
            <w:hideMark/>
          </w:tcPr>
          <w:p w14:paraId="5B5EB0AC"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5AAC8FD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1420" w:type="dxa"/>
            <w:noWrap/>
            <w:hideMark/>
          </w:tcPr>
          <w:p w14:paraId="2918529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1420" w:type="dxa"/>
            <w:noWrap/>
            <w:hideMark/>
          </w:tcPr>
          <w:p w14:paraId="2525A9B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0.96</w:t>
            </w:r>
          </w:p>
        </w:tc>
        <w:tc>
          <w:tcPr>
            <w:tcW w:w="1420" w:type="dxa"/>
            <w:noWrap/>
            <w:hideMark/>
          </w:tcPr>
          <w:p w14:paraId="30EC040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1420" w:type="dxa"/>
            <w:noWrap/>
            <w:hideMark/>
          </w:tcPr>
          <w:p w14:paraId="69627B3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64B54EC6" w14:textId="77777777" w:rsidTr="006637CE">
        <w:trPr>
          <w:trHeight w:val="288"/>
        </w:trPr>
        <w:tc>
          <w:tcPr>
            <w:tcW w:w="750" w:type="dxa"/>
            <w:vMerge/>
            <w:hideMark/>
          </w:tcPr>
          <w:p w14:paraId="78930F6C"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3CC393A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1420" w:type="dxa"/>
            <w:noWrap/>
            <w:hideMark/>
          </w:tcPr>
          <w:p w14:paraId="360544E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0.58</w:t>
            </w:r>
          </w:p>
        </w:tc>
        <w:tc>
          <w:tcPr>
            <w:tcW w:w="1420" w:type="dxa"/>
            <w:noWrap/>
            <w:hideMark/>
          </w:tcPr>
          <w:p w14:paraId="0331A28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0.74</w:t>
            </w:r>
          </w:p>
        </w:tc>
        <w:tc>
          <w:tcPr>
            <w:tcW w:w="1420" w:type="dxa"/>
            <w:noWrap/>
            <w:hideMark/>
          </w:tcPr>
          <w:p w14:paraId="2234962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0.83</w:t>
            </w:r>
          </w:p>
        </w:tc>
        <w:tc>
          <w:tcPr>
            <w:tcW w:w="1420" w:type="dxa"/>
            <w:noWrap/>
            <w:hideMark/>
          </w:tcPr>
          <w:p w14:paraId="5671BEE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3D8A25BD" w14:textId="77777777" w:rsidTr="006637CE">
        <w:trPr>
          <w:trHeight w:val="288"/>
        </w:trPr>
        <w:tc>
          <w:tcPr>
            <w:tcW w:w="750" w:type="dxa"/>
            <w:vMerge/>
            <w:hideMark/>
          </w:tcPr>
          <w:p w14:paraId="1A9BFE3D"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6D752AB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1420" w:type="dxa"/>
            <w:noWrap/>
            <w:hideMark/>
          </w:tcPr>
          <w:p w14:paraId="42F5D14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0.54</w:t>
            </w:r>
          </w:p>
        </w:tc>
        <w:tc>
          <w:tcPr>
            <w:tcW w:w="1420" w:type="dxa"/>
            <w:noWrap/>
            <w:hideMark/>
          </w:tcPr>
          <w:p w14:paraId="6B698BC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1420" w:type="dxa"/>
            <w:noWrap/>
            <w:hideMark/>
          </w:tcPr>
          <w:p w14:paraId="4B24DB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c>
          <w:tcPr>
            <w:tcW w:w="1420" w:type="dxa"/>
            <w:noWrap/>
            <w:hideMark/>
          </w:tcPr>
          <w:p w14:paraId="5FF7B93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1.16</w:t>
            </w:r>
          </w:p>
        </w:tc>
      </w:tr>
      <w:tr w:rsidR="0073659D" w:rsidRPr="006637CE" w14:paraId="29791D4C" w14:textId="77777777" w:rsidTr="006637CE">
        <w:trPr>
          <w:trHeight w:val="288"/>
        </w:trPr>
        <w:tc>
          <w:tcPr>
            <w:tcW w:w="750" w:type="dxa"/>
            <w:vMerge/>
            <w:hideMark/>
          </w:tcPr>
          <w:p w14:paraId="77D68F8F"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D4E613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1420" w:type="dxa"/>
            <w:noWrap/>
            <w:hideMark/>
          </w:tcPr>
          <w:p w14:paraId="42F4C6B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1420" w:type="dxa"/>
            <w:noWrap/>
            <w:hideMark/>
          </w:tcPr>
          <w:p w14:paraId="4378097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w:t>
            </w:r>
          </w:p>
        </w:tc>
        <w:tc>
          <w:tcPr>
            <w:tcW w:w="1420" w:type="dxa"/>
            <w:noWrap/>
            <w:hideMark/>
          </w:tcPr>
          <w:p w14:paraId="6F0FC96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1420" w:type="dxa"/>
            <w:noWrap/>
            <w:hideMark/>
          </w:tcPr>
          <w:p w14:paraId="4BAF91C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73E5CDC4" w14:textId="77777777" w:rsidTr="006637CE">
        <w:trPr>
          <w:trHeight w:val="288"/>
        </w:trPr>
        <w:tc>
          <w:tcPr>
            <w:tcW w:w="750" w:type="dxa"/>
            <w:vMerge/>
            <w:hideMark/>
          </w:tcPr>
          <w:p w14:paraId="2665AC73"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2595885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1420" w:type="dxa"/>
            <w:noWrap/>
            <w:hideMark/>
          </w:tcPr>
          <w:p w14:paraId="749BBC1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0.35</w:t>
            </w:r>
          </w:p>
        </w:tc>
        <w:tc>
          <w:tcPr>
            <w:tcW w:w="1420" w:type="dxa"/>
            <w:noWrap/>
            <w:hideMark/>
          </w:tcPr>
          <w:p w14:paraId="158C3D7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0.92</w:t>
            </w:r>
          </w:p>
        </w:tc>
        <w:tc>
          <w:tcPr>
            <w:tcW w:w="1420" w:type="dxa"/>
            <w:noWrap/>
            <w:hideMark/>
          </w:tcPr>
          <w:p w14:paraId="401FAA9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1.31</w:t>
            </w:r>
          </w:p>
        </w:tc>
        <w:tc>
          <w:tcPr>
            <w:tcW w:w="1420" w:type="dxa"/>
            <w:noWrap/>
            <w:hideMark/>
          </w:tcPr>
          <w:p w14:paraId="19E150C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r>
      <w:tr w:rsidR="0073659D" w:rsidRPr="006637CE" w14:paraId="52E82757" w14:textId="77777777" w:rsidTr="006637CE">
        <w:trPr>
          <w:trHeight w:val="288"/>
        </w:trPr>
        <w:tc>
          <w:tcPr>
            <w:tcW w:w="750" w:type="dxa"/>
            <w:vMerge/>
            <w:hideMark/>
          </w:tcPr>
          <w:p w14:paraId="5213DDB9"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5F2DF6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1420" w:type="dxa"/>
            <w:noWrap/>
            <w:hideMark/>
          </w:tcPr>
          <w:p w14:paraId="01535C8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7610C7C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7CCE2F3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0CF5F5E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23261BEA" w14:textId="77777777" w:rsidTr="006637CE">
        <w:trPr>
          <w:trHeight w:val="288"/>
        </w:trPr>
        <w:tc>
          <w:tcPr>
            <w:tcW w:w="750" w:type="dxa"/>
            <w:vMerge w:val="restart"/>
            <w:noWrap/>
            <w:hideMark/>
          </w:tcPr>
          <w:p w14:paraId="2F3A0ED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PM</w:t>
            </w:r>
          </w:p>
        </w:tc>
        <w:tc>
          <w:tcPr>
            <w:tcW w:w="1730" w:type="dxa"/>
            <w:noWrap/>
            <w:hideMark/>
          </w:tcPr>
          <w:p w14:paraId="61575C7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1420" w:type="dxa"/>
            <w:noWrap/>
            <w:hideMark/>
          </w:tcPr>
          <w:p w14:paraId="6F821FD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0.29</w:t>
            </w:r>
          </w:p>
        </w:tc>
        <w:tc>
          <w:tcPr>
            <w:tcW w:w="1420" w:type="dxa"/>
            <w:noWrap/>
            <w:hideMark/>
          </w:tcPr>
          <w:p w14:paraId="6E0C24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0.85</w:t>
            </w:r>
          </w:p>
        </w:tc>
        <w:tc>
          <w:tcPr>
            <w:tcW w:w="1420" w:type="dxa"/>
            <w:noWrap/>
            <w:hideMark/>
          </w:tcPr>
          <w:p w14:paraId="62EE2CB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1420" w:type="dxa"/>
            <w:noWrap/>
            <w:hideMark/>
          </w:tcPr>
          <w:p w14:paraId="66353B0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r>
      <w:tr w:rsidR="0073659D" w:rsidRPr="006637CE" w14:paraId="12C3A4A1" w14:textId="77777777" w:rsidTr="006637CE">
        <w:trPr>
          <w:trHeight w:val="288"/>
        </w:trPr>
        <w:tc>
          <w:tcPr>
            <w:tcW w:w="750" w:type="dxa"/>
            <w:vMerge/>
            <w:hideMark/>
          </w:tcPr>
          <w:p w14:paraId="0809A578"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51DAEA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1420" w:type="dxa"/>
            <w:noWrap/>
            <w:hideMark/>
          </w:tcPr>
          <w:p w14:paraId="0EC32AF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0.29</w:t>
            </w:r>
          </w:p>
        </w:tc>
        <w:tc>
          <w:tcPr>
            <w:tcW w:w="1420" w:type="dxa"/>
            <w:noWrap/>
            <w:hideMark/>
          </w:tcPr>
          <w:p w14:paraId="70552DC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0.85</w:t>
            </w:r>
          </w:p>
        </w:tc>
        <w:tc>
          <w:tcPr>
            <w:tcW w:w="1420" w:type="dxa"/>
            <w:noWrap/>
            <w:hideMark/>
          </w:tcPr>
          <w:p w14:paraId="0EC9635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1420" w:type="dxa"/>
            <w:noWrap/>
            <w:hideMark/>
          </w:tcPr>
          <w:p w14:paraId="5EF5B23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r>
      <w:tr w:rsidR="0073659D" w:rsidRPr="006637CE" w14:paraId="04A6585A" w14:textId="77777777" w:rsidTr="006637CE">
        <w:trPr>
          <w:trHeight w:val="288"/>
        </w:trPr>
        <w:tc>
          <w:tcPr>
            <w:tcW w:w="750" w:type="dxa"/>
            <w:vMerge/>
            <w:hideMark/>
          </w:tcPr>
          <w:p w14:paraId="768F7F7D"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A1AD7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1420" w:type="dxa"/>
            <w:noWrap/>
            <w:hideMark/>
          </w:tcPr>
          <w:p w14:paraId="72D56A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w:t>
            </w:r>
          </w:p>
        </w:tc>
        <w:tc>
          <w:tcPr>
            <w:tcW w:w="1420" w:type="dxa"/>
            <w:noWrap/>
            <w:hideMark/>
          </w:tcPr>
          <w:p w14:paraId="00629B2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0.72</w:t>
            </w:r>
          </w:p>
        </w:tc>
        <w:tc>
          <w:tcPr>
            <w:tcW w:w="1420" w:type="dxa"/>
            <w:noWrap/>
            <w:hideMark/>
          </w:tcPr>
          <w:p w14:paraId="61E79A2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0.84</w:t>
            </w:r>
          </w:p>
        </w:tc>
        <w:tc>
          <w:tcPr>
            <w:tcW w:w="1420" w:type="dxa"/>
            <w:noWrap/>
            <w:hideMark/>
          </w:tcPr>
          <w:p w14:paraId="0D11F31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07BC7734" w14:textId="77777777" w:rsidTr="006637CE">
        <w:trPr>
          <w:trHeight w:val="288"/>
        </w:trPr>
        <w:tc>
          <w:tcPr>
            <w:tcW w:w="750" w:type="dxa"/>
            <w:vMerge/>
            <w:hideMark/>
          </w:tcPr>
          <w:p w14:paraId="7C981643"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19AF09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1420" w:type="dxa"/>
            <w:noWrap/>
            <w:hideMark/>
          </w:tcPr>
          <w:p w14:paraId="600BB7A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0.56</w:t>
            </w:r>
          </w:p>
        </w:tc>
        <w:tc>
          <w:tcPr>
            <w:tcW w:w="1420" w:type="dxa"/>
            <w:noWrap/>
            <w:hideMark/>
          </w:tcPr>
          <w:p w14:paraId="3C9063F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1420" w:type="dxa"/>
            <w:noWrap/>
            <w:hideMark/>
          </w:tcPr>
          <w:p w14:paraId="0A57073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1420" w:type="dxa"/>
            <w:noWrap/>
            <w:hideMark/>
          </w:tcPr>
          <w:p w14:paraId="47BBB93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1.19</w:t>
            </w:r>
          </w:p>
        </w:tc>
      </w:tr>
      <w:tr w:rsidR="0073659D" w:rsidRPr="006637CE" w14:paraId="05E5CD12" w14:textId="77777777" w:rsidTr="006637CE">
        <w:trPr>
          <w:trHeight w:val="288"/>
        </w:trPr>
        <w:tc>
          <w:tcPr>
            <w:tcW w:w="750" w:type="dxa"/>
            <w:vMerge/>
            <w:hideMark/>
          </w:tcPr>
          <w:p w14:paraId="6435B6AB"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BADA1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1420" w:type="dxa"/>
            <w:noWrap/>
            <w:hideMark/>
          </w:tcPr>
          <w:p w14:paraId="4F18999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1420" w:type="dxa"/>
            <w:noWrap/>
            <w:hideMark/>
          </w:tcPr>
          <w:p w14:paraId="7DCA033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0.61</w:t>
            </w:r>
          </w:p>
        </w:tc>
        <w:tc>
          <w:tcPr>
            <w:tcW w:w="1420" w:type="dxa"/>
            <w:noWrap/>
            <w:hideMark/>
          </w:tcPr>
          <w:p w14:paraId="49EA0D0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0.99</w:t>
            </w:r>
          </w:p>
        </w:tc>
        <w:tc>
          <w:tcPr>
            <w:tcW w:w="1420" w:type="dxa"/>
            <w:noWrap/>
            <w:hideMark/>
          </w:tcPr>
          <w:p w14:paraId="33029A4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0AE2B6D4" w14:textId="77777777" w:rsidTr="006637CE">
        <w:trPr>
          <w:trHeight w:val="288"/>
        </w:trPr>
        <w:tc>
          <w:tcPr>
            <w:tcW w:w="750" w:type="dxa"/>
            <w:vMerge/>
            <w:hideMark/>
          </w:tcPr>
          <w:p w14:paraId="5BF8EA41"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73F9AB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1420" w:type="dxa"/>
            <w:noWrap/>
            <w:hideMark/>
          </w:tcPr>
          <w:p w14:paraId="5E1FA69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0.35</w:t>
            </w:r>
          </w:p>
        </w:tc>
        <w:tc>
          <w:tcPr>
            <w:tcW w:w="1420" w:type="dxa"/>
            <w:noWrap/>
            <w:hideMark/>
          </w:tcPr>
          <w:p w14:paraId="7F47B52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0.92</w:t>
            </w:r>
          </w:p>
        </w:tc>
        <w:tc>
          <w:tcPr>
            <w:tcW w:w="1420" w:type="dxa"/>
            <w:noWrap/>
            <w:hideMark/>
          </w:tcPr>
          <w:p w14:paraId="7CFE0E2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1.32</w:t>
            </w:r>
          </w:p>
        </w:tc>
        <w:tc>
          <w:tcPr>
            <w:tcW w:w="1420" w:type="dxa"/>
            <w:noWrap/>
            <w:hideMark/>
          </w:tcPr>
          <w:p w14:paraId="3972F9B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1.42</w:t>
            </w:r>
          </w:p>
        </w:tc>
      </w:tr>
      <w:tr w:rsidR="0073659D" w:rsidRPr="006637CE" w14:paraId="69B1117C" w14:textId="77777777" w:rsidTr="006637CE">
        <w:trPr>
          <w:trHeight w:val="288"/>
        </w:trPr>
        <w:tc>
          <w:tcPr>
            <w:tcW w:w="750" w:type="dxa"/>
            <w:vMerge/>
            <w:hideMark/>
          </w:tcPr>
          <w:p w14:paraId="368C9239"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49D258D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1420" w:type="dxa"/>
            <w:noWrap/>
            <w:hideMark/>
          </w:tcPr>
          <w:p w14:paraId="25A6280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725AC08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1E97E98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44E6EA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3743513B" w14:textId="77777777" w:rsidTr="006637CE">
        <w:trPr>
          <w:trHeight w:val="288"/>
        </w:trPr>
        <w:tc>
          <w:tcPr>
            <w:tcW w:w="750" w:type="dxa"/>
            <w:vMerge w:val="restart"/>
            <w:noWrap/>
            <w:hideMark/>
          </w:tcPr>
          <w:p w14:paraId="48F8BAE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OP</w:t>
            </w:r>
          </w:p>
        </w:tc>
        <w:tc>
          <w:tcPr>
            <w:tcW w:w="1730" w:type="dxa"/>
            <w:noWrap/>
            <w:hideMark/>
          </w:tcPr>
          <w:p w14:paraId="09272F9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1420" w:type="dxa"/>
            <w:noWrap/>
            <w:hideMark/>
          </w:tcPr>
          <w:p w14:paraId="3F59C7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725452F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1420" w:type="dxa"/>
            <w:noWrap/>
            <w:hideMark/>
          </w:tcPr>
          <w:p w14:paraId="280032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2AA92D8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3DD6C83A" w14:textId="77777777" w:rsidTr="006637CE">
        <w:trPr>
          <w:trHeight w:val="288"/>
        </w:trPr>
        <w:tc>
          <w:tcPr>
            <w:tcW w:w="750" w:type="dxa"/>
            <w:vMerge/>
            <w:hideMark/>
          </w:tcPr>
          <w:p w14:paraId="2C901415"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2E5F46B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1420" w:type="dxa"/>
            <w:noWrap/>
            <w:hideMark/>
          </w:tcPr>
          <w:p w14:paraId="1827BEB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47CBE76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1420" w:type="dxa"/>
            <w:noWrap/>
            <w:hideMark/>
          </w:tcPr>
          <w:p w14:paraId="7478C5A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1420" w:type="dxa"/>
            <w:noWrap/>
            <w:hideMark/>
          </w:tcPr>
          <w:p w14:paraId="5843D88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076F9C9E" w14:textId="77777777" w:rsidTr="006637CE">
        <w:trPr>
          <w:trHeight w:val="288"/>
        </w:trPr>
        <w:tc>
          <w:tcPr>
            <w:tcW w:w="750" w:type="dxa"/>
            <w:vMerge/>
            <w:hideMark/>
          </w:tcPr>
          <w:p w14:paraId="73CC2558"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79C19DB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1420" w:type="dxa"/>
            <w:noWrap/>
            <w:hideMark/>
          </w:tcPr>
          <w:p w14:paraId="13CCACA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1420" w:type="dxa"/>
            <w:noWrap/>
            <w:hideMark/>
          </w:tcPr>
          <w:p w14:paraId="2E096D6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0.78</w:t>
            </w:r>
          </w:p>
        </w:tc>
        <w:tc>
          <w:tcPr>
            <w:tcW w:w="1420" w:type="dxa"/>
            <w:noWrap/>
            <w:hideMark/>
          </w:tcPr>
          <w:p w14:paraId="3AB6A1E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0.86</w:t>
            </w:r>
          </w:p>
        </w:tc>
        <w:tc>
          <w:tcPr>
            <w:tcW w:w="1420" w:type="dxa"/>
            <w:noWrap/>
            <w:hideMark/>
          </w:tcPr>
          <w:p w14:paraId="0B6D9EB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6E604D88" w14:textId="77777777" w:rsidTr="006637CE">
        <w:trPr>
          <w:trHeight w:val="288"/>
        </w:trPr>
        <w:tc>
          <w:tcPr>
            <w:tcW w:w="750" w:type="dxa"/>
            <w:vMerge/>
            <w:hideMark/>
          </w:tcPr>
          <w:p w14:paraId="5FD818B6"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0038EA9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1420" w:type="dxa"/>
            <w:noWrap/>
            <w:hideMark/>
          </w:tcPr>
          <w:p w14:paraId="228D637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0.65</w:t>
            </w:r>
          </w:p>
        </w:tc>
        <w:tc>
          <w:tcPr>
            <w:tcW w:w="1420" w:type="dxa"/>
            <w:noWrap/>
            <w:hideMark/>
          </w:tcPr>
          <w:p w14:paraId="252DFC0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0.77</w:t>
            </w:r>
          </w:p>
        </w:tc>
        <w:tc>
          <w:tcPr>
            <w:tcW w:w="1420" w:type="dxa"/>
            <w:noWrap/>
            <w:hideMark/>
          </w:tcPr>
          <w:p w14:paraId="7029EC4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1420" w:type="dxa"/>
            <w:noWrap/>
            <w:hideMark/>
          </w:tcPr>
          <w:p w14:paraId="135992C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1.13</w:t>
            </w:r>
          </w:p>
        </w:tc>
      </w:tr>
      <w:tr w:rsidR="0073659D" w:rsidRPr="006637CE" w14:paraId="090600BA" w14:textId="77777777" w:rsidTr="006637CE">
        <w:trPr>
          <w:trHeight w:val="288"/>
        </w:trPr>
        <w:tc>
          <w:tcPr>
            <w:tcW w:w="750" w:type="dxa"/>
            <w:vMerge/>
            <w:hideMark/>
          </w:tcPr>
          <w:p w14:paraId="7F8B3C8F"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1B9F385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1420" w:type="dxa"/>
            <w:noWrap/>
            <w:hideMark/>
          </w:tcPr>
          <w:p w14:paraId="4641BF0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1420" w:type="dxa"/>
            <w:noWrap/>
            <w:hideMark/>
          </w:tcPr>
          <w:p w14:paraId="6349F2F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0.62</w:t>
            </w:r>
          </w:p>
        </w:tc>
        <w:tc>
          <w:tcPr>
            <w:tcW w:w="1420" w:type="dxa"/>
            <w:noWrap/>
            <w:hideMark/>
          </w:tcPr>
          <w:p w14:paraId="26FBBB6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225098E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2BAF89F4" w14:textId="77777777" w:rsidTr="006637CE">
        <w:trPr>
          <w:trHeight w:val="288"/>
        </w:trPr>
        <w:tc>
          <w:tcPr>
            <w:tcW w:w="750" w:type="dxa"/>
            <w:vMerge/>
            <w:hideMark/>
          </w:tcPr>
          <w:p w14:paraId="4656A541"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050E859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1420" w:type="dxa"/>
            <w:noWrap/>
            <w:hideMark/>
          </w:tcPr>
          <w:p w14:paraId="192860B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0.39</w:t>
            </w:r>
          </w:p>
        </w:tc>
        <w:tc>
          <w:tcPr>
            <w:tcW w:w="1420" w:type="dxa"/>
            <w:noWrap/>
            <w:hideMark/>
          </w:tcPr>
          <w:p w14:paraId="3D139C1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1.03</w:t>
            </w:r>
          </w:p>
        </w:tc>
        <w:tc>
          <w:tcPr>
            <w:tcW w:w="1420" w:type="dxa"/>
            <w:noWrap/>
            <w:hideMark/>
          </w:tcPr>
          <w:p w14:paraId="34589E2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1.33</w:t>
            </w:r>
          </w:p>
        </w:tc>
        <w:tc>
          <w:tcPr>
            <w:tcW w:w="1420" w:type="dxa"/>
            <w:noWrap/>
            <w:hideMark/>
          </w:tcPr>
          <w:p w14:paraId="46B869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1.45</w:t>
            </w:r>
          </w:p>
        </w:tc>
      </w:tr>
      <w:tr w:rsidR="0073659D" w:rsidRPr="006637CE" w14:paraId="2CDF45FF" w14:textId="77777777" w:rsidTr="006637CE">
        <w:trPr>
          <w:trHeight w:val="288"/>
        </w:trPr>
        <w:tc>
          <w:tcPr>
            <w:tcW w:w="750" w:type="dxa"/>
            <w:vMerge/>
            <w:hideMark/>
          </w:tcPr>
          <w:p w14:paraId="084C15B5" w14:textId="77777777" w:rsidR="0073659D" w:rsidRPr="006637CE" w:rsidRDefault="0073659D" w:rsidP="0073659D">
            <w:pPr>
              <w:rPr>
                <w:rFonts w:asciiTheme="majorHAnsi" w:hAnsiTheme="majorHAnsi" w:cstheme="majorHAnsi"/>
                <w:color w:val="000000"/>
                <w:sz w:val="18"/>
                <w:szCs w:val="18"/>
              </w:rPr>
            </w:pPr>
          </w:p>
        </w:tc>
        <w:tc>
          <w:tcPr>
            <w:tcW w:w="1730" w:type="dxa"/>
            <w:noWrap/>
            <w:hideMark/>
          </w:tcPr>
          <w:p w14:paraId="69E97F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1420" w:type="dxa"/>
            <w:noWrap/>
            <w:hideMark/>
          </w:tcPr>
          <w:p w14:paraId="3DDA590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7C977B3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5A60282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1420" w:type="dxa"/>
            <w:noWrap/>
            <w:hideMark/>
          </w:tcPr>
          <w:p w14:paraId="35F256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bl>
    <w:p w14:paraId="0C8D13D8" w14:textId="77777777" w:rsidR="0073659D" w:rsidRPr="004F2D91" w:rsidRDefault="0073659D" w:rsidP="006637CE">
      <w:pPr>
        <w:pStyle w:val="Heading4"/>
      </w:pPr>
      <w:bookmarkStart w:id="3935" w:name="OLE_LINK58"/>
      <w:bookmarkStart w:id="3936" w:name="OLE_LINK59"/>
      <w:r w:rsidRPr="004F2D91">
        <w:t>Capacity</w:t>
      </w:r>
    </w:p>
    <w:p w14:paraId="1B3EEE88" w14:textId="77777777" w:rsidR="0073659D" w:rsidRPr="004F2D91" w:rsidRDefault="0073659D" w:rsidP="0073659D">
      <w:pPr>
        <w:rPr>
          <w:rFonts w:asciiTheme="minorHAnsi" w:hAnsiTheme="minorHAnsi"/>
        </w:rPr>
      </w:pPr>
      <w:r w:rsidRPr="004F2D91">
        <w:rPr>
          <w:rFonts w:asciiTheme="minorHAnsi" w:hAnsiTheme="minorHAnsi"/>
        </w:rPr>
        <w:t xml:space="preserve">The capacity calculation is based on the Chattanooga MPO’s 2012 Model, and was modified during the calibration process. </w:t>
      </w:r>
    </w:p>
    <w:p w14:paraId="58519F90" w14:textId="77777777" w:rsidR="0073659D" w:rsidRPr="004F2D91" w:rsidRDefault="0073659D" w:rsidP="0073659D">
      <w:pPr>
        <w:rPr>
          <w:rFonts w:asciiTheme="minorHAnsi" w:hAnsiTheme="minorHAnsi"/>
        </w:rPr>
      </w:pPr>
      <w:r w:rsidRPr="004F2D91">
        <w:rPr>
          <w:rFonts w:asciiTheme="minorHAnsi" w:hAnsiTheme="minorHAnsi"/>
        </w:rPr>
        <w:t xml:space="preserve">The General Form of the capacity equation is: </w:t>
      </w:r>
    </w:p>
    <w:p w14:paraId="4E632E14" w14:textId="77777777" w:rsidR="0073659D" w:rsidRPr="004F2D91" w:rsidRDefault="0073659D" w:rsidP="0073659D">
      <w:pPr>
        <w:rPr>
          <w:rFonts w:asciiTheme="minorHAnsi" w:hAnsiTheme="minorHAnsi"/>
        </w:rPr>
      </w:pPr>
      <w:r w:rsidRPr="004F2D91">
        <w:rPr>
          <w:rFonts w:asciiTheme="minorHAnsi" w:hAnsiTheme="minorHAnsi"/>
          <w:sz w:val="20"/>
        </w:rPr>
        <w:t>[3-1]</w:t>
      </w:r>
      <m:oMath>
        <m:r>
          <w:rPr>
            <w:rFonts w:ascii="Cambria Math" w:hAnsi="Cambria Math"/>
            <w:sz w:val="20"/>
          </w:rPr>
          <m:t xml:space="preserve"> SF=c ×N ×Fw ×Fhv ×Fp ×Fe ×Fd ×Fsd ×Fsc ×Fclt ×Fpark ×Ft ×Fa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v</m:t>
                </m:r>
              </m:num>
              <m:den>
                <m:r>
                  <w:rPr>
                    <w:rFonts w:ascii="Cambria Math" w:hAnsi="Cambria Math"/>
                    <w:sz w:val="20"/>
                  </w:rPr>
                  <m:t>c</m:t>
                </m:r>
              </m:den>
            </m:f>
          </m:e>
        </m:d>
        <m:r>
          <w:rPr>
            <w:rFonts w:ascii="Cambria Math" w:hAnsi="Cambria Math"/>
            <w:sz w:val="20"/>
          </w:rPr>
          <m:t xml:space="preserve">i </m:t>
        </m:r>
      </m:oMath>
      <w:r w:rsidRPr="004F2D91">
        <w:rPr>
          <w:rFonts w:asciiTheme="minorHAnsi" w:hAnsiTheme="minorHAnsi"/>
        </w:rPr>
        <w:t xml:space="preserve"> </w:t>
      </w:r>
    </w:p>
    <w:tbl>
      <w:tblPr>
        <w:tblW w:w="8216" w:type="dxa"/>
        <w:tblInd w:w="93" w:type="dxa"/>
        <w:tblLook w:val="04A0" w:firstRow="1" w:lastRow="0" w:firstColumn="1" w:lastColumn="0" w:noHBand="0" w:noVBand="1"/>
      </w:tblPr>
      <w:tblGrid>
        <w:gridCol w:w="960"/>
        <w:gridCol w:w="363"/>
        <w:gridCol w:w="7020"/>
      </w:tblGrid>
      <w:tr w:rsidR="0073659D" w:rsidRPr="004F2D91" w14:paraId="58B3A268" w14:textId="77777777" w:rsidTr="0073659D">
        <w:trPr>
          <w:trHeight w:val="288"/>
        </w:trPr>
        <w:tc>
          <w:tcPr>
            <w:tcW w:w="960" w:type="dxa"/>
            <w:shd w:val="clear" w:color="auto" w:fill="auto"/>
            <w:noWrap/>
            <w:vAlign w:val="bottom"/>
            <w:hideMark/>
          </w:tcPr>
          <w:p w14:paraId="4DEB9C24"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SF</w:t>
            </w:r>
          </w:p>
        </w:tc>
        <w:tc>
          <w:tcPr>
            <w:tcW w:w="236" w:type="dxa"/>
            <w:shd w:val="clear" w:color="auto" w:fill="auto"/>
            <w:noWrap/>
            <w:vAlign w:val="bottom"/>
            <w:hideMark/>
          </w:tcPr>
          <w:p w14:paraId="62D1F9FA"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2C6FD10D"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Maximum service flow for desired level of service</w:t>
            </w:r>
          </w:p>
        </w:tc>
      </w:tr>
      <w:tr w:rsidR="0073659D" w:rsidRPr="004F2D91" w14:paraId="5493C83D" w14:textId="77777777" w:rsidTr="0073659D">
        <w:trPr>
          <w:trHeight w:val="288"/>
        </w:trPr>
        <w:tc>
          <w:tcPr>
            <w:tcW w:w="960" w:type="dxa"/>
            <w:shd w:val="clear" w:color="auto" w:fill="auto"/>
            <w:noWrap/>
            <w:vAlign w:val="bottom"/>
            <w:hideMark/>
          </w:tcPr>
          <w:p w14:paraId="7E6A62F1"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c</w:t>
            </w:r>
          </w:p>
        </w:tc>
        <w:tc>
          <w:tcPr>
            <w:tcW w:w="236" w:type="dxa"/>
            <w:shd w:val="clear" w:color="auto" w:fill="auto"/>
            <w:noWrap/>
            <w:vAlign w:val="bottom"/>
            <w:hideMark/>
          </w:tcPr>
          <w:p w14:paraId="5262BEB8"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313B8CC2"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Capacity under ideal conditions (vehicles per hour per lane)</w:t>
            </w:r>
          </w:p>
        </w:tc>
      </w:tr>
      <w:tr w:rsidR="0073659D" w:rsidRPr="004F2D91" w14:paraId="66929888" w14:textId="77777777" w:rsidTr="0073659D">
        <w:trPr>
          <w:trHeight w:val="288"/>
        </w:trPr>
        <w:tc>
          <w:tcPr>
            <w:tcW w:w="960" w:type="dxa"/>
            <w:shd w:val="clear" w:color="auto" w:fill="auto"/>
            <w:noWrap/>
            <w:vAlign w:val="bottom"/>
            <w:hideMark/>
          </w:tcPr>
          <w:p w14:paraId="4475BD3A"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N</w:t>
            </w:r>
          </w:p>
        </w:tc>
        <w:tc>
          <w:tcPr>
            <w:tcW w:w="236" w:type="dxa"/>
            <w:shd w:val="clear" w:color="auto" w:fill="auto"/>
            <w:noWrap/>
            <w:vAlign w:val="bottom"/>
            <w:hideMark/>
          </w:tcPr>
          <w:p w14:paraId="73E93794"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55061CFA"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Number of lanes</w:t>
            </w:r>
          </w:p>
        </w:tc>
      </w:tr>
      <w:tr w:rsidR="0073659D" w:rsidRPr="004F2D91" w14:paraId="316D08F0" w14:textId="77777777" w:rsidTr="0073659D">
        <w:trPr>
          <w:trHeight w:val="288"/>
        </w:trPr>
        <w:tc>
          <w:tcPr>
            <w:tcW w:w="960" w:type="dxa"/>
            <w:shd w:val="clear" w:color="auto" w:fill="auto"/>
            <w:noWrap/>
            <w:vAlign w:val="bottom"/>
            <w:hideMark/>
          </w:tcPr>
          <w:p w14:paraId="20F280F6" w14:textId="77777777" w:rsidR="0073659D" w:rsidRPr="004F2D91" w:rsidRDefault="0073659D" w:rsidP="0073659D">
            <w:pPr>
              <w:rPr>
                <w:rFonts w:asciiTheme="minorHAnsi" w:hAnsiTheme="minorHAnsi"/>
                <w:color w:val="000000"/>
              </w:rPr>
            </w:pPr>
            <w:r w:rsidRPr="004F2D91">
              <w:rPr>
                <w:rFonts w:asciiTheme="minorHAnsi" w:hAnsiTheme="minorHAnsi"/>
                <w:color w:val="000000"/>
              </w:rPr>
              <w:lastRenderedPageBreak/>
              <w:t>F</w:t>
            </w:r>
            <w:r w:rsidRPr="004F2D91">
              <w:rPr>
                <w:rFonts w:asciiTheme="minorHAnsi" w:hAnsiTheme="minorHAnsi"/>
                <w:color w:val="000000"/>
                <w:vertAlign w:val="subscript"/>
              </w:rPr>
              <w:t>w</w:t>
            </w:r>
          </w:p>
        </w:tc>
        <w:tc>
          <w:tcPr>
            <w:tcW w:w="236" w:type="dxa"/>
            <w:shd w:val="clear" w:color="auto" w:fill="auto"/>
            <w:noWrap/>
            <w:vAlign w:val="bottom"/>
            <w:hideMark/>
          </w:tcPr>
          <w:p w14:paraId="124A11E5"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3E9D3E55"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lane and shoulder width</w:t>
            </w:r>
          </w:p>
        </w:tc>
      </w:tr>
      <w:tr w:rsidR="0073659D" w:rsidRPr="004F2D91" w14:paraId="3E18AF81" w14:textId="77777777" w:rsidTr="0073659D">
        <w:trPr>
          <w:trHeight w:val="288"/>
        </w:trPr>
        <w:tc>
          <w:tcPr>
            <w:tcW w:w="960" w:type="dxa"/>
            <w:shd w:val="clear" w:color="auto" w:fill="auto"/>
            <w:noWrap/>
            <w:vAlign w:val="bottom"/>
            <w:hideMark/>
          </w:tcPr>
          <w:p w14:paraId="3EFCB2A8"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hv</w:t>
            </w:r>
          </w:p>
        </w:tc>
        <w:tc>
          <w:tcPr>
            <w:tcW w:w="236" w:type="dxa"/>
            <w:shd w:val="clear" w:color="auto" w:fill="auto"/>
            <w:noWrap/>
            <w:vAlign w:val="bottom"/>
            <w:hideMark/>
          </w:tcPr>
          <w:p w14:paraId="7F5EBE34"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70B3D5A9"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percent heavy vehicles</w:t>
            </w:r>
          </w:p>
        </w:tc>
      </w:tr>
      <w:tr w:rsidR="0073659D" w:rsidRPr="004F2D91" w14:paraId="3B5C69B8" w14:textId="77777777" w:rsidTr="0073659D">
        <w:trPr>
          <w:trHeight w:val="288"/>
        </w:trPr>
        <w:tc>
          <w:tcPr>
            <w:tcW w:w="960" w:type="dxa"/>
            <w:shd w:val="clear" w:color="auto" w:fill="auto"/>
            <w:noWrap/>
            <w:vAlign w:val="bottom"/>
            <w:hideMark/>
          </w:tcPr>
          <w:p w14:paraId="5411AC1F"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p</w:t>
            </w:r>
          </w:p>
        </w:tc>
        <w:tc>
          <w:tcPr>
            <w:tcW w:w="236" w:type="dxa"/>
            <w:shd w:val="clear" w:color="auto" w:fill="auto"/>
            <w:noWrap/>
            <w:vAlign w:val="bottom"/>
            <w:hideMark/>
          </w:tcPr>
          <w:p w14:paraId="45050D4F"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6DDC66B0"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driver population</w:t>
            </w:r>
          </w:p>
        </w:tc>
      </w:tr>
      <w:tr w:rsidR="0073659D" w:rsidRPr="004F2D91" w14:paraId="76891351" w14:textId="77777777" w:rsidTr="0073659D">
        <w:trPr>
          <w:trHeight w:val="288"/>
        </w:trPr>
        <w:tc>
          <w:tcPr>
            <w:tcW w:w="960" w:type="dxa"/>
            <w:shd w:val="clear" w:color="auto" w:fill="auto"/>
            <w:noWrap/>
            <w:vAlign w:val="bottom"/>
            <w:hideMark/>
          </w:tcPr>
          <w:p w14:paraId="63509461"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e</w:t>
            </w:r>
          </w:p>
        </w:tc>
        <w:tc>
          <w:tcPr>
            <w:tcW w:w="236" w:type="dxa"/>
            <w:shd w:val="clear" w:color="auto" w:fill="auto"/>
            <w:noWrap/>
            <w:vAlign w:val="bottom"/>
            <w:hideMark/>
          </w:tcPr>
          <w:p w14:paraId="25593398"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6A1D0656"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driving environment</w:t>
            </w:r>
          </w:p>
        </w:tc>
      </w:tr>
      <w:tr w:rsidR="0073659D" w:rsidRPr="004F2D91" w14:paraId="377BDCE2" w14:textId="77777777" w:rsidTr="0073659D">
        <w:trPr>
          <w:trHeight w:val="288"/>
        </w:trPr>
        <w:tc>
          <w:tcPr>
            <w:tcW w:w="960" w:type="dxa"/>
            <w:shd w:val="clear" w:color="auto" w:fill="auto"/>
            <w:noWrap/>
            <w:vAlign w:val="bottom"/>
            <w:hideMark/>
          </w:tcPr>
          <w:p w14:paraId="03B6F0DB"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d</w:t>
            </w:r>
          </w:p>
        </w:tc>
        <w:tc>
          <w:tcPr>
            <w:tcW w:w="236" w:type="dxa"/>
            <w:shd w:val="clear" w:color="auto" w:fill="auto"/>
            <w:noWrap/>
            <w:vAlign w:val="bottom"/>
            <w:hideMark/>
          </w:tcPr>
          <w:p w14:paraId="1C42C0BA"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47E857C4"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directional distribution</w:t>
            </w:r>
          </w:p>
        </w:tc>
      </w:tr>
      <w:tr w:rsidR="0073659D" w:rsidRPr="004F2D91" w14:paraId="5BC01E38" w14:textId="77777777" w:rsidTr="0073659D">
        <w:trPr>
          <w:trHeight w:val="288"/>
        </w:trPr>
        <w:tc>
          <w:tcPr>
            <w:tcW w:w="960" w:type="dxa"/>
            <w:shd w:val="clear" w:color="auto" w:fill="auto"/>
            <w:noWrap/>
            <w:vAlign w:val="bottom"/>
            <w:hideMark/>
          </w:tcPr>
          <w:p w14:paraId="25D5AC69"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sd</w:t>
            </w:r>
          </w:p>
        </w:tc>
        <w:tc>
          <w:tcPr>
            <w:tcW w:w="236" w:type="dxa"/>
            <w:shd w:val="clear" w:color="auto" w:fill="auto"/>
            <w:noWrap/>
            <w:vAlign w:val="bottom"/>
            <w:hideMark/>
          </w:tcPr>
          <w:p w14:paraId="1143F79D"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777EEFBD"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signal density</w:t>
            </w:r>
          </w:p>
        </w:tc>
      </w:tr>
      <w:tr w:rsidR="0073659D" w:rsidRPr="004F2D91" w14:paraId="18C5A3B1" w14:textId="77777777" w:rsidTr="0073659D">
        <w:trPr>
          <w:trHeight w:val="288"/>
        </w:trPr>
        <w:tc>
          <w:tcPr>
            <w:tcW w:w="960" w:type="dxa"/>
            <w:shd w:val="clear" w:color="auto" w:fill="auto"/>
            <w:noWrap/>
            <w:vAlign w:val="bottom"/>
            <w:hideMark/>
          </w:tcPr>
          <w:p w14:paraId="74542E38"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sc</w:t>
            </w:r>
          </w:p>
        </w:tc>
        <w:tc>
          <w:tcPr>
            <w:tcW w:w="236" w:type="dxa"/>
            <w:shd w:val="clear" w:color="auto" w:fill="auto"/>
            <w:noWrap/>
            <w:vAlign w:val="bottom"/>
            <w:hideMark/>
          </w:tcPr>
          <w:p w14:paraId="5C7E1F6A"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6D88161F"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signal coordination</w:t>
            </w:r>
          </w:p>
        </w:tc>
      </w:tr>
      <w:tr w:rsidR="0073659D" w:rsidRPr="004F2D91" w14:paraId="4B548A1B" w14:textId="77777777" w:rsidTr="0073659D">
        <w:trPr>
          <w:trHeight w:val="288"/>
        </w:trPr>
        <w:tc>
          <w:tcPr>
            <w:tcW w:w="960" w:type="dxa"/>
            <w:shd w:val="clear" w:color="auto" w:fill="auto"/>
            <w:noWrap/>
            <w:vAlign w:val="bottom"/>
            <w:hideMark/>
          </w:tcPr>
          <w:p w14:paraId="71257DA9"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clt</w:t>
            </w:r>
          </w:p>
        </w:tc>
        <w:tc>
          <w:tcPr>
            <w:tcW w:w="236" w:type="dxa"/>
            <w:shd w:val="clear" w:color="auto" w:fill="auto"/>
            <w:noWrap/>
            <w:vAlign w:val="bottom"/>
            <w:hideMark/>
          </w:tcPr>
          <w:p w14:paraId="4652BDB9"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6F452976"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for continuous left turn lane (for undivided sections)</w:t>
            </w:r>
          </w:p>
        </w:tc>
      </w:tr>
      <w:tr w:rsidR="0073659D" w:rsidRPr="004F2D91" w14:paraId="783D2BCB" w14:textId="77777777" w:rsidTr="0073659D">
        <w:trPr>
          <w:trHeight w:val="288"/>
        </w:trPr>
        <w:tc>
          <w:tcPr>
            <w:tcW w:w="960" w:type="dxa"/>
            <w:shd w:val="clear" w:color="auto" w:fill="auto"/>
            <w:noWrap/>
            <w:vAlign w:val="bottom"/>
            <w:hideMark/>
          </w:tcPr>
          <w:p w14:paraId="0542F991"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park</w:t>
            </w:r>
          </w:p>
        </w:tc>
        <w:tc>
          <w:tcPr>
            <w:tcW w:w="236" w:type="dxa"/>
            <w:shd w:val="clear" w:color="auto" w:fill="auto"/>
            <w:noWrap/>
            <w:vAlign w:val="bottom"/>
            <w:hideMark/>
          </w:tcPr>
          <w:p w14:paraId="756CD549"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6B3F58C3"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on-street parking</w:t>
            </w:r>
          </w:p>
        </w:tc>
      </w:tr>
      <w:tr w:rsidR="0073659D" w:rsidRPr="004F2D91" w14:paraId="397C9BF1" w14:textId="77777777" w:rsidTr="0073659D">
        <w:trPr>
          <w:trHeight w:val="288"/>
        </w:trPr>
        <w:tc>
          <w:tcPr>
            <w:tcW w:w="960" w:type="dxa"/>
            <w:shd w:val="clear" w:color="auto" w:fill="auto"/>
            <w:noWrap/>
            <w:vAlign w:val="bottom"/>
            <w:hideMark/>
          </w:tcPr>
          <w:p w14:paraId="5DC60DCB"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t</w:t>
            </w:r>
          </w:p>
        </w:tc>
        <w:tc>
          <w:tcPr>
            <w:tcW w:w="236" w:type="dxa"/>
            <w:shd w:val="clear" w:color="auto" w:fill="auto"/>
            <w:noWrap/>
            <w:vAlign w:val="bottom"/>
            <w:hideMark/>
          </w:tcPr>
          <w:p w14:paraId="120C191D"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752C2461"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mountainous terrain</w:t>
            </w:r>
          </w:p>
        </w:tc>
      </w:tr>
      <w:tr w:rsidR="0073659D" w:rsidRPr="004F2D91" w14:paraId="2FCA8B84" w14:textId="77777777" w:rsidTr="0073659D">
        <w:trPr>
          <w:trHeight w:val="288"/>
        </w:trPr>
        <w:tc>
          <w:tcPr>
            <w:tcW w:w="960" w:type="dxa"/>
            <w:shd w:val="clear" w:color="auto" w:fill="auto"/>
            <w:noWrap/>
            <w:vAlign w:val="bottom"/>
            <w:hideMark/>
          </w:tcPr>
          <w:p w14:paraId="7C774C61"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w:t>
            </w:r>
            <w:r w:rsidRPr="004F2D91">
              <w:rPr>
                <w:rFonts w:asciiTheme="minorHAnsi" w:hAnsiTheme="minorHAnsi"/>
                <w:color w:val="000000"/>
                <w:vertAlign w:val="subscript"/>
              </w:rPr>
              <w:t>a</w:t>
            </w:r>
          </w:p>
        </w:tc>
        <w:tc>
          <w:tcPr>
            <w:tcW w:w="236" w:type="dxa"/>
            <w:shd w:val="clear" w:color="auto" w:fill="auto"/>
            <w:noWrap/>
            <w:vAlign w:val="bottom"/>
            <w:hideMark/>
          </w:tcPr>
          <w:p w14:paraId="07BA31A8"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0D0FBCCC"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Factor due to the area type</w:t>
            </w:r>
          </w:p>
        </w:tc>
      </w:tr>
      <w:tr w:rsidR="0073659D" w:rsidRPr="004F2D91" w14:paraId="1A245F46" w14:textId="77777777" w:rsidTr="0073659D">
        <w:trPr>
          <w:trHeight w:val="288"/>
        </w:trPr>
        <w:tc>
          <w:tcPr>
            <w:tcW w:w="960" w:type="dxa"/>
            <w:shd w:val="clear" w:color="auto" w:fill="auto"/>
            <w:noWrap/>
            <w:vAlign w:val="bottom"/>
            <w:hideMark/>
          </w:tcPr>
          <w:p w14:paraId="085723A5"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(V/C)</w:t>
            </w:r>
            <w:r w:rsidRPr="004F2D91">
              <w:rPr>
                <w:rFonts w:asciiTheme="minorHAnsi" w:hAnsiTheme="minorHAnsi"/>
                <w:color w:val="000000"/>
                <w:vertAlign w:val="subscript"/>
              </w:rPr>
              <w:t>i</w:t>
            </w:r>
          </w:p>
        </w:tc>
        <w:tc>
          <w:tcPr>
            <w:tcW w:w="236" w:type="dxa"/>
            <w:shd w:val="clear" w:color="auto" w:fill="auto"/>
            <w:noWrap/>
            <w:vAlign w:val="bottom"/>
            <w:hideMark/>
          </w:tcPr>
          <w:p w14:paraId="11FF1882"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w:t>
            </w:r>
          </w:p>
        </w:tc>
        <w:tc>
          <w:tcPr>
            <w:tcW w:w="7020" w:type="dxa"/>
            <w:shd w:val="clear" w:color="auto" w:fill="auto"/>
            <w:noWrap/>
            <w:vAlign w:val="bottom"/>
            <w:hideMark/>
          </w:tcPr>
          <w:p w14:paraId="025BE31C" w14:textId="77777777" w:rsidR="0073659D" w:rsidRPr="004F2D91" w:rsidRDefault="0073659D" w:rsidP="0073659D">
            <w:pPr>
              <w:rPr>
                <w:rFonts w:asciiTheme="minorHAnsi" w:hAnsiTheme="minorHAnsi"/>
                <w:color w:val="000000"/>
              </w:rPr>
            </w:pPr>
            <w:r w:rsidRPr="004F2D91">
              <w:rPr>
                <w:rFonts w:asciiTheme="minorHAnsi" w:hAnsiTheme="minorHAnsi"/>
                <w:color w:val="000000"/>
              </w:rPr>
              <w:t>Rate of service flow for levels of service D or E3.2.1 Hourly Capacity</w:t>
            </w:r>
          </w:p>
        </w:tc>
      </w:tr>
    </w:tbl>
    <w:p w14:paraId="26426A63" w14:textId="293AF4FF" w:rsidR="0073659D" w:rsidRPr="004F2D91" w:rsidRDefault="0073659D" w:rsidP="0073659D">
      <w:pPr>
        <w:pStyle w:val="BodyParagraph"/>
        <w:rPr>
          <w:rFonts w:asciiTheme="minorHAnsi" w:hAnsiTheme="minorHAnsi"/>
        </w:rPr>
      </w:pPr>
      <w:r w:rsidRPr="004F2D91">
        <w:rPr>
          <w:rFonts w:asciiTheme="minorHAnsi" w:hAnsiTheme="minorHAnsi"/>
        </w:rPr>
        <w:t xml:space="preserve">A look-up table was created to assign the factors that determine capacity. The hourly capacity is then used to </w:t>
      </w:r>
      <w:r w:rsidR="006637CE">
        <w:rPr>
          <w:rFonts w:asciiTheme="minorHAnsi" w:hAnsiTheme="minorHAnsi"/>
        </w:rPr>
        <w:t>calculate time of day capacity</w:t>
      </w:r>
      <w:r w:rsidR="00047F01">
        <w:rPr>
          <w:rFonts w:asciiTheme="minorHAnsi" w:hAnsiTheme="minorHAnsi"/>
        </w:rPr>
        <w:t>.</w:t>
      </w:r>
      <w:r w:rsidR="006637CE">
        <w:rPr>
          <w:rFonts w:asciiTheme="minorHAnsi" w:hAnsiTheme="minorHAnsi"/>
        </w:rPr>
        <w:t xml:space="preserve">  These factors are shown in </w:t>
      </w:r>
      <w:r w:rsidR="006637CE">
        <w:rPr>
          <w:rFonts w:asciiTheme="minorHAnsi" w:hAnsiTheme="minorHAnsi"/>
        </w:rPr>
        <w:fldChar w:fldCharType="begin"/>
      </w:r>
      <w:r w:rsidR="006637CE">
        <w:rPr>
          <w:rFonts w:asciiTheme="minorHAnsi" w:hAnsiTheme="minorHAnsi"/>
        </w:rPr>
        <w:instrText xml:space="preserve"> REF _Ref409340134 \h </w:instrText>
      </w:r>
      <w:r w:rsidR="006637CE">
        <w:rPr>
          <w:rFonts w:asciiTheme="minorHAnsi" w:hAnsiTheme="minorHAnsi"/>
        </w:rPr>
      </w:r>
      <w:r w:rsidR="006637CE">
        <w:rPr>
          <w:rFonts w:asciiTheme="minorHAnsi" w:hAnsiTheme="minorHAnsi"/>
        </w:rPr>
        <w:fldChar w:fldCharType="separate"/>
      </w:r>
      <w:r w:rsidR="00891C1C">
        <w:t xml:space="preserve">Table </w:t>
      </w:r>
      <w:r w:rsidR="00891C1C">
        <w:rPr>
          <w:noProof/>
        </w:rPr>
        <w:t>3</w:t>
      </w:r>
      <w:r w:rsidR="00891C1C">
        <w:t>.</w:t>
      </w:r>
      <w:r w:rsidR="00891C1C">
        <w:rPr>
          <w:noProof/>
        </w:rPr>
        <w:t>7</w:t>
      </w:r>
      <w:r w:rsidR="006637CE">
        <w:rPr>
          <w:rFonts w:asciiTheme="minorHAnsi" w:hAnsiTheme="minorHAnsi"/>
        </w:rPr>
        <w:fldChar w:fldCharType="end"/>
      </w:r>
      <w:r w:rsidR="006637CE">
        <w:rPr>
          <w:rFonts w:asciiTheme="minorHAnsi" w:hAnsiTheme="minorHAnsi"/>
        </w:rPr>
        <w:t xml:space="preserve">.  </w:t>
      </w:r>
    </w:p>
    <w:p w14:paraId="1C4F2355" w14:textId="00A9CA65" w:rsidR="006637CE" w:rsidRDefault="006637CE" w:rsidP="006637CE">
      <w:pPr>
        <w:pStyle w:val="Caption"/>
        <w:keepNext/>
      </w:pPr>
      <w:bookmarkStart w:id="3937" w:name="_Ref409340134"/>
      <w:bookmarkStart w:id="3938" w:name="OLE_LINK12"/>
      <w:bookmarkStart w:id="3939" w:name="OLE_LINK13"/>
      <w:bookmarkStart w:id="3940" w:name="_Toc441592966"/>
      <w:r>
        <w:t xml:space="preserve">Table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7</w:t>
      </w:r>
      <w:r w:rsidR="008F26F5">
        <w:rPr>
          <w:noProof/>
        </w:rPr>
        <w:fldChar w:fldCharType="end"/>
      </w:r>
      <w:bookmarkEnd w:id="3937"/>
      <w:r>
        <w:t xml:space="preserve"> Hour-to-period capacity factors</w:t>
      </w:r>
      <w:bookmarkEnd w:id="3940"/>
    </w:p>
    <w:tbl>
      <w:tblPr>
        <w:tblStyle w:val="Style1"/>
        <w:tblW w:w="0" w:type="auto"/>
        <w:tblLook w:val="04A0" w:firstRow="1" w:lastRow="0" w:firstColumn="1" w:lastColumn="0" w:noHBand="0" w:noVBand="1"/>
      </w:tblPr>
      <w:tblGrid>
        <w:gridCol w:w="1401"/>
        <w:gridCol w:w="1702"/>
        <w:gridCol w:w="1568"/>
      </w:tblGrid>
      <w:tr w:rsidR="0073659D" w:rsidRPr="006637CE" w14:paraId="6D2FA36D" w14:textId="77777777" w:rsidTr="0073659D">
        <w:trPr>
          <w:cnfStyle w:val="100000000000" w:firstRow="1" w:lastRow="0" w:firstColumn="0" w:lastColumn="0" w:oddVBand="0" w:evenVBand="0" w:oddHBand="0" w:evenHBand="0" w:firstRowFirstColumn="0" w:firstRowLastColumn="0" w:lastRowFirstColumn="0" w:lastRowLastColumn="0"/>
        </w:trPr>
        <w:tc>
          <w:tcPr>
            <w:tcW w:w="1401" w:type="dxa"/>
          </w:tcPr>
          <w:p w14:paraId="2E0FA3CD" w14:textId="77777777" w:rsidR="0073659D" w:rsidRPr="006637CE" w:rsidRDefault="0073659D" w:rsidP="0073659D">
            <w:pPr>
              <w:rPr>
                <w:rFonts w:asciiTheme="majorHAnsi" w:hAnsiTheme="majorHAnsi" w:cstheme="majorHAnsi"/>
                <w:b/>
                <w:color w:val="FFFFFF" w:themeColor="background2"/>
                <w:sz w:val="18"/>
                <w:szCs w:val="18"/>
              </w:rPr>
            </w:pPr>
            <w:bookmarkStart w:id="3941" w:name="OLE_LINK8"/>
            <w:bookmarkStart w:id="3942" w:name="OLE_LINK11"/>
            <w:r w:rsidRPr="006637CE">
              <w:rPr>
                <w:rFonts w:asciiTheme="majorHAnsi" w:hAnsiTheme="majorHAnsi" w:cstheme="majorHAnsi"/>
                <w:b/>
                <w:color w:val="FFFFFF" w:themeColor="background2"/>
                <w:sz w:val="18"/>
                <w:szCs w:val="18"/>
              </w:rPr>
              <w:t>Time Period</w:t>
            </w:r>
          </w:p>
        </w:tc>
        <w:tc>
          <w:tcPr>
            <w:tcW w:w="1702" w:type="dxa"/>
          </w:tcPr>
          <w:p w14:paraId="290BB9BA" w14:textId="77777777" w:rsidR="0073659D" w:rsidRPr="006637CE" w:rsidRDefault="0073659D" w:rsidP="006637CE">
            <w:pPr>
              <w:jc w:val="cente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Capacity Factor</w:t>
            </w:r>
          </w:p>
        </w:tc>
        <w:tc>
          <w:tcPr>
            <w:tcW w:w="1568" w:type="dxa"/>
          </w:tcPr>
          <w:p w14:paraId="41E0EEA2" w14:textId="77777777" w:rsidR="0073659D" w:rsidRPr="006637CE" w:rsidRDefault="0073659D" w:rsidP="006637CE">
            <w:pPr>
              <w:jc w:val="cente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Period Length</w:t>
            </w:r>
          </w:p>
        </w:tc>
      </w:tr>
      <w:tr w:rsidR="0073659D" w:rsidRPr="006637CE" w14:paraId="173E90EF" w14:textId="77777777" w:rsidTr="0073659D">
        <w:tc>
          <w:tcPr>
            <w:tcW w:w="1401" w:type="dxa"/>
          </w:tcPr>
          <w:p w14:paraId="579D7FFC" w14:textId="77777777" w:rsidR="0073659D" w:rsidRPr="006637CE" w:rsidRDefault="0073659D" w:rsidP="0073659D">
            <w:pPr>
              <w:rPr>
                <w:rFonts w:asciiTheme="majorHAnsi" w:hAnsiTheme="majorHAnsi" w:cstheme="majorHAnsi"/>
                <w:sz w:val="18"/>
                <w:szCs w:val="18"/>
              </w:rPr>
            </w:pPr>
            <w:r w:rsidRPr="006637CE">
              <w:rPr>
                <w:rFonts w:asciiTheme="majorHAnsi" w:hAnsiTheme="majorHAnsi" w:cstheme="majorHAnsi"/>
                <w:sz w:val="18"/>
                <w:szCs w:val="18"/>
              </w:rPr>
              <w:t>AM Peak</w:t>
            </w:r>
          </w:p>
        </w:tc>
        <w:tc>
          <w:tcPr>
            <w:tcW w:w="1702" w:type="dxa"/>
          </w:tcPr>
          <w:p w14:paraId="5043DC42"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1.7</w:t>
            </w:r>
          </w:p>
        </w:tc>
        <w:tc>
          <w:tcPr>
            <w:tcW w:w="1568" w:type="dxa"/>
          </w:tcPr>
          <w:p w14:paraId="5665B787"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3</w:t>
            </w:r>
          </w:p>
        </w:tc>
      </w:tr>
      <w:tr w:rsidR="0073659D" w:rsidRPr="006637CE" w14:paraId="40577B5F" w14:textId="77777777" w:rsidTr="0073659D">
        <w:tc>
          <w:tcPr>
            <w:tcW w:w="1401" w:type="dxa"/>
          </w:tcPr>
          <w:p w14:paraId="564AE0F6" w14:textId="77777777" w:rsidR="0073659D" w:rsidRPr="006637CE" w:rsidRDefault="0073659D" w:rsidP="0073659D">
            <w:pPr>
              <w:rPr>
                <w:rFonts w:asciiTheme="majorHAnsi" w:hAnsiTheme="majorHAnsi" w:cstheme="majorHAnsi"/>
                <w:sz w:val="18"/>
                <w:szCs w:val="18"/>
              </w:rPr>
            </w:pPr>
            <w:r w:rsidRPr="006637CE">
              <w:rPr>
                <w:rFonts w:asciiTheme="majorHAnsi" w:hAnsiTheme="majorHAnsi" w:cstheme="majorHAnsi"/>
                <w:sz w:val="18"/>
                <w:szCs w:val="18"/>
              </w:rPr>
              <w:t>Midday</w:t>
            </w:r>
          </w:p>
        </w:tc>
        <w:tc>
          <w:tcPr>
            <w:tcW w:w="1702" w:type="dxa"/>
          </w:tcPr>
          <w:p w14:paraId="11A529CB"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3.1</w:t>
            </w:r>
          </w:p>
        </w:tc>
        <w:tc>
          <w:tcPr>
            <w:tcW w:w="1568" w:type="dxa"/>
          </w:tcPr>
          <w:p w14:paraId="0840FDDB"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6</w:t>
            </w:r>
          </w:p>
        </w:tc>
      </w:tr>
      <w:tr w:rsidR="0073659D" w:rsidRPr="006637CE" w14:paraId="0E73629A" w14:textId="77777777" w:rsidTr="0073659D">
        <w:tc>
          <w:tcPr>
            <w:tcW w:w="1401" w:type="dxa"/>
          </w:tcPr>
          <w:p w14:paraId="7724C9EB" w14:textId="77777777" w:rsidR="0073659D" w:rsidRPr="006637CE" w:rsidRDefault="0073659D" w:rsidP="0073659D">
            <w:pPr>
              <w:rPr>
                <w:rFonts w:asciiTheme="majorHAnsi" w:hAnsiTheme="majorHAnsi" w:cstheme="majorHAnsi"/>
                <w:sz w:val="18"/>
                <w:szCs w:val="18"/>
              </w:rPr>
            </w:pPr>
            <w:r w:rsidRPr="006637CE">
              <w:rPr>
                <w:rFonts w:asciiTheme="majorHAnsi" w:hAnsiTheme="majorHAnsi" w:cstheme="majorHAnsi"/>
                <w:sz w:val="18"/>
                <w:szCs w:val="18"/>
              </w:rPr>
              <w:t>PM Peak</w:t>
            </w:r>
          </w:p>
        </w:tc>
        <w:tc>
          <w:tcPr>
            <w:tcW w:w="1702" w:type="dxa"/>
          </w:tcPr>
          <w:p w14:paraId="5963377A"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2.4</w:t>
            </w:r>
          </w:p>
        </w:tc>
        <w:tc>
          <w:tcPr>
            <w:tcW w:w="1568" w:type="dxa"/>
          </w:tcPr>
          <w:p w14:paraId="4E542DF1"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4</w:t>
            </w:r>
          </w:p>
        </w:tc>
      </w:tr>
      <w:tr w:rsidR="0073659D" w:rsidRPr="006637CE" w14:paraId="3AFD9B14" w14:textId="77777777" w:rsidTr="0073659D">
        <w:trPr>
          <w:trHeight w:val="188"/>
        </w:trPr>
        <w:tc>
          <w:tcPr>
            <w:tcW w:w="1401" w:type="dxa"/>
          </w:tcPr>
          <w:p w14:paraId="7B9A5E92" w14:textId="77777777" w:rsidR="0073659D" w:rsidRPr="006637CE" w:rsidRDefault="0073659D" w:rsidP="0073659D">
            <w:pPr>
              <w:rPr>
                <w:rFonts w:asciiTheme="majorHAnsi" w:hAnsiTheme="majorHAnsi" w:cstheme="majorHAnsi"/>
                <w:sz w:val="18"/>
                <w:szCs w:val="18"/>
              </w:rPr>
            </w:pPr>
            <w:r w:rsidRPr="006637CE">
              <w:rPr>
                <w:rFonts w:asciiTheme="majorHAnsi" w:hAnsiTheme="majorHAnsi" w:cstheme="majorHAnsi"/>
                <w:sz w:val="18"/>
                <w:szCs w:val="18"/>
              </w:rPr>
              <w:t>Off-Peak</w:t>
            </w:r>
          </w:p>
        </w:tc>
        <w:tc>
          <w:tcPr>
            <w:tcW w:w="1702" w:type="dxa"/>
          </w:tcPr>
          <w:p w14:paraId="6C2B02D1"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3.8</w:t>
            </w:r>
          </w:p>
        </w:tc>
        <w:tc>
          <w:tcPr>
            <w:tcW w:w="1568" w:type="dxa"/>
          </w:tcPr>
          <w:p w14:paraId="49180ED3"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11</w:t>
            </w:r>
          </w:p>
        </w:tc>
      </w:tr>
      <w:tr w:rsidR="0073659D" w:rsidRPr="006637CE" w14:paraId="05F7AB8F" w14:textId="77777777" w:rsidTr="0073659D">
        <w:trPr>
          <w:trHeight w:val="89"/>
        </w:trPr>
        <w:tc>
          <w:tcPr>
            <w:tcW w:w="1401" w:type="dxa"/>
          </w:tcPr>
          <w:p w14:paraId="2E3333B8" w14:textId="77777777" w:rsidR="0073659D" w:rsidRPr="006637CE" w:rsidRDefault="0073659D" w:rsidP="0073659D">
            <w:pPr>
              <w:rPr>
                <w:rFonts w:asciiTheme="majorHAnsi" w:hAnsiTheme="majorHAnsi" w:cstheme="majorHAnsi"/>
                <w:sz w:val="18"/>
                <w:szCs w:val="18"/>
              </w:rPr>
            </w:pPr>
            <w:r w:rsidRPr="006637CE">
              <w:rPr>
                <w:rFonts w:asciiTheme="majorHAnsi" w:hAnsiTheme="majorHAnsi" w:cstheme="majorHAnsi"/>
                <w:sz w:val="18"/>
                <w:szCs w:val="18"/>
              </w:rPr>
              <w:t>Daily</w:t>
            </w:r>
          </w:p>
        </w:tc>
        <w:tc>
          <w:tcPr>
            <w:tcW w:w="1702" w:type="dxa"/>
          </w:tcPr>
          <w:p w14:paraId="7D53F16E"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11</w:t>
            </w:r>
          </w:p>
        </w:tc>
        <w:tc>
          <w:tcPr>
            <w:tcW w:w="1568" w:type="dxa"/>
          </w:tcPr>
          <w:p w14:paraId="18621621" w14:textId="77777777" w:rsidR="0073659D" w:rsidRPr="006637CE" w:rsidRDefault="0073659D" w:rsidP="006637CE">
            <w:pPr>
              <w:jc w:val="center"/>
              <w:rPr>
                <w:rFonts w:asciiTheme="majorHAnsi" w:hAnsiTheme="majorHAnsi" w:cstheme="majorHAnsi"/>
                <w:sz w:val="18"/>
                <w:szCs w:val="18"/>
              </w:rPr>
            </w:pPr>
            <w:r w:rsidRPr="006637CE">
              <w:rPr>
                <w:rFonts w:asciiTheme="majorHAnsi" w:hAnsiTheme="majorHAnsi" w:cstheme="majorHAnsi"/>
                <w:sz w:val="18"/>
                <w:szCs w:val="18"/>
              </w:rPr>
              <w:t>24</w:t>
            </w:r>
          </w:p>
        </w:tc>
      </w:tr>
    </w:tbl>
    <w:bookmarkEnd w:id="3938"/>
    <w:bookmarkEnd w:id="3939"/>
    <w:bookmarkEnd w:id="3941"/>
    <w:bookmarkEnd w:id="3942"/>
    <w:p w14:paraId="7C4F4380" w14:textId="17A25FCC" w:rsidR="00AA0299" w:rsidRDefault="00AA0299" w:rsidP="00AA0299">
      <w:pPr>
        <w:rPr>
          <w:rFonts w:asciiTheme="minorHAnsi" w:hAnsiTheme="minorHAnsi"/>
        </w:rPr>
      </w:pPr>
      <w:r w:rsidRPr="004F2D91">
        <w:rPr>
          <w:rFonts w:asciiTheme="minorHAnsi" w:hAnsiTheme="minorHAnsi"/>
        </w:rPr>
        <w:t>The four travel</w:t>
      </w:r>
      <w:r w:rsidR="008675B0">
        <w:rPr>
          <w:rFonts w:asciiTheme="minorHAnsi" w:hAnsiTheme="minorHAnsi"/>
        </w:rPr>
        <w:t xml:space="preserve"> time</w:t>
      </w:r>
      <w:r w:rsidRPr="004F2D91">
        <w:rPr>
          <w:rFonts w:asciiTheme="minorHAnsi" w:hAnsiTheme="minorHAnsi"/>
        </w:rPr>
        <w:t xml:space="preserve"> periods as featured in the model </w:t>
      </w:r>
      <w:r w:rsidR="008675B0">
        <w:rPr>
          <w:rFonts w:asciiTheme="minorHAnsi" w:hAnsiTheme="minorHAnsi"/>
        </w:rPr>
        <w:t>are d</w:t>
      </w:r>
      <w:r w:rsidR="00BE6CEF">
        <w:rPr>
          <w:rFonts w:asciiTheme="minorHAnsi" w:hAnsiTheme="minorHAnsi"/>
        </w:rPr>
        <w:t>e</w:t>
      </w:r>
      <w:r w:rsidR="00811866">
        <w:rPr>
          <w:rFonts w:asciiTheme="minorHAnsi" w:hAnsiTheme="minorHAnsi"/>
        </w:rPr>
        <w:t>tailed</w:t>
      </w:r>
      <w:r w:rsidR="008675B0">
        <w:rPr>
          <w:rFonts w:asciiTheme="minorHAnsi" w:hAnsiTheme="minorHAnsi"/>
        </w:rPr>
        <w:t xml:space="preserve"> in </w:t>
      </w:r>
      <w:r w:rsidR="008675B0">
        <w:rPr>
          <w:rFonts w:asciiTheme="minorHAnsi" w:hAnsiTheme="minorHAnsi"/>
        </w:rPr>
        <w:fldChar w:fldCharType="begin"/>
      </w:r>
      <w:r w:rsidR="008675B0">
        <w:rPr>
          <w:rFonts w:asciiTheme="minorHAnsi" w:hAnsiTheme="minorHAnsi"/>
        </w:rPr>
        <w:instrText xml:space="preserve"> REF _Ref432164929 \h </w:instrText>
      </w:r>
      <w:r w:rsidR="008675B0">
        <w:rPr>
          <w:rFonts w:asciiTheme="minorHAnsi" w:hAnsiTheme="minorHAnsi"/>
        </w:rPr>
      </w:r>
      <w:r w:rsidR="008675B0">
        <w:rPr>
          <w:rFonts w:asciiTheme="minorHAnsi" w:hAnsiTheme="minorHAnsi"/>
        </w:rPr>
        <w:fldChar w:fldCharType="separate"/>
      </w:r>
      <w:r w:rsidR="008675B0">
        <w:t xml:space="preserve">Table </w:t>
      </w:r>
      <w:r w:rsidR="008675B0">
        <w:rPr>
          <w:noProof/>
        </w:rPr>
        <w:t>3</w:t>
      </w:r>
      <w:r w:rsidR="008675B0">
        <w:t>.</w:t>
      </w:r>
      <w:r w:rsidR="008675B0">
        <w:rPr>
          <w:noProof/>
        </w:rPr>
        <w:t>8</w:t>
      </w:r>
      <w:r w:rsidR="008675B0">
        <w:rPr>
          <w:rFonts w:asciiTheme="minorHAnsi" w:hAnsiTheme="minorHAnsi"/>
        </w:rPr>
        <w:fldChar w:fldCharType="end"/>
      </w:r>
      <w:r w:rsidRPr="004F2D91">
        <w:rPr>
          <w:rFonts w:asciiTheme="minorHAnsi" w:hAnsiTheme="minorHAnsi"/>
        </w:rPr>
        <w:t>:</w:t>
      </w:r>
    </w:p>
    <w:p w14:paraId="464BC376" w14:textId="47D43690" w:rsidR="00AA0299" w:rsidRDefault="00AA0299" w:rsidP="00AA0299">
      <w:pPr>
        <w:pStyle w:val="Caption"/>
        <w:keepNext/>
      </w:pPr>
      <w:bookmarkStart w:id="3943" w:name="_Ref432164929"/>
      <w:bookmarkStart w:id="3944" w:name="_Ref432164905"/>
      <w:bookmarkStart w:id="3945" w:name="OLE_LINK15"/>
      <w:bookmarkStart w:id="3946" w:name="_Toc441592967"/>
      <w:r>
        <w:t xml:space="preserve">Table </w:t>
      </w:r>
      <w:r w:rsidR="008F26F5">
        <w:fldChar w:fldCharType="begin"/>
      </w:r>
      <w:r w:rsidR="008F26F5">
        <w:instrText xml:space="preserve"> STYLEREF 1 \s </w:instrText>
      </w:r>
      <w:r w:rsidR="008F26F5">
        <w:fldChar w:fldCharType="separate"/>
      </w:r>
      <w:r>
        <w:rPr>
          <w:noProof/>
        </w:rPr>
        <w:t>3</w:t>
      </w:r>
      <w:r w:rsidR="008F26F5">
        <w:rPr>
          <w:noProof/>
        </w:rPr>
        <w:fldChar w:fldCharType="end"/>
      </w:r>
      <w:r>
        <w:t>.</w:t>
      </w:r>
      <w:r w:rsidR="008F26F5">
        <w:fldChar w:fldCharType="begin"/>
      </w:r>
      <w:r w:rsidR="008F26F5">
        <w:instrText xml:space="preserve"> SEQ Table \* ARABIC \s 1 </w:instrText>
      </w:r>
      <w:r w:rsidR="008F26F5">
        <w:fldChar w:fldCharType="separate"/>
      </w:r>
      <w:r>
        <w:rPr>
          <w:noProof/>
        </w:rPr>
        <w:t>8</w:t>
      </w:r>
      <w:r w:rsidR="008F26F5">
        <w:rPr>
          <w:noProof/>
        </w:rPr>
        <w:fldChar w:fldCharType="end"/>
      </w:r>
      <w:bookmarkEnd w:id="3943"/>
      <w:r>
        <w:t xml:space="preserve"> </w:t>
      </w:r>
      <w:r w:rsidR="008675B0">
        <w:t>Time-of-Day Categories</w:t>
      </w:r>
      <w:bookmarkEnd w:id="3944"/>
      <w:bookmarkEnd w:id="3946"/>
    </w:p>
    <w:tbl>
      <w:tblPr>
        <w:tblStyle w:val="Style1"/>
        <w:tblW w:w="0" w:type="auto"/>
        <w:tblLook w:val="04A0" w:firstRow="1" w:lastRow="0" w:firstColumn="1" w:lastColumn="0" w:noHBand="0" w:noVBand="1"/>
      </w:tblPr>
      <w:tblGrid>
        <w:gridCol w:w="1401"/>
        <w:gridCol w:w="3279"/>
      </w:tblGrid>
      <w:tr w:rsidR="00AA0299" w:rsidRPr="006637CE" w14:paraId="4F12AC4F" w14:textId="77777777" w:rsidTr="00BF5A89">
        <w:trPr>
          <w:cnfStyle w:val="100000000000" w:firstRow="1" w:lastRow="0" w:firstColumn="0" w:lastColumn="0" w:oddVBand="0" w:evenVBand="0" w:oddHBand="0" w:evenHBand="0" w:firstRowFirstColumn="0" w:firstRowLastColumn="0" w:lastRowFirstColumn="0" w:lastRowLastColumn="0"/>
        </w:trPr>
        <w:tc>
          <w:tcPr>
            <w:tcW w:w="1401" w:type="dxa"/>
          </w:tcPr>
          <w:p w14:paraId="63966F4A" w14:textId="77777777" w:rsidR="00AA0299" w:rsidRPr="006637CE" w:rsidRDefault="00AA0299" w:rsidP="00CC25CD">
            <w:pPr>
              <w:rPr>
                <w:rFonts w:asciiTheme="majorHAnsi" w:hAnsiTheme="majorHAnsi" w:cstheme="majorHAnsi"/>
                <w:b/>
                <w:color w:val="FFFFFF" w:themeColor="background2"/>
                <w:sz w:val="18"/>
                <w:szCs w:val="18"/>
              </w:rPr>
            </w:pPr>
            <w:r w:rsidRPr="006637CE">
              <w:rPr>
                <w:rFonts w:asciiTheme="majorHAnsi" w:hAnsiTheme="majorHAnsi" w:cstheme="majorHAnsi"/>
                <w:b/>
                <w:color w:val="FFFFFF" w:themeColor="background2"/>
                <w:sz w:val="18"/>
                <w:szCs w:val="18"/>
              </w:rPr>
              <w:t>Time Period</w:t>
            </w:r>
          </w:p>
        </w:tc>
        <w:tc>
          <w:tcPr>
            <w:tcW w:w="3279" w:type="dxa"/>
          </w:tcPr>
          <w:p w14:paraId="1D385987" w14:textId="1B3F3087" w:rsidR="00AA0299" w:rsidRPr="006637CE" w:rsidRDefault="00AA0299" w:rsidP="00CC25CD">
            <w:pPr>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Duration</w:t>
            </w:r>
          </w:p>
        </w:tc>
      </w:tr>
      <w:tr w:rsidR="00AA0299" w:rsidRPr="006637CE" w14:paraId="410B6242" w14:textId="77777777" w:rsidTr="00BF5A89">
        <w:tc>
          <w:tcPr>
            <w:tcW w:w="1401" w:type="dxa"/>
          </w:tcPr>
          <w:p w14:paraId="1A694139" w14:textId="30580E4B" w:rsidR="00AA0299" w:rsidRPr="006637CE" w:rsidRDefault="00AA0299" w:rsidP="00CC25CD">
            <w:pPr>
              <w:rPr>
                <w:rFonts w:asciiTheme="majorHAnsi" w:hAnsiTheme="majorHAnsi" w:cstheme="majorHAnsi"/>
                <w:sz w:val="18"/>
                <w:szCs w:val="18"/>
              </w:rPr>
            </w:pPr>
            <w:r w:rsidRPr="006637CE">
              <w:rPr>
                <w:rFonts w:asciiTheme="majorHAnsi" w:hAnsiTheme="majorHAnsi" w:cstheme="majorHAnsi"/>
                <w:sz w:val="18"/>
                <w:szCs w:val="18"/>
              </w:rPr>
              <w:t>AM Peak</w:t>
            </w:r>
            <w:r>
              <w:rPr>
                <w:rFonts w:asciiTheme="majorHAnsi" w:hAnsiTheme="majorHAnsi" w:cstheme="majorHAnsi"/>
                <w:sz w:val="18"/>
                <w:szCs w:val="18"/>
              </w:rPr>
              <w:t xml:space="preserve"> (AM)</w:t>
            </w:r>
          </w:p>
        </w:tc>
        <w:tc>
          <w:tcPr>
            <w:tcW w:w="3279" w:type="dxa"/>
          </w:tcPr>
          <w:p w14:paraId="52F7D81C" w14:textId="3FBB4058" w:rsidR="00AA0299" w:rsidRPr="006637CE" w:rsidRDefault="00AA0299" w:rsidP="00CC25CD">
            <w:pPr>
              <w:jc w:val="center"/>
              <w:rPr>
                <w:rFonts w:asciiTheme="majorHAnsi" w:hAnsiTheme="majorHAnsi" w:cstheme="majorHAnsi"/>
                <w:sz w:val="18"/>
                <w:szCs w:val="18"/>
              </w:rPr>
            </w:pPr>
            <w:r w:rsidRPr="004F2D91">
              <w:rPr>
                <w:rFonts w:asciiTheme="minorHAnsi" w:hAnsiTheme="minorHAnsi"/>
              </w:rPr>
              <w:t>6am-9am</w:t>
            </w:r>
          </w:p>
        </w:tc>
      </w:tr>
      <w:tr w:rsidR="00AA0299" w:rsidRPr="006637CE" w14:paraId="453B9952" w14:textId="77777777" w:rsidTr="00BF5A89">
        <w:tc>
          <w:tcPr>
            <w:tcW w:w="1401" w:type="dxa"/>
          </w:tcPr>
          <w:p w14:paraId="6CC56334" w14:textId="3D291602" w:rsidR="00AA0299" w:rsidRPr="006637CE" w:rsidRDefault="00AA0299" w:rsidP="00CC25CD">
            <w:pPr>
              <w:rPr>
                <w:rFonts w:asciiTheme="majorHAnsi" w:hAnsiTheme="majorHAnsi" w:cstheme="majorHAnsi"/>
                <w:sz w:val="18"/>
                <w:szCs w:val="18"/>
              </w:rPr>
            </w:pPr>
            <w:r w:rsidRPr="006637CE">
              <w:rPr>
                <w:rFonts w:asciiTheme="majorHAnsi" w:hAnsiTheme="majorHAnsi" w:cstheme="majorHAnsi"/>
                <w:sz w:val="18"/>
                <w:szCs w:val="18"/>
              </w:rPr>
              <w:t>Midday</w:t>
            </w:r>
            <w:r>
              <w:rPr>
                <w:rFonts w:asciiTheme="majorHAnsi" w:hAnsiTheme="majorHAnsi" w:cstheme="majorHAnsi"/>
                <w:sz w:val="18"/>
                <w:szCs w:val="18"/>
              </w:rPr>
              <w:t xml:space="preserve"> (MD)</w:t>
            </w:r>
          </w:p>
        </w:tc>
        <w:tc>
          <w:tcPr>
            <w:tcW w:w="3279" w:type="dxa"/>
          </w:tcPr>
          <w:p w14:paraId="6B7BAAF0" w14:textId="244D381B" w:rsidR="00AA0299" w:rsidRPr="006637CE" w:rsidRDefault="00AA0299" w:rsidP="00CC25CD">
            <w:pPr>
              <w:jc w:val="center"/>
              <w:rPr>
                <w:rFonts w:asciiTheme="majorHAnsi" w:hAnsiTheme="majorHAnsi" w:cstheme="majorHAnsi"/>
                <w:sz w:val="18"/>
                <w:szCs w:val="18"/>
              </w:rPr>
            </w:pPr>
            <w:r w:rsidRPr="004F2D91">
              <w:rPr>
                <w:rFonts w:asciiTheme="minorHAnsi" w:hAnsiTheme="minorHAnsi"/>
              </w:rPr>
              <w:t>9am-3pm</w:t>
            </w:r>
          </w:p>
        </w:tc>
      </w:tr>
      <w:tr w:rsidR="00AA0299" w:rsidRPr="006637CE" w14:paraId="74E6E67A" w14:textId="77777777" w:rsidTr="00BF5A89">
        <w:tc>
          <w:tcPr>
            <w:tcW w:w="1401" w:type="dxa"/>
          </w:tcPr>
          <w:p w14:paraId="1A75AB12" w14:textId="6C3E1E7E" w:rsidR="00AA0299" w:rsidRPr="006637CE" w:rsidRDefault="00AA0299" w:rsidP="00CC25CD">
            <w:pPr>
              <w:rPr>
                <w:rFonts w:asciiTheme="majorHAnsi" w:hAnsiTheme="majorHAnsi" w:cstheme="majorHAnsi"/>
                <w:sz w:val="18"/>
                <w:szCs w:val="18"/>
              </w:rPr>
            </w:pPr>
            <w:r w:rsidRPr="006637CE">
              <w:rPr>
                <w:rFonts w:asciiTheme="majorHAnsi" w:hAnsiTheme="majorHAnsi" w:cstheme="majorHAnsi"/>
                <w:sz w:val="18"/>
                <w:szCs w:val="18"/>
              </w:rPr>
              <w:t>PM Peak</w:t>
            </w:r>
            <w:r>
              <w:rPr>
                <w:rFonts w:asciiTheme="majorHAnsi" w:hAnsiTheme="majorHAnsi" w:cstheme="majorHAnsi"/>
                <w:sz w:val="18"/>
                <w:szCs w:val="18"/>
              </w:rPr>
              <w:t xml:space="preserve"> (PM)</w:t>
            </w:r>
          </w:p>
        </w:tc>
        <w:tc>
          <w:tcPr>
            <w:tcW w:w="3279" w:type="dxa"/>
          </w:tcPr>
          <w:p w14:paraId="2F309893" w14:textId="76459505" w:rsidR="00AA0299" w:rsidRPr="006637CE" w:rsidRDefault="00AA0299" w:rsidP="00CC25CD">
            <w:pPr>
              <w:jc w:val="center"/>
              <w:rPr>
                <w:rFonts w:asciiTheme="majorHAnsi" w:hAnsiTheme="majorHAnsi" w:cstheme="majorHAnsi"/>
                <w:sz w:val="18"/>
                <w:szCs w:val="18"/>
              </w:rPr>
            </w:pPr>
            <w:r w:rsidRPr="004F2D91">
              <w:rPr>
                <w:rFonts w:asciiTheme="minorHAnsi" w:hAnsiTheme="minorHAnsi"/>
              </w:rPr>
              <w:t>3pm-7pm</w:t>
            </w:r>
          </w:p>
        </w:tc>
      </w:tr>
      <w:tr w:rsidR="00AA0299" w:rsidRPr="006637CE" w14:paraId="6FBE3865" w14:textId="77777777" w:rsidTr="00BF5A89">
        <w:trPr>
          <w:trHeight w:val="188"/>
        </w:trPr>
        <w:tc>
          <w:tcPr>
            <w:tcW w:w="1401" w:type="dxa"/>
          </w:tcPr>
          <w:p w14:paraId="5924B9C0" w14:textId="2624CAD3" w:rsidR="00AA0299" w:rsidRPr="006637CE" w:rsidRDefault="00AA0299" w:rsidP="00CC25CD">
            <w:pPr>
              <w:rPr>
                <w:rFonts w:asciiTheme="majorHAnsi" w:hAnsiTheme="majorHAnsi" w:cstheme="majorHAnsi"/>
                <w:sz w:val="18"/>
                <w:szCs w:val="18"/>
              </w:rPr>
            </w:pPr>
            <w:r w:rsidRPr="006637CE">
              <w:rPr>
                <w:rFonts w:asciiTheme="majorHAnsi" w:hAnsiTheme="majorHAnsi" w:cstheme="majorHAnsi"/>
                <w:sz w:val="18"/>
                <w:szCs w:val="18"/>
              </w:rPr>
              <w:t>Off-Peak</w:t>
            </w:r>
            <w:r>
              <w:rPr>
                <w:rFonts w:asciiTheme="majorHAnsi" w:hAnsiTheme="majorHAnsi" w:cstheme="majorHAnsi"/>
                <w:sz w:val="18"/>
                <w:szCs w:val="18"/>
              </w:rPr>
              <w:t xml:space="preserve"> (OP)</w:t>
            </w:r>
          </w:p>
        </w:tc>
        <w:tc>
          <w:tcPr>
            <w:tcW w:w="3279" w:type="dxa"/>
          </w:tcPr>
          <w:p w14:paraId="70F6D616" w14:textId="61C361AD" w:rsidR="00AA0299" w:rsidRPr="006637CE" w:rsidRDefault="00AA0299" w:rsidP="00CC25CD">
            <w:pPr>
              <w:jc w:val="center"/>
              <w:rPr>
                <w:rFonts w:asciiTheme="majorHAnsi" w:hAnsiTheme="majorHAnsi" w:cstheme="majorHAnsi"/>
                <w:sz w:val="18"/>
                <w:szCs w:val="18"/>
              </w:rPr>
            </w:pPr>
            <w:r w:rsidRPr="004F2D91">
              <w:rPr>
                <w:rFonts w:asciiTheme="minorHAnsi" w:hAnsiTheme="minorHAnsi"/>
              </w:rPr>
              <w:t>the rest</w:t>
            </w:r>
          </w:p>
        </w:tc>
      </w:tr>
    </w:tbl>
    <w:p w14:paraId="40E70C73" w14:textId="460BDAA4" w:rsidR="0073659D" w:rsidRDefault="006637CE" w:rsidP="006637CE">
      <w:pPr>
        <w:pStyle w:val="Heading3"/>
      </w:pPr>
      <w:bookmarkStart w:id="3947" w:name="_Toc441592831"/>
      <w:bookmarkEnd w:id="3935"/>
      <w:bookmarkEnd w:id="3936"/>
      <w:bookmarkEnd w:id="3945"/>
      <w:r>
        <w:lastRenderedPageBreak/>
        <w:t>Highway Skimming</w:t>
      </w:r>
      <w:bookmarkEnd w:id="3947"/>
    </w:p>
    <w:p w14:paraId="50632CEF" w14:textId="1F31BA1C" w:rsidR="006637CE" w:rsidRPr="004F2D91" w:rsidRDefault="006637CE" w:rsidP="006637CE">
      <w:pPr>
        <w:pStyle w:val="BodyParagraph"/>
        <w:rPr>
          <w:rFonts w:asciiTheme="minorHAnsi" w:hAnsiTheme="minorHAnsi"/>
        </w:rPr>
      </w:pPr>
      <w:r w:rsidRPr="004F2D91">
        <w:rPr>
          <w:rFonts w:asciiTheme="minorHAnsi" w:hAnsiTheme="minorHAnsi"/>
        </w:rPr>
        <w:t xml:space="preserve">The highway skims are developed for two mode types: drive alone (SOV) and shared ride (HOV). </w:t>
      </w:r>
      <w:r w:rsidR="009F60E1">
        <w:rPr>
          <w:rFonts w:asciiTheme="minorHAnsi" w:hAnsiTheme="minorHAnsi"/>
        </w:rPr>
        <w:t>In total, 9 highway skims are built: o</w:t>
      </w:r>
      <w:r w:rsidR="001027B0">
        <w:rPr>
          <w:rFonts w:asciiTheme="minorHAnsi" w:hAnsiTheme="minorHAnsi"/>
        </w:rPr>
        <w:t xml:space="preserve">ne free-flow skim and </w:t>
      </w:r>
      <w:r w:rsidR="001027B0" w:rsidRPr="004F2D91">
        <w:rPr>
          <w:rFonts w:asciiTheme="minorHAnsi" w:hAnsiTheme="minorHAnsi"/>
        </w:rPr>
        <w:t>f</w:t>
      </w:r>
      <w:r w:rsidR="001027B0">
        <w:rPr>
          <w:rFonts w:asciiTheme="minorHAnsi" w:hAnsiTheme="minorHAnsi"/>
        </w:rPr>
        <w:t>our</w:t>
      </w:r>
      <w:r w:rsidR="001027B0" w:rsidRPr="004F2D91">
        <w:rPr>
          <w:rFonts w:asciiTheme="minorHAnsi" w:hAnsiTheme="minorHAnsi"/>
        </w:rPr>
        <w:t xml:space="preserve"> </w:t>
      </w:r>
      <w:r w:rsidRPr="004F2D91">
        <w:rPr>
          <w:rFonts w:asciiTheme="minorHAnsi" w:hAnsiTheme="minorHAnsi"/>
        </w:rPr>
        <w:t>time-period specific (am, md, pm, and op) skims</w:t>
      </w:r>
      <w:r w:rsidR="009F60E1">
        <w:rPr>
          <w:rFonts w:asciiTheme="minorHAnsi" w:hAnsiTheme="minorHAnsi"/>
        </w:rPr>
        <w:t xml:space="preserve"> for each of the two modes. </w:t>
      </w:r>
      <w:r w:rsidRPr="004F2D91">
        <w:rPr>
          <w:rFonts w:asciiTheme="minorHAnsi" w:hAnsiTheme="minorHAnsi"/>
        </w:rPr>
        <w:t>The model uses TransCAD’s Pathfinder to develop highway paths. The paths are based upon shortest travel time.</w:t>
      </w:r>
    </w:p>
    <w:p w14:paraId="5D0C9062" w14:textId="4AC5C302" w:rsidR="006637CE" w:rsidRDefault="00F10469" w:rsidP="00F10469">
      <w:pPr>
        <w:pStyle w:val="Heading3"/>
      </w:pPr>
      <w:bookmarkStart w:id="3948" w:name="_Toc441592832"/>
      <w:r>
        <w:t>Transit Skimming</w:t>
      </w:r>
      <w:bookmarkEnd w:id="3948"/>
    </w:p>
    <w:p w14:paraId="3FBEE183" w14:textId="77A018C9" w:rsidR="00F10469" w:rsidRPr="004F2D91" w:rsidRDefault="00F10469" w:rsidP="00F10469">
      <w:pPr>
        <w:pStyle w:val="BodyParagraph"/>
        <w:rPr>
          <w:rFonts w:asciiTheme="minorHAnsi" w:hAnsiTheme="minorHAnsi"/>
        </w:rPr>
      </w:pPr>
      <w:r w:rsidRPr="004F2D91">
        <w:rPr>
          <w:rFonts w:asciiTheme="minorHAnsi" w:hAnsiTheme="minorHAnsi"/>
        </w:rPr>
        <w:t xml:space="preserve">Five transit service paths (local bus, BRT , express bus, urban rail, and commuter rail) were each built for </w:t>
      </w:r>
      <w:r w:rsidR="00375B4B">
        <w:rPr>
          <w:rFonts w:asciiTheme="minorHAnsi" w:hAnsiTheme="minorHAnsi"/>
        </w:rPr>
        <w:t>four time</w:t>
      </w:r>
      <w:r w:rsidRPr="004F2D91">
        <w:rPr>
          <w:rFonts w:asciiTheme="minorHAnsi" w:hAnsiTheme="minorHAnsi"/>
        </w:rPr>
        <w:t xml:space="preserve"> periods</w:t>
      </w:r>
      <w:r w:rsidR="00375B4B">
        <w:rPr>
          <w:rFonts w:asciiTheme="minorHAnsi" w:hAnsiTheme="minorHAnsi"/>
        </w:rPr>
        <w:t xml:space="preserve"> (AM, MD, PM, and OP)</w:t>
      </w:r>
      <w:r w:rsidRPr="004F2D91">
        <w:rPr>
          <w:rFonts w:asciiTheme="minorHAnsi" w:hAnsiTheme="minorHAnsi"/>
        </w:rPr>
        <w:t xml:space="preserve">, as well as walk and drive access modes (a total of </w:t>
      </w:r>
      <w:r w:rsidR="00D273C9">
        <w:rPr>
          <w:rFonts w:asciiTheme="minorHAnsi" w:hAnsiTheme="minorHAnsi"/>
        </w:rPr>
        <w:t>4</w:t>
      </w:r>
      <w:r w:rsidR="00D273C9" w:rsidRPr="004F2D91">
        <w:rPr>
          <w:rFonts w:asciiTheme="minorHAnsi" w:hAnsiTheme="minorHAnsi"/>
        </w:rPr>
        <w:t xml:space="preserve">0 </w:t>
      </w:r>
      <w:r w:rsidRPr="004F2D91">
        <w:rPr>
          <w:rFonts w:asciiTheme="minorHAnsi" w:hAnsiTheme="minorHAnsi"/>
        </w:rPr>
        <w:t>paths). Path building processes essentially follow the pa</w:t>
      </w:r>
      <w:r>
        <w:rPr>
          <w:rFonts w:asciiTheme="minorHAnsi" w:hAnsiTheme="minorHAnsi"/>
        </w:rPr>
        <w:t xml:space="preserve">th hierarchy as described in </w:t>
      </w:r>
      <w:r>
        <w:rPr>
          <w:rFonts w:asciiTheme="minorHAnsi" w:hAnsiTheme="minorHAnsi"/>
        </w:rPr>
        <w:fldChar w:fldCharType="begin"/>
      </w:r>
      <w:r>
        <w:rPr>
          <w:rFonts w:asciiTheme="minorHAnsi" w:hAnsiTheme="minorHAnsi"/>
        </w:rPr>
        <w:instrText xml:space="preserve"> REF _Ref409340627 \h </w:instrText>
      </w:r>
      <w:r>
        <w:rPr>
          <w:rFonts w:asciiTheme="minorHAnsi" w:hAnsiTheme="minorHAnsi"/>
        </w:rPr>
      </w:r>
      <w:r>
        <w:rPr>
          <w:rFonts w:asciiTheme="minorHAnsi" w:hAnsiTheme="minorHAnsi"/>
        </w:rPr>
        <w:fldChar w:fldCharType="separate"/>
      </w:r>
      <w:r w:rsidR="00F14909">
        <w:t xml:space="preserve">Table </w:t>
      </w:r>
      <w:r w:rsidR="00F14909">
        <w:rPr>
          <w:noProof/>
        </w:rPr>
        <w:t>3</w:t>
      </w:r>
      <w:r w:rsidR="00F14909">
        <w:t>.</w:t>
      </w:r>
      <w:r w:rsidR="00F14909">
        <w:rPr>
          <w:noProof/>
        </w:rPr>
        <w:t>9</w:t>
      </w:r>
      <w:r>
        <w:rPr>
          <w:rFonts w:asciiTheme="minorHAnsi" w:hAnsiTheme="minorHAnsi"/>
        </w:rPr>
        <w:fldChar w:fldCharType="end"/>
      </w:r>
      <w:r w:rsidRPr="004F2D91">
        <w:rPr>
          <w:rFonts w:asciiTheme="minorHAnsi" w:hAnsiTheme="minorHAnsi"/>
        </w:rPr>
        <w:t>. All local bus service modes (mode numbers 1 through 5) were allowed in the local bus path; all local bus service and BRT modes (modes 1 through 5 and 8 &amp; 9) were allowed in the BRT path; all modes 1 through 9 were allowed in the express bus path; all modes 1 through 10 were allowed in the urban rail path; and all forms of transit service were allowed in the commuter rail path. The path threshold, which determines the number of paths that the Pathfinder will consider between an interchange, was set to 0.7. No transfer path greater than 4 was allowed. The maximum trip time, which set the limit on total generalized cost of the path, was set to 240.</w:t>
      </w:r>
    </w:p>
    <w:p w14:paraId="01398EFC" w14:textId="53E3E130" w:rsidR="00F10469" w:rsidRDefault="00F10469" w:rsidP="00F10469">
      <w:pPr>
        <w:pStyle w:val="Caption"/>
        <w:keepNext/>
      </w:pPr>
      <w:bookmarkStart w:id="3949" w:name="_Ref409340627"/>
      <w:bookmarkStart w:id="3950" w:name="_Toc441592968"/>
      <w:r>
        <w:t xml:space="preserve">Table </w:t>
      </w:r>
      <w:r w:rsidR="008F26F5">
        <w:fldChar w:fldCharType="begin"/>
      </w:r>
      <w:r w:rsidR="008F26F5">
        <w:instrText xml:space="preserve"> STYLEREF 1 \s </w:instrText>
      </w:r>
      <w:r w:rsidR="008F26F5">
        <w:fldChar w:fldCharType="separate"/>
      </w:r>
      <w:r w:rsidR="00F14909">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F14909">
        <w:rPr>
          <w:noProof/>
        </w:rPr>
        <w:t>9</w:t>
      </w:r>
      <w:r w:rsidR="008F26F5">
        <w:rPr>
          <w:noProof/>
        </w:rPr>
        <w:fldChar w:fldCharType="end"/>
      </w:r>
      <w:bookmarkEnd w:id="3949"/>
      <w:r>
        <w:t xml:space="preserve"> Transit Mode Hierarchy</w:t>
      </w:r>
      <w:bookmarkEnd w:id="3950"/>
    </w:p>
    <w:p w14:paraId="649DD983" w14:textId="77777777" w:rsidR="00F10469" w:rsidRPr="004F2D91" w:rsidRDefault="00F10469" w:rsidP="00F10469">
      <w:pPr>
        <w:pStyle w:val="BodyParagraph"/>
        <w:rPr>
          <w:rFonts w:asciiTheme="minorHAnsi" w:hAnsiTheme="minorHAnsi"/>
        </w:rPr>
      </w:pPr>
      <w:r w:rsidRPr="004F2D91">
        <w:rPr>
          <w:rFonts w:asciiTheme="minorHAnsi" w:hAnsiTheme="minorHAnsi"/>
          <w:noProof/>
        </w:rPr>
        <w:drawing>
          <wp:inline distT="0" distB="0" distL="0" distR="0" wp14:anchorId="3DD69E01" wp14:editId="6D786B72">
            <wp:extent cx="5029200" cy="249283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492832"/>
                    </a:xfrm>
                    <a:prstGeom prst="rect">
                      <a:avLst/>
                    </a:prstGeom>
                    <a:noFill/>
                    <a:ln>
                      <a:noFill/>
                    </a:ln>
                  </pic:spPr>
                </pic:pic>
              </a:graphicData>
            </a:graphic>
          </wp:inline>
        </w:drawing>
      </w:r>
    </w:p>
    <w:p w14:paraId="52C87B5F" w14:textId="293F4FAF" w:rsidR="007B7638" w:rsidRDefault="00F10469" w:rsidP="00462B22">
      <w:pPr>
        <w:pStyle w:val="BodyParagraph"/>
        <w:rPr>
          <w:rFonts w:asciiTheme="minorHAnsi" w:hAnsiTheme="minorHAnsi"/>
        </w:rPr>
      </w:pPr>
      <w:bookmarkStart w:id="3951" w:name="OLE_LINK94"/>
      <w:bookmarkStart w:id="3952" w:name="OLE_LINK95"/>
      <w:bookmarkStart w:id="3953" w:name="OLE_LINK96"/>
      <w:r w:rsidRPr="004F2D91">
        <w:rPr>
          <w:rFonts w:asciiTheme="minorHAnsi" w:hAnsiTheme="minorHAnsi"/>
        </w:rPr>
        <w:t>The model uses TransCAD’s Pathfinder to develop transit paths. These paths are based upon the generalized cost (in dollars) for taking one or more transit option(s)</w:t>
      </w:r>
      <w:bookmarkEnd w:id="3951"/>
      <w:bookmarkEnd w:id="3952"/>
      <w:bookmarkEnd w:id="3953"/>
      <w:r w:rsidRPr="004F2D91">
        <w:rPr>
          <w:rFonts w:asciiTheme="minorHAnsi" w:hAnsiTheme="minorHAnsi"/>
        </w:rPr>
        <w:t>. The travel costs associated with these generalized cost computations are the fare, the in-vehicle time, the wait times (initial and transfer waits), the transfer penalty, walk times (walk access, walk egress, and transfer times), and drive access times (for drive access trips). These time components are converted to cost using a value of time of 0.15 $/min (i.e. 9 $/hr). The value of time is based on the values used in the travel demand models for similar sized cities across the country.</w:t>
      </w:r>
    </w:p>
    <w:p w14:paraId="3711EC3A" w14:textId="2C57F128" w:rsidR="00210302" w:rsidRDefault="00210302" w:rsidP="00210302">
      <w:pPr>
        <w:pStyle w:val="BodyParagraph"/>
        <w:rPr>
          <w:rFonts w:asciiTheme="minorHAnsi" w:hAnsiTheme="minorHAnsi"/>
        </w:rPr>
      </w:pPr>
      <w:r>
        <w:rPr>
          <w:rFonts w:asciiTheme="minorHAnsi" w:hAnsiTheme="minorHAnsi"/>
        </w:rPr>
        <w:lastRenderedPageBreak/>
        <w:t>Premium transit (Expre</w:t>
      </w:r>
      <w:r w:rsidR="002E4AF9">
        <w:rPr>
          <w:rFonts w:asciiTheme="minorHAnsi" w:hAnsiTheme="minorHAnsi"/>
        </w:rPr>
        <w:t xml:space="preserve">ss bus, BRT, and commuter rail) includes a non-included attributes </w:t>
      </w:r>
      <w:r>
        <w:rPr>
          <w:rFonts w:asciiTheme="minorHAnsi" w:hAnsiTheme="minorHAnsi"/>
        </w:rPr>
        <w:t xml:space="preserve">constant </w:t>
      </w:r>
      <w:r w:rsidR="002E4AF9">
        <w:rPr>
          <w:rFonts w:asciiTheme="minorHAnsi" w:hAnsiTheme="minorHAnsi"/>
        </w:rPr>
        <w:t xml:space="preserve">that is calculated </w:t>
      </w:r>
      <w:r>
        <w:rPr>
          <w:rFonts w:asciiTheme="minorHAnsi" w:hAnsiTheme="minorHAnsi"/>
        </w:rPr>
        <w:t xml:space="preserve">using the weighted share of transit sub-mode specific in-vehicle time (IVT) to total transit IVT.  </w:t>
      </w:r>
      <w:r w:rsidR="002E4AF9">
        <w:rPr>
          <w:rFonts w:asciiTheme="minorHAnsi" w:hAnsiTheme="minorHAnsi"/>
        </w:rPr>
        <w:t>For example, i</w:t>
      </w:r>
      <w:r>
        <w:rPr>
          <w:rFonts w:asciiTheme="minorHAnsi" w:hAnsiTheme="minorHAnsi"/>
        </w:rPr>
        <w:t xml:space="preserve">f a path’s </w:t>
      </w:r>
      <w:r w:rsidR="002E4AF9">
        <w:rPr>
          <w:rFonts w:asciiTheme="minorHAnsi" w:hAnsiTheme="minorHAnsi"/>
        </w:rPr>
        <w:t xml:space="preserve">total </w:t>
      </w:r>
      <w:r>
        <w:rPr>
          <w:rFonts w:asciiTheme="minorHAnsi" w:hAnsiTheme="minorHAnsi"/>
        </w:rPr>
        <w:t xml:space="preserve">IVT is 40% BRT, then the path gets 40% of the BRT </w:t>
      </w:r>
      <w:r w:rsidR="002E4AF9">
        <w:rPr>
          <w:rFonts w:asciiTheme="minorHAnsi" w:hAnsiTheme="minorHAnsi"/>
        </w:rPr>
        <w:t>non-included attributes bonus</w:t>
      </w:r>
      <w:r>
        <w:rPr>
          <w:rFonts w:asciiTheme="minorHAnsi" w:hAnsiTheme="minorHAnsi"/>
        </w:rPr>
        <w:t xml:space="preserve">.  </w:t>
      </w:r>
      <w:r w:rsidR="002E4AF9">
        <w:rPr>
          <w:rFonts w:asciiTheme="minorHAnsi" w:hAnsiTheme="minorHAnsi"/>
        </w:rPr>
        <w:t xml:space="preserve">The </w:t>
      </w:r>
      <w:r>
        <w:rPr>
          <w:rFonts w:asciiTheme="minorHAnsi" w:hAnsiTheme="minorHAnsi"/>
        </w:rPr>
        <w:t>constant for each path was calculated using FTA’s guidance on non-included attributes workbook, which includes the variables below.</w:t>
      </w:r>
    </w:p>
    <w:p w14:paraId="7B21B915" w14:textId="7049A71B" w:rsidR="00210302" w:rsidRDefault="00210302" w:rsidP="002E4AF9">
      <w:pPr>
        <w:pStyle w:val="BodyParagraph"/>
        <w:numPr>
          <w:ilvl w:val="0"/>
          <w:numId w:val="64"/>
        </w:numPr>
        <w:rPr>
          <w:rFonts w:asciiTheme="minorHAnsi" w:hAnsiTheme="minorHAnsi"/>
        </w:rPr>
      </w:pPr>
      <w:r>
        <w:t>Guideway-like characteristics</w:t>
      </w:r>
    </w:p>
    <w:p w14:paraId="3E497525" w14:textId="77777777" w:rsidR="00210302" w:rsidRDefault="00210302" w:rsidP="002E4AF9">
      <w:pPr>
        <w:pStyle w:val="BodyParagraph"/>
        <w:numPr>
          <w:ilvl w:val="1"/>
          <w:numId w:val="64"/>
        </w:numPr>
        <w:rPr>
          <w:rFonts w:asciiTheme="minorHAnsi" w:hAnsiTheme="minorHAnsi"/>
        </w:rPr>
      </w:pPr>
      <w:r>
        <w:t>reliability of vehicle arrival</w:t>
      </w:r>
    </w:p>
    <w:p w14:paraId="182E0D75" w14:textId="77777777" w:rsidR="00210302" w:rsidRDefault="00210302" w:rsidP="002E4AF9">
      <w:pPr>
        <w:pStyle w:val="BodyParagraph"/>
        <w:numPr>
          <w:ilvl w:val="1"/>
          <w:numId w:val="64"/>
        </w:numPr>
        <w:rPr>
          <w:rFonts w:asciiTheme="minorHAnsi" w:hAnsiTheme="minorHAnsi"/>
        </w:rPr>
      </w:pPr>
      <w:r>
        <w:t>branding/ visibility/ learnability</w:t>
      </w:r>
    </w:p>
    <w:p w14:paraId="7C3D870D" w14:textId="77777777" w:rsidR="00210302" w:rsidRDefault="00210302" w:rsidP="002E4AF9">
      <w:pPr>
        <w:pStyle w:val="BodyParagraph"/>
        <w:numPr>
          <w:ilvl w:val="1"/>
          <w:numId w:val="64"/>
        </w:numPr>
        <w:rPr>
          <w:rFonts w:asciiTheme="minorHAnsi" w:hAnsiTheme="minorHAnsi"/>
        </w:rPr>
      </w:pPr>
      <w:r>
        <w:t>schedule-free service</w:t>
      </w:r>
    </w:p>
    <w:p w14:paraId="5AEF6A0B" w14:textId="77777777" w:rsidR="00210302" w:rsidRDefault="00210302" w:rsidP="002E4AF9">
      <w:pPr>
        <w:pStyle w:val="BodyParagraph"/>
        <w:numPr>
          <w:ilvl w:val="0"/>
          <w:numId w:val="64"/>
        </w:numPr>
        <w:rPr>
          <w:rFonts w:asciiTheme="minorHAnsi" w:hAnsiTheme="minorHAnsi"/>
        </w:rPr>
      </w:pPr>
      <w:r>
        <w:t>Span of good service</w:t>
      </w:r>
    </w:p>
    <w:p w14:paraId="529212FD" w14:textId="77777777" w:rsidR="00210302" w:rsidRDefault="00210302" w:rsidP="002E4AF9">
      <w:pPr>
        <w:pStyle w:val="BodyParagraph"/>
        <w:numPr>
          <w:ilvl w:val="0"/>
          <w:numId w:val="64"/>
        </w:numPr>
        <w:rPr>
          <w:rFonts w:asciiTheme="minorHAnsi" w:hAnsiTheme="minorHAnsi"/>
        </w:rPr>
      </w:pPr>
      <w:r>
        <w:t>Passenger amenities</w:t>
      </w:r>
    </w:p>
    <w:p w14:paraId="252F861F" w14:textId="77777777" w:rsidR="00210302" w:rsidRDefault="00210302" w:rsidP="002E4AF9">
      <w:pPr>
        <w:pStyle w:val="BodyParagraph"/>
        <w:numPr>
          <w:ilvl w:val="1"/>
          <w:numId w:val="64"/>
        </w:numPr>
        <w:rPr>
          <w:rFonts w:asciiTheme="minorHAnsi" w:hAnsiTheme="minorHAnsi"/>
        </w:rPr>
      </w:pPr>
      <w:r>
        <w:t>stations/stops</w:t>
      </w:r>
    </w:p>
    <w:p w14:paraId="3B833EFD" w14:textId="77777777" w:rsidR="00210302" w:rsidRDefault="00210302" w:rsidP="002E4AF9">
      <w:pPr>
        <w:pStyle w:val="BodyParagraph"/>
        <w:numPr>
          <w:ilvl w:val="1"/>
          <w:numId w:val="64"/>
        </w:numPr>
        <w:rPr>
          <w:rFonts w:asciiTheme="minorHAnsi" w:hAnsiTheme="minorHAnsi"/>
        </w:rPr>
      </w:pPr>
      <w:r>
        <w:t>dynamic schedule information</w:t>
      </w:r>
    </w:p>
    <w:p w14:paraId="029B8F6B" w14:textId="3402E58F" w:rsidR="00210302" w:rsidRDefault="002E4AF9" w:rsidP="002E4AF9">
      <w:pPr>
        <w:pStyle w:val="BodyParagraph"/>
        <w:rPr>
          <w:rFonts w:asciiTheme="minorHAnsi" w:hAnsiTheme="minorHAnsi"/>
        </w:rPr>
      </w:pPr>
      <w:r>
        <w:rPr>
          <w:rFonts w:asciiTheme="minorHAnsi" w:hAnsiTheme="minorHAnsi"/>
        </w:rPr>
        <w:t>The transit sub-mode IVT was further di</w:t>
      </w:r>
      <w:r w:rsidR="00210302">
        <w:rPr>
          <w:rFonts w:asciiTheme="minorHAnsi" w:hAnsiTheme="minorHAnsi"/>
        </w:rPr>
        <w:t xml:space="preserve">scounted </w:t>
      </w:r>
      <w:r>
        <w:rPr>
          <w:rFonts w:asciiTheme="minorHAnsi" w:hAnsiTheme="minorHAnsi"/>
        </w:rPr>
        <w:t xml:space="preserve">using FTA’s guidance on </w:t>
      </w:r>
      <w:r w:rsidR="00210302">
        <w:t>IVT coefficient</w:t>
      </w:r>
      <w:r>
        <w:t xml:space="preserve"> reduction, which includes the following variables:</w:t>
      </w:r>
    </w:p>
    <w:p w14:paraId="6E6CC054" w14:textId="77777777" w:rsidR="00210302" w:rsidRDefault="00210302" w:rsidP="002E4AF9">
      <w:pPr>
        <w:pStyle w:val="BodyParagraph"/>
        <w:numPr>
          <w:ilvl w:val="1"/>
          <w:numId w:val="64"/>
        </w:numPr>
        <w:rPr>
          <w:rFonts w:asciiTheme="minorHAnsi" w:hAnsiTheme="minorHAnsi"/>
        </w:rPr>
      </w:pPr>
      <w:r>
        <w:t>ride quality</w:t>
      </w:r>
    </w:p>
    <w:p w14:paraId="65AE1521" w14:textId="77777777" w:rsidR="00210302" w:rsidRDefault="00210302" w:rsidP="002E4AF9">
      <w:pPr>
        <w:pStyle w:val="BodyParagraph"/>
        <w:numPr>
          <w:ilvl w:val="1"/>
          <w:numId w:val="64"/>
        </w:numPr>
        <w:rPr>
          <w:rFonts w:asciiTheme="minorHAnsi" w:hAnsiTheme="minorHAnsi"/>
        </w:rPr>
      </w:pPr>
      <w:r>
        <w:t>vehicle amenities</w:t>
      </w:r>
    </w:p>
    <w:p w14:paraId="2C4B86D9" w14:textId="77777777" w:rsidR="00210302" w:rsidRDefault="00210302" w:rsidP="002E4AF9">
      <w:pPr>
        <w:pStyle w:val="BodyParagraph"/>
        <w:numPr>
          <w:ilvl w:val="1"/>
          <w:numId w:val="64"/>
        </w:numPr>
        <w:rPr>
          <w:rFonts w:asciiTheme="minorHAnsi" w:hAnsiTheme="minorHAnsi"/>
        </w:rPr>
      </w:pPr>
      <w:r>
        <w:t>reliability of travel time</w:t>
      </w:r>
    </w:p>
    <w:p w14:paraId="625068EC" w14:textId="688107E0" w:rsidR="00210302" w:rsidRPr="002E4AF9" w:rsidRDefault="00210302" w:rsidP="002E4AF9">
      <w:pPr>
        <w:pStyle w:val="BodyParagraph"/>
        <w:numPr>
          <w:ilvl w:val="1"/>
          <w:numId w:val="64"/>
        </w:numPr>
        <w:rPr>
          <w:rFonts w:asciiTheme="minorHAnsi" w:hAnsiTheme="minorHAnsi"/>
        </w:rPr>
      </w:pPr>
      <w:r>
        <w:t>availability of seat</w:t>
      </w:r>
    </w:p>
    <w:p w14:paraId="6E2D5FAF" w14:textId="35D9F83C" w:rsidR="002E4AF9" w:rsidRPr="002E4AF9" w:rsidRDefault="002E4AF9" w:rsidP="002E4AF9">
      <w:pPr>
        <w:pStyle w:val="BodyParagraph"/>
        <w:rPr>
          <w:rFonts w:asciiTheme="minorHAnsi" w:hAnsiTheme="minorHAnsi"/>
        </w:rPr>
      </w:pPr>
      <w:r>
        <w:t>The non-included attribute constants range from 6.8 to 10.6 minutes.  The IVT reduction multiplier ranges from 0.78 to 0.83.  Transit was further calibrated during model calibration.</w:t>
      </w:r>
    </w:p>
    <w:p w14:paraId="76E03149" w14:textId="287F51FB" w:rsidR="00BA49AC" w:rsidRDefault="00BA49AC" w:rsidP="006549EF">
      <w:pPr>
        <w:pStyle w:val="Heading2"/>
      </w:pPr>
      <w:bookmarkStart w:id="3954" w:name="_Toc441592833"/>
      <w:r>
        <w:t>Auxiliary Demand</w:t>
      </w:r>
      <w:bookmarkEnd w:id="3954"/>
    </w:p>
    <w:p w14:paraId="2C0BDD57" w14:textId="77777777" w:rsidR="00F10469" w:rsidRDefault="00F10469" w:rsidP="00F10469">
      <w:pPr>
        <w:pStyle w:val="BodyParagraph"/>
      </w:pPr>
      <w:r>
        <w:t>DaySim provides detailed predictions of the long-term and short-term travel choices of regional residents, but this travel demand does not fully represent all trips that use the regional transportation networks. Commercial and truck traffic typically comprise a significant shore of all roadway volumes. In addition, non-residents enter the region through key external gateways to access jobs, shopping or other opportunities, and similarly, the residents may leave the region to satisfy other needs. This “auxiliary demand” is derived from the existing four-step model system.</w:t>
      </w:r>
    </w:p>
    <w:p w14:paraId="5E370FE5" w14:textId="26B755FA" w:rsidR="00F10469" w:rsidRDefault="00F10469" w:rsidP="00F10469">
      <w:pPr>
        <w:pStyle w:val="Heading3"/>
      </w:pPr>
      <w:bookmarkStart w:id="3955" w:name="_Toc441592834"/>
      <w:r>
        <w:t>A</w:t>
      </w:r>
      <w:r w:rsidR="00030939">
        <w:t>irport</w:t>
      </w:r>
      <w:bookmarkEnd w:id="3955"/>
    </w:p>
    <w:p w14:paraId="4F39040A" w14:textId="7D7E2F3A" w:rsidR="00F10469" w:rsidRDefault="00F10469" w:rsidP="00F10469">
      <w:pPr>
        <w:pStyle w:val="BodyParagraph"/>
      </w:pPr>
      <w:r>
        <w:t xml:space="preserve">Airport trips involve air travelers and trips related to serving them, including those who are picking up and/or dropping off passengers at the airport. </w:t>
      </w:r>
      <w:r w:rsidR="007C00FD">
        <w:t>Note that commute</w:t>
      </w:r>
      <w:r>
        <w:t xml:space="preserve"> trips for airport personnel </w:t>
      </w:r>
      <w:r w:rsidR="007C00FD">
        <w:t xml:space="preserve">are generated by the activity-based model components.  </w:t>
      </w:r>
      <w:r>
        <w:t>The air traveler market is generated and distributed separately from</w:t>
      </w:r>
      <w:r w:rsidR="007C00FD">
        <w:t xml:space="preserve"> Daysim</w:t>
      </w:r>
      <w:r>
        <w:t xml:space="preserve">, and the resulting trip tables are </w:t>
      </w:r>
      <w:r>
        <w:lastRenderedPageBreak/>
        <w:t>classified as HBO, NHBW or NHBO trips. After trip distribution, air trips are put through the mode choice model tha</w:t>
      </w:r>
      <w:r w:rsidR="007C00FD">
        <w:t>t is borrowed from the trip-based model. Post-</w:t>
      </w:r>
      <w:r>
        <w:t>mode choice trips are then added to the residents travel predicte</w:t>
      </w:r>
      <w:r w:rsidR="007C00FD">
        <w:t xml:space="preserve">d by DaySim.  </w:t>
      </w:r>
      <w:r>
        <w:t>The airport demand is derived in t</w:t>
      </w:r>
      <w:r w:rsidR="007C00FD">
        <w:t xml:space="preserve">he same way as the </w:t>
      </w:r>
      <w:r w:rsidR="00BD467B">
        <w:t>existing trip-step model system, and integrated with Da</w:t>
      </w:r>
      <w:r w:rsidR="007C00FD">
        <w:t>ysim activity-based demand prior to network assignment.</w:t>
      </w:r>
    </w:p>
    <w:p w14:paraId="595CCC93" w14:textId="64790723" w:rsidR="00F10469" w:rsidRDefault="00F10469" w:rsidP="00F10469">
      <w:pPr>
        <w:pStyle w:val="Heading3"/>
      </w:pPr>
      <w:bookmarkStart w:id="3956" w:name="_Toc441592835"/>
      <w:r>
        <w:t>F</w:t>
      </w:r>
      <w:r w:rsidR="00030939">
        <w:t>reight</w:t>
      </w:r>
      <w:bookmarkEnd w:id="3956"/>
    </w:p>
    <w:p w14:paraId="5820F9A5" w14:textId="4DEEC99E" w:rsidR="00F10469" w:rsidRDefault="00BD467B" w:rsidP="00F10469">
      <w:pPr>
        <w:pStyle w:val="BodyParagraph"/>
      </w:pPr>
      <w:r>
        <w:t>The Nashville ABM incorporates the existing trip-based model methods for estimating estimates of multi-unit truck trips, single-unit truck trips</w:t>
      </w:r>
      <w:r w:rsidR="00F10469">
        <w:t xml:space="preserve">, and commercial vehicle trips. The regional truck model is based upon that which appears in the Nashville Area MPO’s 2035 Regional Transportation Plan, as well as Phase II of the MPO’s Regional Freight &amp; Goods Movement Study. </w:t>
      </w:r>
    </w:p>
    <w:p w14:paraId="5B73FF16" w14:textId="38566636" w:rsidR="00735440" w:rsidRDefault="00F10469" w:rsidP="00F10469">
      <w:pPr>
        <w:pStyle w:val="BodyParagraph"/>
      </w:pPr>
      <w:r>
        <w:t xml:space="preserve">The major source of data for Multi-Unit Truck Model was the 2007 commodity-movement database assembled by Global Inside. The trip-table for commodity movement was converted to all heavy-truck trips, and was then factored into external station-class counts to get the conversion factors. </w:t>
      </w:r>
    </w:p>
    <w:p w14:paraId="7379BC29" w14:textId="77777777" w:rsidR="00735440" w:rsidRDefault="00735440" w:rsidP="00F10469">
      <w:pPr>
        <w:pStyle w:val="BodyParagraph"/>
      </w:pPr>
      <w:r>
        <w:t>The trips are classified by vehicle type, as following:</w:t>
      </w:r>
    </w:p>
    <w:p w14:paraId="15B00B98" w14:textId="77777777" w:rsidR="00735440" w:rsidRDefault="00735440" w:rsidP="002E4AF9">
      <w:pPr>
        <w:pStyle w:val="BodyParagraph"/>
        <w:numPr>
          <w:ilvl w:val="0"/>
          <w:numId w:val="27"/>
        </w:numPr>
      </w:pPr>
      <w:r>
        <w:t>IEMU</w:t>
      </w:r>
    </w:p>
    <w:p w14:paraId="72447364" w14:textId="77777777" w:rsidR="00735440" w:rsidRDefault="00735440" w:rsidP="002E4AF9">
      <w:pPr>
        <w:pStyle w:val="BodyParagraph"/>
        <w:numPr>
          <w:ilvl w:val="0"/>
          <w:numId w:val="27"/>
        </w:numPr>
      </w:pPr>
      <w:r>
        <w:t>EIMU</w:t>
      </w:r>
    </w:p>
    <w:p w14:paraId="5CC04DCD" w14:textId="26370E29" w:rsidR="00F10469" w:rsidRDefault="00735440" w:rsidP="002E4AF9">
      <w:pPr>
        <w:pStyle w:val="BodyParagraph"/>
        <w:numPr>
          <w:ilvl w:val="0"/>
          <w:numId w:val="27"/>
        </w:numPr>
      </w:pPr>
      <w:r>
        <w:t>EEMU</w:t>
      </w:r>
      <w:r w:rsidR="00F10469">
        <w:t xml:space="preserve">  </w:t>
      </w:r>
    </w:p>
    <w:p w14:paraId="58759414" w14:textId="0B98B817" w:rsidR="00F10469" w:rsidRDefault="00F10469" w:rsidP="00F10469">
      <w:pPr>
        <w:pStyle w:val="Heading3"/>
      </w:pPr>
      <w:bookmarkStart w:id="3957" w:name="_Toc441592836"/>
      <w:r>
        <w:t>N</w:t>
      </w:r>
      <w:r w:rsidR="00030939">
        <w:t>on-HH</w:t>
      </w:r>
      <w:bookmarkEnd w:id="3957"/>
    </w:p>
    <w:p w14:paraId="31BE9E9B" w14:textId="77777777" w:rsidR="00F10469" w:rsidRDefault="00F10469" w:rsidP="00F10469">
      <w:pPr>
        <w:pStyle w:val="BodyParagraph"/>
      </w:pPr>
      <w:r>
        <w:t xml:space="preserve">Non household (non-hh) trips are generated and distributed separately. Three types of non-hh trips are identified in the model: </w:t>
      </w:r>
    </w:p>
    <w:p w14:paraId="3F588CEA" w14:textId="77777777" w:rsidR="00F10469" w:rsidRDefault="00F10469" w:rsidP="00C06976">
      <w:pPr>
        <w:pStyle w:val="BodyParagraph"/>
        <w:numPr>
          <w:ilvl w:val="0"/>
          <w:numId w:val="26"/>
        </w:numPr>
      </w:pPr>
      <w:r>
        <w:t>Internal-internal (II)</w:t>
      </w:r>
    </w:p>
    <w:p w14:paraId="7A201BE2" w14:textId="4322D622" w:rsidR="00F10469" w:rsidRDefault="00F10469" w:rsidP="00C06976">
      <w:pPr>
        <w:pStyle w:val="BodyParagraph"/>
        <w:numPr>
          <w:ilvl w:val="0"/>
          <w:numId w:val="26"/>
        </w:numPr>
      </w:pPr>
      <w:r>
        <w:t>Internal-External (IE)/External-Internal (EI)</w:t>
      </w:r>
    </w:p>
    <w:p w14:paraId="3CDAA942" w14:textId="02DF8F35" w:rsidR="00F10469" w:rsidRDefault="00F10469" w:rsidP="00C06976">
      <w:pPr>
        <w:pStyle w:val="BodyParagraph"/>
        <w:numPr>
          <w:ilvl w:val="0"/>
          <w:numId w:val="26"/>
        </w:numPr>
      </w:pPr>
      <w:r>
        <w:t>External-External (EE)</w:t>
      </w:r>
    </w:p>
    <w:p w14:paraId="2B9C2211" w14:textId="77777777" w:rsidR="00F10469" w:rsidRDefault="00F10469" w:rsidP="00F10469">
      <w:pPr>
        <w:pStyle w:val="BodyParagraph"/>
      </w:pPr>
      <w:r>
        <w:t>The trips are classified by vehicle type, as following:</w:t>
      </w:r>
    </w:p>
    <w:p w14:paraId="1FD3BEE5" w14:textId="3EFDAD7E" w:rsidR="00F10469" w:rsidRDefault="00F10469" w:rsidP="00C06976">
      <w:pPr>
        <w:pStyle w:val="BodyParagraph"/>
        <w:numPr>
          <w:ilvl w:val="0"/>
          <w:numId w:val="27"/>
        </w:numPr>
      </w:pPr>
      <w:r>
        <w:t>IICOM</w:t>
      </w:r>
    </w:p>
    <w:p w14:paraId="194F0D11" w14:textId="04511D0F" w:rsidR="00F10469" w:rsidRDefault="00F10469" w:rsidP="00C06976">
      <w:pPr>
        <w:pStyle w:val="BodyParagraph"/>
        <w:numPr>
          <w:ilvl w:val="0"/>
          <w:numId w:val="27"/>
        </w:numPr>
      </w:pPr>
      <w:r>
        <w:t>IISU</w:t>
      </w:r>
    </w:p>
    <w:p w14:paraId="08B50FA9" w14:textId="46E3E587" w:rsidR="00F10469" w:rsidRDefault="00F10469" w:rsidP="00C06976">
      <w:pPr>
        <w:pStyle w:val="BodyParagraph"/>
        <w:numPr>
          <w:ilvl w:val="0"/>
          <w:numId w:val="27"/>
        </w:numPr>
      </w:pPr>
      <w:r>
        <w:t>IIMU</w:t>
      </w:r>
    </w:p>
    <w:p w14:paraId="252668A4" w14:textId="0175F515" w:rsidR="00F10469" w:rsidRDefault="00F10469" w:rsidP="00C06976">
      <w:pPr>
        <w:pStyle w:val="BodyParagraph"/>
        <w:numPr>
          <w:ilvl w:val="0"/>
          <w:numId w:val="27"/>
        </w:numPr>
      </w:pPr>
      <w:r>
        <w:t>IEAUTO</w:t>
      </w:r>
    </w:p>
    <w:p w14:paraId="4D890F6E" w14:textId="21C1A85A" w:rsidR="00F10469" w:rsidRDefault="00F10469" w:rsidP="00C06976">
      <w:pPr>
        <w:pStyle w:val="BodyParagraph"/>
        <w:numPr>
          <w:ilvl w:val="0"/>
          <w:numId w:val="27"/>
        </w:numPr>
      </w:pPr>
      <w:r>
        <w:t>IESU</w:t>
      </w:r>
    </w:p>
    <w:p w14:paraId="1E21BD1D" w14:textId="0D7711DD" w:rsidR="00F10469" w:rsidRDefault="00F10469" w:rsidP="00C06976">
      <w:pPr>
        <w:pStyle w:val="BodyParagraph"/>
        <w:numPr>
          <w:ilvl w:val="0"/>
          <w:numId w:val="27"/>
        </w:numPr>
      </w:pPr>
      <w:r>
        <w:t>EEAUTO</w:t>
      </w:r>
    </w:p>
    <w:p w14:paraId="0F60C653" w14:textId="0C0FF60B" w:rsidR="00F10469" w:rsidRDefault="00F10469" w:rsidP="00C06976">
      <w:pPr>
        <w:pStyle w:val="BodyParagraph"/>
        <w:numPr>
          <w:ilvl w:val="0"/>
          <w:numId w:val="27"/>
        </w:numPr>
      </w:pPr>
      <w:r>
        <w:t>EESU</w:t>
      </w:r>
    </w:p>
    <w:p w14:paraId="5CB986D7" w14:textId="31C2F59F" w:rsidR="00BD467B" w:rsidRDefault="00F10469" w:rsidP="009A745D">
      <w:pPr>
        <w:pStyle w:val="BodyParagraph"/>
      </w:pPr>
      <w:r>
        <w:lastRenderedPageBreak/>
        <w:t>Here, COM stands for commercial vehicles, SU for single unit trucks and MU for multi-unit trucks.</w:t>
      </w:r>
    </w:p>
    <w:p w14:paraId="04BA6E09" w14:textId="4D64E70C" w:rsidR="00BA49AC" w:rsidRPr="0032257B" w:rsidRDefault="007A0525" w:rsidP="006549EF">
      <w:pPr>
        <w:pStyle w:val="Heading2"/>
      </w:pPr>
      <w:bookmarkStart w:id="3958" w:name="_Ref432165458"/>
      <w:bookmarkStart w:id="3959" w:name="_Toc441592837"/>
      <w:r>
        <w:t>DayS</w:t>
      </w:r>
      <w:r w:rsidR="00BA49AC" w:rsidRPr="0032257B">
        <w:t>im</w:t>
      </w:r>
      <w:bookmarkEnd w:id="3958"/>
      <w:bookmarkEnd w:id="3959"/>
    </w:p>
    <w:p w14:paraId="2AFE698C" w14:textId="34B8A786" w:rsidR="0032257B" w:rsidRDefault="0032257B" w:rsidP="0032257B">
      <w:pPr>
        <w:pStyle w:val="BodyParagraph"/>
      </w:pPr>
      <w:r>
        <w:t xml:space="preserve">DaySim simulates 24-hour itineraries for regional residents including but not limited to choices of activity participation, destination, mode, and time-of-day, with spatial resolution as fine as individual microzones and temporal resolution as fine as single minutes. DaySim’s predictions in all dimensions (activity and travel generation, tours and trip-chaining, destinations, modes, and timing) are sensitive to travel times and costs that vary by mode, origin–destination (OD) path, and time-of-day, so it can, in turn, effectively use as input to network supply models.  DaySim captures the effects of travel time and cost upon activity and travel choices in a way that is balanced across modes and times of day and consistent with the econometric theory of nested choice models.  DaySim can be used in a distributed manner by running separate instances on different processors on different partitions of the study area population, and then merging the results. </w:t>
      </w:r>
    </w:p>
    <w:p w14:paraId="5FC2FF41" w14:textId="6111B5EB" w:rsidR="0032257B" w:rsidRDefault="0032257B" w:rsidP="0032257B">
      <w:pPr>
        <w:pStyle w:val="BodyParagraph"/>
      </w:pPr>
      <w:r>
        <w:t>DaySim is comprised of a number of subcomponents and structured as a series of hierarchical or nested choice models.  The general hierarchy places the long term models at the top of the choice hierarchy, and the short term models at successively lower levels in the hierarchy.  The detailed hierarchy and flow through the mo</w:t>
      </w:r>
      <w:r w:rsidR="00353A6B">
        <w:t xml:space="preserve">del is illustrated in </w:t>
      </w:r>
      <w:r w:rsidR="00353A6B">
        <w:fldChar w:fldCharType="begin"/>
      </w:r>
      <w:r w:rsidR="00353A6B">
        <w:instrText xml:space="preserve"> REF _Ref409451394 \h </w:instrText>
      </w:r>
      <w:r w:rsidR="00353A6B">
        <w:fldChar w:fldCharType="separate"/>
      </w:r>
      <w:r w:rsidR="00891C1C">
        <w:t xml:space="preserve">Figure </w:t>
      </w:r>
      <w:r w:rsidR="00891C1C">
        <w:rPr>
          <w:noProof/>
        </w:rPr>
        <w:t>3</w:t>
      </w:r>
      <w:r w:rsidR="00891C1C">
        <w:t>.</w:t>
      </w:r>
      <w:r w:rsidR="00891C1C">
        <w:rPr>
          <w:noProof/>
        </w:rPr>
        <w:t>4</w:t>
      </w:r>
      <w:r w:rsidR="00353A6B">
        <w:fldChar w:fldCharType="end"/>
      </w:r>
      <w:r>
        <w:t>.  Note that the general flow is down from the long term models to the short term models.  Moving down from top to bottom, the choices from the long term models influence or constrain choices in lower level models.  For example, household auto ownership affects both day pattern and tour (and trip) mode choice, by including auto ownership variables in those component models.  In addition to these direct influences, utilities from lower level models flow upward to higher level models.  “Logsums” (expected utilities) from tour destination and tour mode choice models affect other short term models, as well as the upper level, longer term models.  Some of the logsums from lower level models are aggregated for use in the long term models, in order to reduce the computational load of using fully detailed disaggregate logsums in such a complex nesting structure.</w:t>
      </w:r>
    </w:p>
    <w:p w14:paraId="64BF7424" w14:textId="239BCDB7" w:rsidR="00DB5AB7" w:rsidRDefault="00DB5AB7" w:rsidP="00DB5AB7">
      <w:pPr>
        <w:pStyle w:val="Caption"/>
        <w:keepNext/>
      </w:pPr>
      <w:bookmarkStart w:id="3960" w:name="_Ref409451394"/>
      <w:bookmarkStart w:id="3961" w:name="_Toc441592910"/>
      <w:r>
        <w:lastRenderedPageBreak/>
        <w:t xml:space="preserve">Figure </w:t>
      </w:r>
      <w:r w:rsidR="008F26F5">
        <w:fldChar w:fldCharType="begin"/>
      </w:r>
      <w:r w:rsidR="008F26F5">
        <w:instrText xml:space="preserve"> STYLEREF 1 \s </w:instrText>
      </w:r>
      <w:r w:rsidR="008F26F5">
        <w:fldChar w:fldCharType="separate"/>
      </w:r>
      <w:r w:rsidR="00891C1C">
        <w:rPr>
          <w:noProof/>
        </w:rPr>
        <w:t>3</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4</w:t>
      </w:r>
      <w:r w:rsidR="008F26F5">
        <w:rPr>
          <w:noProof/>
        </w:rPr>
        <w:fldChar w:fldCharType="end"/>
      </w:r>
      <w:bookmarkEnd w:id="3960"/>
      <w:r>
        <w:t xml:space="preserve"> Daysim Modeling Components and Linkages</w:t>
      </w:r>
      <w:bookmarkEnd w:id="3961"/>
    </w:p>
    <w:p w14:paraId="76516AE6" w14:textId="4416996E" w:rsidR="00DB5AB7" w:rsidRPr="0032257B" w:rsidRDefault="00DB5AB7" w:rsidP="0032257B">
      <w:pPr>
        <w:pStyle w:val="BodyParagraph"/>
      </w:pPr>
      <w:r>
        <w:rPr>
          <w:noProof/>
        </w:rPr>
        <w:drawing>
          <wp:inline distT="0" distB="0" distL="0" distR="0" wp14:anchorId="35D58069" wp14:editId="7932AA3A">
            <wp:extent cx="5029200" cy="65164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6516468"/>
                    </a:xfrm>
                    <a:prstGeom prst="rect">
                      <a:avLst/>
                    </a:prstGeom>
                    <a:noFill/>
                    <a:ln>
                      <a:noFill/>
                    </a:ln>
                  </pic:spPr>
                </pic:pic>
              </a:graphicData>
            </a:graphic>
          </wp:inline>
        </w:drawing>
      </w:r>
    </w:p>
    <w:p w14:paraId="707CCCBD" w14:textId="121865A4" w:rsidR="00BA49AC" w:rsidRDefault="00BA49AC" w:rsidP="006549EF">
      <w:pPr>
        <w:pStyle w:val="Heading2"/>
      </w:pPr>
      <w:bookmarkStart w:id="3962" w:name="_Toc441592838"/>
      <w:r>
        <w:t>Assignment Preparation</w:t>
      </w:r>
      <w:bookmarkEnd w:id="3962"/>
    </w:p>
    <w:p w14:paraId="4867595E" w14:textId="3C9CB5CE" w:rsidR="001749BD" w:rsidRDefault="00BD467B" w:rsidP="00BD467B">
      <w:pPr>
        <w:pStyle w:val="BodyParagraph"/>
      </w:pPr>
      <w:r>
        <w:t xml:space="preserve">DaySim generates a list of person trips and outputs them into a tab separated values format (_trip.tsv). The </w:t>
      </w:r>
      <w:r w:rsidR="002C0716">
        <w:t>t</w:t>
      </w:r>
      <w:r w:rsidR="001749BD">
        <w:t>rip</w:t>
      </w:r>
      <w:r w:rsidR="002C0716">
        <w:t xml:space="preserve"> file i</w:t>
      </w:r>
      <w:r w:rsidR="001749BD">
        <w:t>s</w:t>
      </w:r>
      <w:r w:rsidR="002C0716">
        <w:t xml:space="preserve"> </w:t>
      </w:r>
      <w:r>
        <w:t>converted into</w:t>
      </w:r>
      <w:r w:rsidR="001749BD">
        <w:t xml:space="preserve"> time period specific</w:t>
      </w:r>
      <w:r>
        <w:t xml:space="preserve"> </w:t>
      </w:r>
      <w:r w:rsidR="00DC5F7D">
        <w:t xml:space="preserve">TransCAD </w:t>
      </w:r>
      <w:r>
        <w:t>matri</w:t>
      </w:r>
      <w:r w:rsidR="001749BD">
        <w:t>ces</w:t>
      </w:r>
      <w:r>
        <w:t xml:space="preserve"> to use in</w:t>
      </w:r>
      <w:r w:rsidR="001749BD">
        <w:t xml:space="preserve"> highway and transit</w:t>
      </w:r>
      <w:r>
        <w:t xml:space="preserve"> assignment</w:t>
      </w:r>
      <w:r w:rsidR="001749BD">
        <w:t>s</w:t>
      </w:r>
      <w:r>
        <w:t>. Separate matrices are prepared for auto and transit trips.</w:t>
      </w:r>
      <w:r w:rsidR="001749BD">
        <w:t xml:space="preserve"> </w:t>
      </w:r>
    </w:p>
    <w:p w14:paraId="4C4C0E6E" w14:textId="6F96B329" w:rsidR="001749BD" w:rsidRDefault="00197737" w:rsidP="00BD467B">
      <w:pPr>
        <w:pStyle w:val="BodyParagraph"/>
      </w:pPr>
      <w:r>
        <w:t>Both</w:t>
      </w:r>
      <w:r w:rsidR="001749BD">
        <w:t xml:space="preserve"> </w:t>
      </w:r>
      <w:r>
        <w:t xml:space="preserve">auto and transit </w:t>
      </w:r>
      <w:r w:rsidR="001749BD">
        <w:t>trips are s</w:t>
      </w:r>
      <w:r w:rsidR="00087D8A">
        <w:t xml:space="preserve">egmented into four time periods (see </w:t>
      </w:r>
      <w:r w:rsidR="00087D8A">
        <w:fldChar w:fldCharType="begin"/>
      </w:r>
      <w:r w:rsidR="00087D8A">
        <w:instrText xml:space="preserve"> REF _Ref432164929 \h </w:instrText>
      </w:r>
      <w:r w:rsidR="00087D8A">
        <w:fldChar w:fldCharType="separate"/>
      </w:r>
      <w:r w:rsidR="00087D8A">
        <w:t xml:space="preserve">Table </w:t>
      </w:r>
      <w:r w:rsidR="00087D8A">
        <w:rPr>
          <w:noProof/>
        </w:rPr>
        <w:t>3</w:t>
      </w:r>
      <w:r w:rsidR="00087D8A">
        <w:t>.</w:t>
      </w:r>
      <w:r w:rsidR="00087D8A">
        <w:rPr>
          <w:noProof/>
        </w:rPr>
        <w:t>8</w:t>
      </w:r>
      <w:r w:rsidR="00087D8A">
        <w:fldChar w:fldCharType="end"/>
      </w:r>
      <w:r w:rsidR="00087D8A">
        <w:t>): AM, MD, PM, and OP.</w:t>
      </w:r>
    </w:p>
    <w:p w14:paraId="7CA0B6DF" w14:textId="0660BCAA" w:rsidR="00375FA5" w:rsidRDefault="002C0716" w:rsidP="00604F76">
      <w:pPr>
        <w:pStyle w:val="BodyParagraph"/>
      </w:pPr>
      <w:r>
        <w:lastRenderedPageBreak/>
        <w:t xml:space="preserve">To segment trips by time-of-day, </w:t>
      </w:r>
      <w:r w:rsidR="00BD06C6">
        <w:t xml:space="preserve">a </w:t>
      </w:r>
      <w:r>
        <w:t xml:space="preserve">trip time is calculated based on trip’s position in </w:t>
      </w:r>
      <w:r w:rsidR="00BD06C6">
        <w:t xml:space="preserve">the </w:t>
      </w:r>
      <w:r>
        <w:t>corresponding tour</w:t>
      </w:r>
      <w:r w:rsidR="00BD06C6">
        <w:t xml:space="preserve"> chain</w:t>
      </w:r>
      <w:r>
        <w:t>.</w:t>
      </w:r>
      <w:r w:rsidR="00BD06C6">
        <w:t xml:space="preserve"> The DaySim trip file contains this information in variable “HALF”, which takes value as 1 or 2, indicating if a trip is in first half of the tour or in the second </w:t>
      </w:r>
      <w:r w:rsidR="00702781">
        <w:t xml:space="preserve">half </w:t>
      </w:r>
      <w:r w:rsidR="00BD06C6">
        <w:t>respectively. If a trip happened in the first leg of the tour (HALF=1), then the trip time is set to trip’s arrival time. Otherwise</w:t>
      </w:r>
      <w:r w:rsidR="00702781">
        <w:t xml:space="preserve"> (HALF=2)</w:t>
      </w:r>
      <w:r w:rsidR="00BD06C6">
        <w:t xml:space="preserve">, trip’s departure time is considered as the trip time. </w:t>
      </w:r>
      <w:r>
        <w:t xml:space="preserve"> </w:t>
      </w:r>
    </w:p>
    <w:p w14:paraId="34B3E7C2" w14:textId="139B66AD" w:rsidR="00BD467B" w:rsidRDefault="00272809" w:rsidP="00272809">
      <w:pPr>
        <w:pStyle w:val="Heading3"/>
      </w:pPr>
      <w:bookmarkStart w:id="3963" w:name="_Toc441592839"/>
      <w:r>
        <w:t>H</w:t>
      </w:r>
      <w:r w:rsidR="00030939">
        <w:t>ighway</w:t>
      </w:r>
      <w:bookmarkEnd w:id="3963"/>
    </w:p>
    <w:p w14:paraId="653108BB" w14:textId="2A3EDD71" w:rsidR="00BD10F6" w:rsidRDefault="00272809" w:rsidP="00BD467B">
      <w:pPr>
        <w:pStyle w:val="BodyParagraph"/>
      </w:pPr>
      <w:r>
        <w:t>Person</w:t>
      </w:r>
      <w:r w:rsidR="00DC5F7D">
        <w:t xml:space="preserve"> </w:t>
      </w:r>
      <w:r>
        <w:t>trips generated by the Daysim activity-based model components are converted to v</w:t>
      </w:r>
      <w:r w:rsidR="00BD467B">
        <w:t>ehicle trips</w:t>
      </w:r>
      <w:r>
        <w:t xml:space="preserve"> prior to assignment, and</w:t>
      </w:r>
      <w:r w:rsidR="00BD467B">
        <w:t xml:space="preserve"> are stored in the h</w:t>
      </w:r>
      <w:r w:rsidR="003C1EAF">
        <w:t xml:space="preserve">ighway trip matrices. The vehicle occupancies shown in </w:t>
      </w:r>
      <w:r w:rsidR="003C1EAF">
        <w:fldChar w:fldCharType="begin"/>
      </w:r>
      <w:r w:rsidR="003C1EAF">
        <w:instrText xml:space="preserve"> REF _Ref409342359 \h </w:instrText>
      </w:r>
      <w:r w:rsidR="003C1EAF">
        <w:fldChar w:fldCharType="separate"/>
      </w:r>
      <w:r w:rsidR="00087D8A">
        <w:t xml:space="preserve">Table </w:t>
      </w:r>
      <w:r w:rsidR="00087D8A">
        <w:rPr>
          <w:noProof/>
        </w:rPr>
        <w:t>3</w:t>
      </w:r>
      <w:r w:rsidR="00087D8A">
        <w:t>.</w:t>
      </w:r>
      <w:r w:rsidR="00087D8A">
        <w:rPr>
          <w:noProof/>
        </w:rPr>
        <w:t>10</w:t>
      </w:r>
      <w:r w:rsidR="003C1EAF">
        <w:fldChar w:fldCharType="end"/>
      </w:r>
      <w:r w:rsidR="003C1EAF">
        <w:t xml:space="preserve"> </w:t>
      </w:r>
      <w:r w:rsidR="00BD467B">
        <w:t xml:space="preserve">are used to </w:t>
      </w:r>
      <w:r w:rsidR="003C1EAF">
        <w:t xml:space="preserve">perform this conversion.  The Daysim mode choice models include two high occupancy alternatives, HOV 2 and HOV 3+.  Because the network assignment uses only a single high occupancy vehicle class for assignment, </w:t>
      </w:r>
      <w:r w:rsidR="00F555E2">
        <w:t>these two alternative classes are combine prior to network assignment.</w:t>
      </w:r>
    </w:p>
    <w:p w14:paraId="532FF030" w14:textId="48C20779" w:rsidR="00272809" w:rsidRDefault="00272809" w:rsidP="00272809">
      <w:pPr>
        <w:pStyle w:val="Caption"/>
        <w:keepNext/>
      </w:pPr>
      <w:bookmarkStart w:id="3964" w:name="_Ref409342359"/>
      <w:bookmarkStart w:id="3965" w:name="_Toc441592969"/>
      <w:r>
        <w:t xml:space="preserve">Table </w:t>
      </w:r>
      <w:r w:rsidR="008F26F5">
        <w:fldChar w:fldCharType="begin"/>
      </w:r>
      <w:r w:rsidR="008F26F5">
        <w:instrText xml:space="preserve"> STYLEREF 1 \s </w:instrText>
      </w:r>
      <w:r w:rsidR="008F26F5">
        <w:fldChar w:fldCharType="separate"/>
      </w:r>
      <w:r w:rsidR="00087D8A">
        <w:rPr>
          <w:noProof/>
        </w:rPr>
        <w:t>3</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087D8A">
        <w:rPr>
          <w:noProof/>
        </w:rPr>
        <w:t>10</w:t>
      </w:r>
      <w:r w:rsidR="008F26F5">
        <w:rPr>
          <w:noProof/>
        </w:rPr>
        <w:fldChar w:fldCharType="end"/>
      </w:r>
      <w:bookmarkEnd w:id="3964"/>
      <w:r>
        <w:t xml:space="preserve"> </w:t>
      </w:r>
      <w:r w:rsidRPr="00272809">
        <w:t>Persontrip-Vehicle Trip Conversion Factors</w:t>
      </w:r>
      <w:bookmarkEnd w:id="3965"/>
    </w:p>
    <w:tbl>
      <w:tblPr>
        <w:tblStyle w:val="Style1"/>
        <w:tblW w:w="0" w:type="auto"/>
        <w:tblLook w:val="04A0" w:firstRow="1" w:lastRow="0" w:firstColumn="1" w:lastColumn="0" w:noHBand="0" w:noVBand="1"/>
      </w:tblPr>
      <w:tblGrid>
        <w:gridCol w:w="3953"/>
        <w:gridCol w:w="3967"/>
      </w:tblGrid>
      <w:tr w:rsidR="00272809" w:rsidRPr="00272809" w14:paraId="5BFAB36B" w14:textId="77777777" w:rsidTr="00272809">
        <w:trPr>
          <w:cnfStyle w:val="100000000000" w:firstRow="1" w:lastRow="0" w:firstColumn="0" w:lastColumn="0" w:oddVBand="0" w:evenVBand="0" w:oddHBand="0" w:evenHBand="0" w:firstRowFirstColumn="0" w:firstRowLastColumn="0" w:lastRowFirstColumn="0" w:lastRowLastColumn="0"/>
        </w:trPr>
        <w:tc>
          <w:tcPr>
            <w:tcW w:w="4068" w:type="dxa"/>
          </w:tcPr>
          <w:p w14:paraId="6A2CD5A1" w14:textId="77777777" w:rsidR="00272809" w:rsidRPr="00272809" w:rsidRDefault="00272809" w:rsidP="00272809">
            <w:pPr>
              <w:pStyle w:val="BodyParagraph"/>
              <w:spacing w:before="0"/>
              <w:rPr>
                <w:rFonts w:asciiTheme="majorHAnsi" w:hAnsiTheme="majorHAnsi" w:cstheme="majorHAnsi"/>
                <w:b/>
                <w:color w:val="FFFFFF" w:themeColor="background2"/>
                <w:sz w:val="18"/>
                <w:szCs w:val="18"/>
              </w:rPr>
            </w:pPr>
            <w:r w:rsidRPr="00272809">
              <w:rPr>
                <w:rFonts w:asciiTheme="majorHAnsi" w:hAnsiTheme="majorHAnsi" w:cstheme="majorHAnsi"/>
                <w:b/>
                <w:color w:val="FFFFFF" w:themeColor="background2"/>
                <w:sz w:val="18"/>
                <w:szCs w:val="18"/>
              </w:rPr>
              <w:t>Mode</w:t>
            </w:r>
          </w:p>
        </w:tc>
        <w:tc>
          <w:tcPr>
            <w:tcW w:w="4068" w:type="dxa"/>
          </w:tcPr>
          <w:p w14:paraId="550C8297" w14:textId="77777777" w:rsidR="00272809" w:rsidRPr="00272809" w:rsidRDefault="00272809" w:rsidP="00272809">
            <w:pPr>
              <w:pStyle w:val="BodyParagraph"/>
              <w:spacing w:before="0"/>
              <w:rPr>
                <w:rFonts w:asciiTheme="majorHAnsi" w:hAnsiTheme="majorHAnsi" w:cstheme="majorHAnsi"/>
                <w:b/>
                <w:color w:val="FFFFFF" w:themeColor="background2"/>
                <w:sz w:val="18"/>
                <w:szCs w:val="18"/>
              </w:rPr>
            </w:pPr>
            <w:r w:rsidRPr="00272809">
              <w:rPr>
                <w:rFonts w:asciiTheme="majorHAnsi" w:hAnsiTheme="majorHAnsi" w:cstheme="majorHAnsi"/>
                <w:b/>
                <w:color w:val="FFFFFF" w:themeColor="background2"/>
                <w:sz w:val="18"/>
                <w:szCs w:val="18"/>
              </w:rPr>
              <w:t>Occupancy</w:t>
            </w:r>
          </w:p>
        </w:tc>
      </w:tr>
      <w:tr w:rsidR="00272809" w:rsidRPr="00272809" w14:paraId="0DE27FA2" w14:textId="77777777" w:rsidTr="00272809">
        <w:tc>
          <w:tcPr>
            <w:tcW w:w="4068" w:type="dxa"/>
          </w:tcPr>
          <w:p w14:paraId="3BC20489"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SOV</w:t>
            </w:r>
          </w:p>
        </w:tc>
        <w:tc>
          <w:tcPr>
            <w:tcW w:w="4068" w:type="dxa"/>
          </w:tcPr>
          <w:p w14:paraId="1D34CE7E"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1</w:t>
            </w:r>
          </w:p>
        </w:tc>
      </w:tr>
      <w:tr w:rsidR="00272809" w:rsidRPr="00272809" w14:paraId="66388B00" w14:textId="77777777" w:rsidTr="00272809">
        <w:tc>
          <w:tcPr>
            <w:tcW w:w="4068" w:type="dxa"/>
          </w:tcPr>
          <w:p w14:paraId="454724BF"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HOV2</w:t>
            </w:r>
          </w:p>
        </w:tc>
        <w:tc>
          <w:tcPr>
            <w:tcW w:w="4068" w:type="dxa"/>
          </w:tcPr>
          <w:p w14:paraId="55598462"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2</w:t>
            </w:r>
          </w:p>
        </w:tc>
      </w:tr>
      <w:tr w:rsidR="00272809" w:rsidRPr="00272809" w14:paraId="7C5FAB81" w14:textId="77777777" w:rsidTr="00272809">
        <w:tc>
          <w:tcPr>
            <w:tcW w:w="4068" w:type="dxa"/>
          </w:tcPr>
          <w:p w14:paraId="22397251"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HOV3+</w:t>
            </w:r>
          </w:p>
        </w:tc>
        <w:tc>
          <w:tcPr>
            <w:tcW w:w="4068" w:type="dxa"/>
          </w:tcPr>
          <w:p w14:paraId="10E355CF" w14:textId="77777777" w:rsidR="00272809" w:rsidRPr="00272809" w:rsidRDefault="00272809" w:rsidP="00272809">
            <w:pPr>
              <w:pStyle w:val="BodyParagraph"/>
              <w:spacing w:before="0"/>
              <w:rPr>
                <w:rFonts w:asciiTheme="majorHAnsi" w:hAnsiTheme="majorHAnsi" w:cstheme="majorHAnsi"/>
                <w:sz w:val="18"/>
                <w:szCs w:val="18"/>
              </w:rPr>
            </w:pPr>
            <w:r w:rsidRPr="00272809">
              <w:rPr>
                <w:rFonts w:asciiTheme="majorHAnsi" w:hAnsiTheme="majorHAnsi" w:cstheme="majorHAnsi"/>
                <w:sz w:val="18"/>
                <w:szCs w:val="18"/>
              </w:rPr>
              <w:t>3.5</w:t>
            </w:r>
          </w:p>
        </w:tc>
      </w:tr>
    </w:tbl>
    <w:p w14:paraId="334E608B" w14:textId="0D62C1EE" w:rsidR="003C1EAF" w:rsidRDefault="003C1EAF" w:rsidP="00BF5A89">
      <w:pPr>
        <w:pStyle w:val="BodyParagraph"/>
      </w:pPr>
      <w:r>
        <w:t>Trips for single occupancy vehicles</w:t>
      </w:r>
      <w:ins w:id="3966" w:author="Nagendra Dhakar" w:date="2016-01-26T16:09:00Z">
        <w:r w:rsidR="00DA376F">
          <w:t xml:space="preserve"> and</w:t>
        </w:r>
      </w:ins>
      <w:r>
        <w:t xml:space="preserve"> high occupancy vehicles are stored in separate matrices, and are further segmented by time-of-day. </w:t>
      </w:r>
    </w:p>
    <w:p w14:paraId="60DA90A8" w14:textId="357C1C47" w:rsidR="003C1EAF" w:rsidRDefault="003C1EAF" w:rsidP="003C1EAF">
      <w:pPr>
        <w:pStyle w:val="BodyParagraph"/>
      </w:pPr>
      <w:r>
        <w:t>Before the traffic assignment, non-hh</w:t>
      </w:r>
      <w:r w:rsidR="00F555E2">
        <w:t>, freight</w:t>
      </w:r>
      <w:r>
        <w:t xml:space="preserve"> and airport trips are converted to </w:t>
      </w:r>
      <w:r w:rsidR="00F555E2">
        <w:t>origin-destination (</w:t>
      </w:r>
      <w:r>
        <w:t>OD</w:t>
      </w:r>
      <w:r w:rsidR="00F555E2">
        <w:t>) vehicle trips using a TransCAD-</w:t>
      </w:r>
      <w:r>
        <w:t xml:space="preserve">based </w:t>
      </w:r>
      <w:r w:rsidR="00F555E2">
        <w:t>production-attraction (</w:t>
      </w:r>
      <w:r>
        <w:t>PA</w:t>
      </w:r>
      <w:r w:rsidR="00F555E2">
        <w:t>)</w:t>
      </w:r>
      <w:r>
        <w:t xml:space="preserve"> to OD method. The total demand is aggregated by vehicle type: passenger, commercial, single unit </w:t>
      </w:r>
      <w:r w:rsidR="00F555E2">
        <w:t xml:space="preserve">truck </w:t>
      </w:r>
      <w:r>
        <w:t>and multi-unit</w:t>
      </w:r>
      <w:r w:rsidR="00F555E2">
        <w:t xml:space="preserve"> truck</w:t>
      </w:r>
      <w:r>
        <w:t>. As internal and external demand are assigned separately, the aggregation are also performed independently. The external demand is aggregated into passenger, single unit, and multi-unit.</w:t>
      </w:r>
    </w:p>
    <w:p w14:paraId="3BC88B63" w14:textId="002350AA" w:rsidR="00BD467B" w:rsidRDefault="003C1EAF" w:rsidP="003C1EAF">
      <w:pPr>
        <w:pStyle w:val="BodyParagraph"/>
      </w:pPr>
      <w:r>
        <w:t>In each of the matrices, the trips are stored into two cores: Passenger_SOV and Passenger_HOV. Passenger_SOV contains</w:t>
      </w:r>
      <w:r w:rsidR="00F555E2">
        <w:t>vehicle</w:t>
      </w:r>
      <w:r>
        <w:t xml:space="preserve"> trips for drive alone and Passenger_HOV contains </w:t>
      </w:r>
      <w:r w:rsidR="00F555E2">
        <w:t xml:space="preserve">vehicle </w:t>
      </w:r>
      <w:r>
        <w:t>trips for shared ride.</w:t>
      </w:r>
    </w:p>
    <w:p w14:paraId="56A18F17" w14:textId="363A96D6" w:rsidR="00F555E2" w:rsidRDefault="00F555E2" w:rsidP="00F555E2">
      <w:pPr>
        <w:pStyle w:val="Heading3"/>
      </w:pPr>
      <w:bookmarkStart w:id="3967" w:name="_Toc441592840"/>
      <w:r>
        <w:t>T</w:t>
      </w:r>
      <w:r w:rsidR="00030939">
        <w:t>ransit</w:t>
      </w:r>
      <w:bookmarkEnd w:id="3967"/>
    </w:p>
    <w:p w14:paraId="063FD905" w14:textId="6E5CB04D" w:rsidR="008448C2" w:rsidRDefault="00F555E2" w:rsidP="00F555E2">
      <w:pPr>
        <w:pStyle w:val="BodyParagraph"/>
      </w:pPr>
      <w:r>
        <w:t xml:space="preserve">Daysim produces transit trips across all times of day in which transit service is provided.  The DaySim trip file (_trips.tsv) reports all transit trips as walk-to-transit and no separate drive-to-transit trips </w:t>
      </w:r>
      <w:r w:rsidR="00E72C5E">
        <w:t>are reported. However, another DayS</w:t>
      </w:r>
      <w:r>
        <w:t>im output, tour file (_tour.tsv), details tours made by a person and provides drive-to-transit as a sub-mode for a tour. As described in</w:t>
      </w:r>
      <w:r w:rsidR="00604F76">
        <w:t xml:space="preserve"> Section</w:t>
      </w:r>
      <w:r>
        <w:t xml:space="preserve"> </w:t>
      </w:r>
      <w:r w:rsidR="00604F76">
        <w:fldChar w:fldCharType="begin"/>
      </w:r>
      <w:r w:rsidR="00604F76">
        <w:instrText xml:space="preserve"> REF _Ref432165458 \r \h </w:instrText>
      </w:r>
      <w:r w:rsidR="00604F76">
        <w:fldChar w:fldCharType="separate"/>
      </w:r>
      <w:r w:rsidR="00604F76">
        <w:t>3.9  |</w:t>
      </w:r>
      <w:r w:rsidR="00604F76">
        <w:fldChar w:fldCharType="end"/>
      </w:r>
      <w:r>
        <w:t xml:space="preserve">, DaySim calculates trips from the tours made by a person. Therefore, if the tour corresponding to a trip is reported as drive-to-transit than the trip is a drive-to-transit too. To get the tour information to the trips, tour and trip files are joined by </w:t>
      </w:r>
      <w:r>
        <w:lastRenderedPageBreak/>
        <w:t xml:space="preserve">a common identifier (tourid). </w:t>
      </w:r>
      <w:r w:rsidR="008448C2">
        <w:t>Presently, no KNR sub-mode is included in DaySim, thus, all drive-to-transit trips are reported as PNR trips.</w:t>
      </w:r>
    </w:p>
    <w:p w14:paraId="406E4EA4" w14:textId="34746157" w:rsidR="00BA49AC" w:rsidRDefault="00BA49AC" w:rsidP="006549EF">
      <w:pPr>
        <w:pStyle w:val="Heading2"/>
      </w:pPr>
      <w:bookmarkStart w:id="3968" w:name="_Toc432163349"/>
      <w:bookmarkStart w:id="3969" w:name="_Ref409344740"/>
      <w:bookmarkStart w:id="3970" w:name="_Ref409344742"/>
      <w:bookmarkStart w:id="3971" w:name="_Toc441592841"/>
      <w:bookmarkEnd w:id="3968"/>
      <w:r>
        <w:t>Assignment</w:t>
      </w:r>
      <w:bookmarkEnd w:id="3969"/>
      <w:bookmarkEnd w:id="3970"/>
      <w:bookmarkEnd w:id="3971"/>
    </w:p>
    <w:p w14:paraId="629397F5" w14:textId="3864B96A" w:rsidR="009874F0" w:rsidRDefault="009874F0" w:rsidP="00BF5A89">
      <w:pPr>
        <w:pStyle w:val="Heading3"/>
      </w:pPr>
      <w:bookmarkStart w:id="3972" w:name="_Toc441592842"/>
      <w:r>
        <w:t>H</w:t>
      </w:r>
      <w:r w:rsidR="00030939">
        <w:t>ighway</w:t>
      </w:r>
      <w:bookmarkEnd w:id="3972"/>
    </w:p>
    <w:p w14:paraId="61437D17" w14:textId="0B29F300" w:rsidR="009874F0" w:rsidRDefault="009874F0" w:rsidP="009874F0">
      <w:pPr>
        <w:pStyle w:val="BodyParagraph"/>
      </w:pPr>
      <w:r>
        <w:t>The highway assignment has two steps, a preload multimodal multi-class (MMA) assignment for all the external vehicle trips, and another MMA User Equilibrium (UE) assignment for all other trips. Both assignment procedures are applied for each of the four time periods</w:t>
      </w:r>
      <w:r w:rsidR="00471D77">
        <w:t xml:space="preserve"> (see </w:t>
      </w:r>
      <w:r w:rsidR="00471D77">
        <w:fldChar w:fldCharType="begin"/>
      </w:r>
      <w:r w:rsidR="00471D77">
        <w:instrText xml:space="preserve"> REF _Ref432164929 \h </w:instrText>
      </w:r>
      <w:r w:rsidR="00471D77">
        <w:fldChar w:fldCharType="separate"/>
      </w:r>
      <w:r w:rsidR="00471D77">
        <w:t xml:space="preserve">Table </w:t>
      </w:r>
      <w:r w:rsidR="00471D77">
        <w:rPr>
          <w:noProof/>
        </w:rPr>
        <w:t>3</w:t>
      </w:r>
      <w:r w:rsidR="00471D77">
        <w:t>.</w:t>
      </w:r>
      <w:r w:rsidR="00471D77">
        <w:rPr>
          <w:noProof/>
        </w:rPr>
        <w:t>8</w:t>
      </w:r>
      <w:r w:rsidR="00471D77">
        <w:fldChar w:fldCharType="end"/>
      </w:r>
      <w:r w:rsidR="00471D77">
        <w:t>)</w:t>
      </w:r>
      <w:r>
        <w:t xml:space="preserve">, which yields a total of eight assignment routines for the Nashville Model. </w:t>
      </w:r>
    </w:p>
    <w:p w14:paraId="7522C527" w14:textId="09823FCD" w:rsidR="009874F0" w:rsidRDefault="009874F0" w:rsidP="009874F0">
      <w:pPr>
        <w:pStyle w:val="BodyParagraph"/>
      </w:pPr>
      <w:r>
        <w:t xml:space="preserve">The assignment employs a user equilibrium </w:t>
      </w:r>
      <w:r w:rsidR="00E72C5E">
        <w:t>method that</w:t>
      </w:r>
      <w:r>
        <w:t xml:space="preserve"> is an iterative process to achieve a convergent solution where no travelers on the roadway network can improve travel-times by shifting routes. Throughout each of these iterations, TransCAD computes network-link flows, which incorporate link-capacity restraint effects and flow-dependent travel-times. Formulation of the UE problem as a mathematical program, and the Frank-Wolfe (FW) solution method, are part of several programs deployed in TransCAD</w:t>
      </w:r>
    </w:p>
    <w:p w14:paraId="51F2554A" w14:textId="77777777" w:rsidR="009874F0" w:rsidRDefault="009874F0" w:rsidP="009874F0">
      <w:pPr>
        <w:pStyle w:val="BodyParagraph"/>
      </w:pPr>
      <w:r>
        <w:t>A period specific flow table is produced as an assignment output. For example, preload assignment outputs Assignment_Preload_[period].bin and general assignment produces Assignment_[period].bin.</w:t>
      </w:r>
    </w:p>
    <w:p w14:paraId="58BED5EB" w14:textId="515E7F8A" w:rsidR="009874F0" w:rsidRDefault="009874F0" w:rsidP="009874F0">
      <w:pPr>
        <w:pStyle w:val="Heading3"/>
      </w:pPr>
      <w:bookmarkStart w:id="3973" w:name="_Toc441592843"/>
      <w:r>
        <w:t>T</w:t>
      </w:r>
      <w:r w:rsidR="00030939">
        <w:t>ransit</w:t>
      </w:r>
      <w:bookmarkEnd w:id="3973"/>
    </w:p>
    <w:p w14:paraId="19EAF602" w14:textId="3A096D56" w:rsidR="009874F0" w:rsidRDefault="00B438F8" w:rsidP="009874F0">
      <w:pPr>
        <w:pStyle w:val="BodyParagraph"/>
      </w:pPr>
      <w:r>
        <w:t xml:space="preserve">Transit assignment is performed for the four time periods shown </w:t>
      </w:r>
      <w:r w:rsidR="00E42A8D">
        <w:t xml:space="preserve">in </w:t>
      </w:r>
      <w:r w:rsidR="00E42A8D">
        <w:fldChar w:fldCharType="begin"/>
      </w:r>
      <w:r w:rsidR="00E42A8D">
        <w:instrText xml:space="preserve"> REF _Ref432164929 \h </w:instrText>
      </w:r>
      <w:r w:rsidR="00E42A8D">
        <w:fldChar w:fldCharType="separate"/>
      </w:r>
      <w:r w:rsidR="00E42A8D">
        <w:t xml:space="preserve">Table </w:t>
      </w:r>
      <w:r w:rsidR="00E42A8D">
        <w:rPr>
          <w:noProof/>
        </w:rPr>
        <w:t>3</w:t>
      </w:r>
      <w:r w:rsidR="00E42A8D">
        <w:t>.</w:t>
      </w:r>
      <w:r w:rsidR="00E42A8D">
        <w:rPr>
          <w:noProof/>
        </w:rPr>
        <w:t>8</w:t>
      </w:r>
      <w:r w:rsidR="00E42A8D">
        <w:fldChar w:fldCharType="end"/>
      </w:r>
      <w:r>
        <w:t xml:space="preserve">. </w:t>
      </w:r>
      <w:r w:rsidR="009874F0">
        <w:t>TransCAD based Pathfinder assignment is used for the transit assignment. Transit trips are assigned by period (</w:t>
      </w:r>
      <w:r w:rsidR="00E42A8D">
        <w:t>AM, MD, PM, and OP</w:t>
      </w:r>
      <w:r w:rsidR="009874F0">
        <w:t>), mode (local bus, brt, express bus, urban rail, and commuter rail), and access mode (walk and drive).</w:t>
      </w:r>
    </w:p>
    <w:p w14:paraId="65EC6791" w14:textId="77777777" w:rsidR="009874F0" w:rsidRDefault="009874F0" w:rsidP="009874F0">
      <w:pPr>
        <w:pStyle w:val="BodyParagraph"/>
      </w:pPr>
      <w:r>
        <w:t>For each of the assignment, following five binary outputs are produced:</w:t>
      </w:r>
    </w:p>
    <w:p w14:paraId="394E1266" w14:textId="4DD96269" w:rsidR="009874F0" w:rsidRDefault="009874F0" w:rsidP="00C06976">
      <w:pPr>
        <w:pStyle w:val="BodyParagraph"/>
        <w:numPr>
          <w:ilvl w:val="0"/>
          <w:numId w:val="31"/>
        </w:numPr>
      </w:pPr>
      <w:r>
        <w:t>Transit flow table (Flow.bin)</w:t>
      </w:r>
    </w:p>
    <w:p w14:paraId="03249C0A" w14:textId="59AAC92A" w:rsidR="009874F0" w:rsidRDefault="009874F0" w:rsidP="00C06976">
      <w:pPr>
        <w:pStyle w:val="BodyParagraph"/>
        <w:numPr>
          <w:ilvl w:val="0"/>
          <w:numId w:val="31"/>
        </w:numPr>
      </w:pPr>
      <w:r>
        <w:t>Non-transit flow table (WalkFlow.bin)</w:t>
      </w:r>
    </w:p>
    <w:p w14:paraId="2E82DBF7" w14:textId="3F2BF391" w:rsidR="009874F0" w:rsidRDefault="009874F0" w:rsidP="00C06976">
      <w:pPr>
        <w:pStyle w:val="BodyParagraph"/>
        <w:numPr>
          <w:ilvl w:val="0"/>
          <w:numId w:val="31"/>
        </w:numPr>
      </w:pPr>
      <w:r>
        <w:t>Aggregated flow table (AggreFlow.bin)</w:t>
      </w:r>
    </w:p>
    <w:p w14:paraId="6D3D4C46" w14:textId="2DB0B2C8" w:rsidR="009874F0" w:rsidRDefault="009874F0" w:rsidP="00C06976">
      <w:pPr>
        <w:pStyle w:val="BodyParagraph"/>
        <w:numPr>
          <w:ilvl w:val="0"/>
          <w:numId w:val="31"/>
        </w:numPr>
      </w:pPr>
      <w:r>
        <w:t>Boarding/ alighting flow table (OnOffFlow.bin)</w:t>
      </w:r>
    </w:p>
    <w:p w14:paraId="0476774E" w14:textId="758815B5" w:rsidR="00273B52" w:rsidRPr="00273B52" w:rsidRDefault="009874F0" w:rsidP="00C06976">
      <w:pPr>
        <w:pStyle w:val="BodyParagraph"/>
        <w:numPr>
          <w:ilvl w:val="0"/>
          <w:numId w:val="31"/>
        </w:numPr>
      </w:pPr>
      <w:r>
        <w:t>Movement table (MOV.bin)</w:t>
      </w:r>
    </w:p>
    <w:p w14:paraId="50E3B8E9" w14:textId="6F512A13" w:rsidR="00BA49AC" w:rsidRDefault="00BA49AC" w:rsidP="006549EF">
      <w:pPr>
        <w:pStyle w:val="Heading2"/>
      </w:pPr>
      <w:bookmarkStart w:id="3974" w:name="_Toc441592844"/>
      <w:r>
        <w:t>Feedback</w:t>
      </w:r>
      <w:bookmarkEnd w:id="3974"/>
    </w:p>
    <w:p w14:paraId="00B5B14D" w14:textId="0A594804" w:rsidR="009874F0" w:rsidRDefault="009874F0" w:rsidP="003234B6">
      <w:pPr>
        <w:pStyle w:val="BodyParagraph"/>
      </w:pPr>
      <w:r>
        <w:t xml:space="preserve">Feedback is used in two primary ways in the Nashville activity-based model system: between iterations within the highway assignment process, and between “system” iterations of the model </w:t>
      </w:r>
      <w:r w:rsidR="00E72C5E">
        <w:t>system</w:t>
      </w:r>
      <w:r>
        <w:t xml:space="preserve"> in which both the Daysim activity-based demand components and the TransCAD-based network supply components are executed.</w:t>
      </w:r>
    </w:p>
    <w:p w14:paraId="50E0B0C1" w14:textId="16B44D05" w:rsidR="00F56E4F" w:rsidRDefault="00F56E4F" w:rsidP="00F56E4F">
      <w:pPr>
        <w:pStyle w:val="BodyParagraph"/>
      </w:pPr>
      <w:r>
        <w:t xml:space="preserve">The Method of Successive Averages (MSA) method is a common means of achieving overall stable model system results. The basic idea of the MSA method is to combine the link flows </w:t>
      </w:r>
      <w:r>
        <w:lastRenderedPageBreak/>
        <w:t xml:space="preserve">from the current system </w:t>
      </w:r>
      <w:r w:rsidR="00E72C5E">
        <w:t>iteration</w:t>
      </w:r>
      <w:r>
        <w:t xml:space="preserve"> with the best estimate of link flows from prior system iterations to produce the current best estimate of link flows. This is then used to compute congested link travel times using the volume delay function and these congested times are input to the skimming procedure.</w:t>
      </w:r>
    </w:p>
    <w:p w14:paraId="56E9B67A" w14:textId="77777777" w:rsidR="00F56E4F" w:rsidRDefault="00F56E4F" w:rsidP="00F56E4F">
      <w:pPr>
        <w:pStyle w:val="BodyParagraph"/>
      </w:pPr>
      <w:r>
        <w:t>Three modifications are made to implement the MSA method feedback loops in TransCAD:</w:t>
      </w:r>
    </w:p>
    <w:p w14:paraId="5F0A4268" w14:textId="77777777" w:rsidR="00F56E4F" w:rsidRDefault="00F56E4F" w:rsidP="00F56E4F">
      <w:pPr>
        <w:pStyle w:val="BodyParagraph"/>
      </w:pPr>
      <w:r>
        <w:t xml:space="preserve">First, MSA flow and MSA cost (time) variables are added during the highway assignment procedure. The fields are updated automatically after each feedback loop to contain the best estimate of flows from all the feedback loops and the corresponding congested link times. </w:t>
      </w:r>
    </w:p>
    <w:p w14:paraId="27A272B0" w14:textId="77777777" w:rsidR="00F56E4F" w:rsidRDefault="00F56E4F" w:rsidP="00F56E4F">
      <w:pPr>
        <w:pStyle w:val="BodyParagraph"/>
      </w:pPr>
      <w:r>
        <w:t xml:space="preserve">Second, MSA cost is fed back into the skimming procedure as the skim field. The initial iteration uses congested travel time but the subsequent iterations feed in the MSA cost to skimming. </w:t>
      </w:r>
    </w:p>
    <w:p w14:paraId="57B9E4AF" w14:textId="10B8AA3C" w:rsidR="003234B6" w:rsidRPr="003234B6" w:rsidRDefault="00F56E4F" w:rsidP="003234B6">
      <w:pPr>
        <w:pStyle w:val="BodyParagraph"/>
      </w:pPr>
      <w:r>
        <w:t>Third, convergence criteria (percent root mean square error) is calculated. In the trip-based model it was determined that three iterations are sufficient to achieve a stable result, the same number of iterations are retained for the ABM model as well.</w:t>
      </w:r>
    </w:p>
    <w:p w14:paraId="098F0A47" w14:textId="720F94A0" w:rsidR="00BA49AC" w:rsidRDefault="00BA49AC" w:rsidP="006549EF">
      <w:pPr>
        <w:pStyle w:val="Heading2"/>
      </w:pPr>
      <w:bookmarkStart w:id="3975" w:name="_Toc441592845"/>
      <w:r>
        <w:t>Reportin</w:t>
      </w:r>
      <w:r w:rsidR="00030939">
        <w:t>g</w:t>
      </w:r>
      <w:bookmarkEnd w:id="3975"/>
    </w:p>
    <w:p w14:paraId="32D5203E" w14:textId="74C33925" w:rsidR="00C82DB2" w:rsidRPr="00C82DB2" w:rsidRDefault="00C82DB2" w:rsidP="00C82DB2">
      <w:pPr>
        <w:pStyle w:val="BodyParagraph"/>
      </w:pPr>
      <w:r>
        <w:t>This section describes the various reports generat</w:t>
      </w:r>
      <w:r w:rsidR="00F56E4F">
        <w:t>ed by the model run. These reports can be used assess model performance, and can inform model calibration and validation, as well as other analyses.</w:t>
      </w:r>
    </w:p>
    <w:p w14:paraId="7A0A4ACC" w14:textId="1019F8D4" w:rsidR="00BA49AC" w:rsidRDefault="007A0525" w:rsidP="006549EF">
      <w:pPr>
        <w:pStyle w:val="Heading3"/>
      </w:pPr>
      <w:bookmarkStart w:id="3976" w:name="_Toc441592846"/>
      <w:r>
        <w:t>DayS</w:t>
      </w:r>
      <w:r w:rsidR="00BA49AC">
        <w:t>im</w:t>
      </w:r>
      <w:bookmarkEnd w:id="3976"/>
    </w:p>
    <w:p w14:paraId="2E554FCE" w14:textId="10FE6B83" w:rsidR="004A4545" w:rsidRDefault="004A4545" w:rsidP="004A4545">
      <w:pPr>
        <w:pStyle w:val="BodyParagraph"/>
      </w:pPr>
      <w:r w:rsidRPr="004A4545">
        <w:t xml:space="preserve">The DaySim run produces multiple outputs in “DaySim” within the scenario output directory. </w:t>
      </w:r>
      <w:r w:rsidR="001C5444">
        <w:t>T</w:t>
      </w:r>
      <w:r w:rsidRPr="004A4545">
        <w:t>he primary outputs are</w:t>
      </w:r>
    </w:p>
    <w:p w14:paraId="08E20218" w14:textId="6AB7A22B" w:rsidR="004A4545" w:rsidRDefault="004A4545" w:rsidP="00C06976">
      <w:pPr>
        <w:pStyle w:val="BodyParagraph"/>
        <w:numPr>
          <w:ilvl w:val="0"/>
          <w:numId w:val="32"/>
        </w:numPr>
      </w:pPr>
      <w:r>
        <w:t>_household.tsv</w:t>
      </w:r>
    </w:p>
    <w:p w14:paraId="61770166" w14:textId="7D71B9B0" w:rsidR="004A4545" w:rsidRDefault="004A4545" w:rsidP="00C06976">
      <w:pPr>
        <w:pStyle w:val="BodyParagraph"/>
        <w:numPr>
          <w:ilvl w:val="0"/>
          <w:numId w:val="32"/>
        </w:numPr>
      </w:pPr>
      <w:r>
        <w:t>_household_day.tsv</w:t>
      </w:r>
    </w:p>
    <w:p w14:paraId="2D7D861D" w14:textId="6411BE9A" w:rsidR="004A4545" w:rsidRDefault="004A4545" w:rsidP="00C06976">
      <w:pPr>
        <w:pStyle w:val="BodyParagraph"/>
        <w:numPr>
          <w:ilvl w:val="0"/>
          <w:numId w:val="32"/>
        </w:numPr>
      </w:pPr>
      <w:r>
        <w:t>_person.tsv</w:t>
      </w:r>
    </w:p>
    <w:p w14:paraId="438EDB21" w14:textId="404FB55C" w:rsidR="004A4545" w:rsidRDefault="004A4545" w:rsidP="00C06976">
      <w:pPr>
        <w:pStyle w:val="BodyParagraph"/>
        <w:numPr>
          <w:ilvl w:val="0"/>
          <w:numId w:val="32"/>
        </w:numPr>
      </w:pPr>
      <w:r>
        <w:t>_person_day.tsv</w:t>
      </w:r>
    </w:p>
    <w:p w14:paraId="5A795D99" w14:textId="54F70CB8" w:rsidR="004A4545" w:rsidRDefault="004A4545" w:rsidP="00C06976">
      <w:pPr>
        <w:pStyle w:val="BodyParagraph"/>
        <w:numPr>
          <w:ilvl w:val="0"/>
          <w:numId w:val="32"/>
        </w:numPr>
      </w:pPr>
      <w:r>
        <w:t>_tour.tsv</w:t>
      </w:r>
    </w:p>
    <w:p w14:paraId="495CF116" w14:textId="5ACAFD6A" w:rsidR="004A4545" w:rsidRDefault="004A4545" w:rsidP="00C06976">
      <w:pPr>
        <w:pStyle w:val="BodyParagraph"/>
        <w:numPr>
          <w:ilvl w:val="0"/>
          <w:numId w:val="32"/>
        </w:numPr>
      </w:pPr>
      <w:r>
        <w:t>_trip.tsv</w:t>
      </w:r>
    </w:p>
    <w:p w14:paraId="3CD6B615" w14:textId="3385ADB9" w:rsidR="004C2ACA" w:rsidRDefault="004C2ACA" w:rsidP="004A4545">
      <w:pPr>
        <w:pStyle w:val="BodyParagraph"/>
      </w:pPr>
      <w:r w:rsidRPr="004C2ACA">
        <w:t xml:space="preserve">These files contain information about the various activities, tours, and trips generated by the </w:t>
      </w:r>
      <w:r w:rsidR="002827EA">
        <w:t xml:space="preserve">Daysim </w:t>
      </w:r>
      <w:r w:rsidRPr="004C2ACA">
        <w:t>activity-based model</w:t>
      </w:r>
      <w:r w:rsidR="002827EA">
        <w:t xml:space="preserve"> components</w:t>
      </w:r>
      <w:r w:rsidRPr="004C2ACA">
        <w:t xml:space="preserve">. To make the information more interpretable by the user and also to help in the validation of the activity-based model, these outputs are summarized in a set of Excel spreadsheets. </w:t>
      </w:r>
      <w:r w:rsidR="001C5444">
        <w:t>R scripts are available that run the summary as a post-process each time the model is run and update the excel spreadsheets</w:t>
      </w:r>
      <w:r w:rsidRPr="004C2ACA">
        <w:t xml:space="preserve">. </w:t>
      </w:r>
      <w:r w:rsidR="00E531B1">
        <w:t>T</w:t>
      </w:r>
      <w:r w:rsidRPr="004C2ACA">
        <w:t xml:space="preserve">he process has been set up as an application in </w:t>
      </w:r>
      <w:r w:rsidR="00187875">
        <w:t xml:space="preserve">TransCAD </w:t>
      </w:r>
      <w:r w:rsidR="001C5444">
        <w:t xml:space="preserve">at the very end of the model and </w:t>
      </w:r>
      <w:r w:rsidRPr="004C2ACA">
        <w:t>is called “DSReport</w:t>
      </w:r>
      <w:r>
        <w:t>”.</w:t>
      </w:r>
    </w:p>
    <w:p w14:paraId="14142676" w14:textId="2A666D19" w:rsidR="004C2ACA" w:rsidRPr="004A4545" w:rsidRDefault="004C2ACA" w:rsidP="004A4545">
      <w:pPr>
        <w:pStyle w:val="BodyParagraph"/>
      </w:pPr>
      <w:r w:rsidRPr="004C2ACA">
        <w:t>The process consists of just two steps. The first creates an R script that sets the paths of various inputs required. In the second step</w:t>
      </w:r>
      <w:r w:rsidR="001C5444">
        <w:t>,</w:t>
      </w:r>
      <w:r w:rsidRPr="004C2ACA">
        <w:t xml:space="preserve"> R is called in the batch mode from within </w:t>
      </w:r>
      <w:r w:rsidR="00187875">
        <w:lastRenderedPageBreak/>
        <w:t>TransCAD</w:t>
      </w:r>
      <w:r w:rsidR="00187875" w:rsidRPr="004C2ACA">
        <w:t xml:space="preserve"> </w:t>
      </w:r>
      <w:r w:rsidRPr="004C2ACA">
        <w:t xml:space="preserve">to run the summary script created in the first step. </w:t>
      </w:r>
      <w:r w:rsidR="00D02EC1">
        <w:t>The output files are set of Excel spreadsheets that have tables and charts summarizing various model simulation results.</w:t>
      </w:r>
      <w:r w:rsidR="002827EA">
        <w:t xml:space="preserve">  This process is described in further detail in Section </w:t>
      </w:r>
      <w:r w:rsidR="002827EA">
        <w:fldChar w:fldCharType="begin"/>
      </w:r>
      <w:r w:rsidR="002827EA">
        <w:instrText xml:space="preserve"> REF _Ref409344619 \r \h </w:instrText>
      </w:r>
      <w:r w:rsidR="002827EA">
        <w:fldChar w:fldCharType="separate"/>
      </w:r>
      <w:r w:rsidR="00891C1C">
        <w:t>4.7  |</w:t>
      </w:r>
      <w:r w:rsidR="002827EA">
        <w:fldChar w:fldCharType="end"/>
      </w:r>
      <w:r w:rsidR="002827EA">
        <w:t>.</w:t>
      </w:r>
    </w:p>
    <w:p w14:paraId="11605D79" w14:textId="6C9E817B" w:rsidR="00BA49AC" w:rsidRDefault="00BA49AC" w:rsidP="006549EF">
      <w:pPr>
        <w:pStyle w:val="Heading3"/>
      </w:pPr>
      <w:bookmarkStart w:id="3977" w:name="_Toc441592847"/>
      <w:r>
        <w:t>Highway Assignment</w:t>
      </w:r>
      <w:bookmarkEnd w:id="3977"/>
    </w:p>
    <w:p w14:paraId="483831CC" w14:textId="77777777" w:rsidR="002827EA" w:rsidRDefault="002827EA" w:rsidP="002827EA">
      <w:pPr>
        <w:pStyle w:val="BodyParagraph"/>
      </w:pPr>
      <w:r>
        <w:t>As mentioned in section 4.11, the highway assignment outputs are time period specific flow tables. The flow tables are combined into one flow table as assignment_result.bin. This flow table is used to report a few highway statistics.</w:t>
      </w:r>
    </w:p>
    <w:p w14:paraId="2EDB2C10" w14:textId="77777777" w:rsidR="002827EA" w:rsidRDefault="002827EA" w:rsidP="002827EA">
      <w:pPr>
        <w:pStyle w:val="BodyParagraph"/>
      </w:pPr>
      <w:r>
        <w:t>Nashville MPO prepared an excel spreadsheet which after pasting the combined flow table values to one of the worksheets automatically calculates highway statistics. Following statistics are calculated:</w:t>
      </w:r>
    </w:p>
    <w:p w14:paraId="29362A32" w14:textId="4E76B32E" w:rsidR="002827EA" w:rsidRDefault="002827EA" w:rsidP="00C06976">
      <w:pPr>
        <w:pStyle w:val="BodyParagraph"/>
        <w:numPr>
          <w:ilvl w:val="0"/>
          <w:numId w:val="33"/>
        </w:numPr>
      </w:pPr>
      <w:r>
        <w:t>Daily traffic volume compared to counts</w:t>
      </w:r>
    </w:p>
    <w:p w14:paraId="1DFD857A" w14:textId="599911E0" w:rsidR="002827EA" w:rsidRDefault="002827EA" w:rsidP="00C06976">
      <w:pPr>
        <w:pStyle w:val="BodyParagraph"/>
        <w:numPr>
          <w:ilvl w:val="0"/>
          <w:numId w:val="33"/>
        </w:numPr>
      </w:pPr>
      <w:r>
        <w:t>Speed</w:t>
      </w:r>
    </w:p>
    <w:p w14:paraId="21F64D79" w14:textId="690CE781" w:rsidR="002827EA" w:rsidRDefault="002827EA" w:rsidP="00C06976">
      <w:pPr>
        <w:pStyle w:val="BodyParagraph"/>
        <w:numPr>
          <w:ilvl w:val="0"/>
          <w:numId w:val="33"/>
        </w:numPr>
      </w:pPr>
      <w:r>
        <w:t>VMT</w:t>
      </w:r>
    </w:p>
    <w:p w14:paraId="0B250455" w14:textId="1A268A3D" w:rsidR="00AF4BE9" w:rsidRPr="00AF4BE9" w:rsidRDefault="002827EA" w:rsidP="00C06976">
      <w:pPr>
        <w:pStyle w:val="BodyParagraph"/>
        <w:numPr>
          <w:ilvl w:val="0"/>
          <w:numId w:val="33"/>
        </w:numPr>
      </w:pPr>
      <w:r>
        <w:t>Screen line and cutline volumes</w:t>
      </w:r>
    </w:p>
    <w:p w14:paraId="34B6E034" w14:textId="1F3B8F1F" w:rsidR="00BA49AC" w:rsidRDefault="00BA49AC" w:rsidP="006549EF">
      <w:pPr>
        <w:pStyle w:val="Heading3"/>
      </w:pPr>
      <w:bookmarkStart w:id="3978" w:name="_Toc441592848"/>
      <w:r>
        <w:t>Transit Assignment</w:t>
      </w:r>
      <w:bookmarkEnd w:id="3978"/>
    </w:p>
    <w:p w14:paraId="7905246C" w14:textId="77B71FA8" w:rsidR="002827EA" w:rsidRDefault="002827EA" w:rsidP="002827EA">
      <w:pPr>
        <w:pStyle w:val="BodyParagraph"/>
      </w:pPr>
      <w:r>
        <w:t xml:space="preserve">As described in section </w:t>
      </w:r>
      <w:r>
        <w:fldChar w:fldCharType="begin"/>
      </w:r>
      <w:r>
        <w:instrText xml:space="preserve"> REF _Ref409344740 \n \h </w:instrText>
      </w:r>
      <w:r>
        <w:fldChar w:fldCharType="separate"/>
      </w:r>
      <w:r w:rsidR="00891C1C">
        <w:t>3.11  |</w:t>
      </w:r>
      <w:r>
        <w:fldChar w:fldCharType="end"/>
      </w:r>
      <w:r>
        <w:t>, the transit assignment outputs period, mode and mode access specific flow tables. A GISDK script processes the outputs and reports a summary in TrnStats.asc. The summary includes following statistics:</w:t>
      </w:r>
    </w:p>
    <w:p w14:paraId="5553350D" w14:textId="6CAB3BBA" w:rsidR="002827EA" w:rsidRDefault="002827EA" w:rsidP="00C06976">
      <w:pPr>
        <w:pStyle w:val="BodyParagraph"/>
        <w:numPr>
          <w:ilvl w:val="0"/>
          <w:numId w:val="34"/>
        </w:numPr>
      </w:pPr>
      <w:r>
        <w:t>Trips by time-of-day and mode</w:t>
      </w:r>
    </w:p>
    <w:p w14:paraId="74270A43" w14:textId="5AD9A51B" w:rsidR="002827EA" w:rsidRDefault="002827EA" w:rsidP="00C06976">
      <w:pPr>
        <w:pStyle w:val="BodyParagraph"/>
        <w:numPr>
          <w:ilvl w:val="0"/>
          <w:numId w:val="34"/>
        </w:numPr>
      </w:pPr>
      <w:r>
        <w:t>Transit boarding by mode</w:t>
      </w:r>
    </w:p>
    <w:p w14:paraId="18C1A4AD" w14:textId="2512B5BA" w:rsidR="002827EA" w:rsidRDefault="002827EA" w:rsidP="00C06976">
      <w:pPr>
        <w:pStyle w:val="BodyParagraph"/>
        <w:numPr>
          <w:ilvl w:val="0"/>
          <w:numId w:val="34"/>
        </w:numPr>
      </w:pPr>
      <w:r>
        <w:t>Transfer rate by time-of-day</w:t>
      </w:r>
    </w:p>
    <w:p w14:paraId="5C495A04" w14:textId="25F84DC4" w:rsidR="00234FC7" w:rsidRPr="00234FC7" w:rsidRDefault="002827EA" w:rsidP="00C06976">
      <w:pPr>
        <w:pStyle w:val="BodyParagraph"/>
        <w:numPr>
          <w:ilvl w:val="0"/>
          <w:numId w:val="34"/>
        </w:numPr>
      </w:pPr>
      <w:r>
        <w:t>Transit boarding by route</w:t>
      </w:r>
    </w:p>
    <w:p w14:paraId="7D884374" w14:textId="77777777" w:rsidR="00BA49AC" w:rsidRDefault="00BA49AC" w:rsidP="00BA49AC">
      <w:pPr>
        <w:pStyle w:val="BodyParagraph"/>
      </w:pPr>
    </w:p>
    <w:p w14:paraId="5B9D441C" w14:textId="77777777" w:rsidR="00BA49AC" w:rsidRPr="00BA49AC" w:rsidRDefault="00BA49AC" w:rsidP="00BA49AC">
      <w:pPr>
        <w:pStyle w:val="BodyParagraph"/>
      </w:pPr>
    </w:p>
    <w:p w14:paraId="5E95E0DA" w14:textId="6BE00965" w:rsidR="00A36FE5" w:rsidRDefault="00A36FE5" w:rsidP="00657FD8">
      <w:pPr>
        <w:pStyle w:val="Heading1"/>
      </w:pPr>
      <w:bookmarkStart w:id="3979" w:name="_Toc441592849"/>
      <w:r>
        <w:lastRenderedPageBreak/>
        <w:t>Directory &amp; Data</w:t>
      </w:r>
      <w:r w:rsidR="00657FD8">
        <w:t xml:space="preserve"> Structu</w:t>
      </w:r>
      <w:r>
        <w:t>res</w:t>
      </w:r>
      <w:bookmarkEnd w:id="3979"/>
    </w:p>
    <w:p w14:paraId="5C68C541" w14:textId="4A5507C5" w:rsidR="00A36FE5" w:rsidRDefault="00A36FE5" w:rsidP="00657FD8">
      <w:pPr>
        <w:pStyle w:val="Heading2"/>
      </w:pPr>
      <w:bookmarkStart w:id="3980" w:name="_Toc441592850"/>
      <w:r>
        <w:t>Master Model Directory</w:t>
      </w:r>
      <w:bookmarkEnd w:id="3980"/>
    </w:p>
    <w:p w14:paraId="3923D724" w14:textId="0F9A615B" w:rsidR="00454AB6" w:rsidRDefault="00454AB6" w:rsidP="00454AB6">
      <w:pPr>
        <w:pStyle w:val="BodyParagraph"/>
      </w:pPr>
      <w:r>
        <w:t>The master model directory contains a subfolder for each alternative scenario, as well as a separate directory for model scripts:</w:t>
      </w:r>
    </w:p>
    <w:p w14:paraId="2F016109" w14:textId="4158A08D" w:rsidR="00454AB6" w:rsidRDefault="00454AB6" w:rsidP="00C06976">
      <w:pPr>
        <w:pStyle w:val="BodyParagraph"/>
        <w:numPr>
          <w:ilvl w:val="0"/>
          <w:numId w:val="35"/>
        </w:numPr>
      </w:pPr>
      <w:r>
        <w:t>2010</w:t>
      </w:r>
    </w:p>
    <w:p w14:paraId="058BA699" w14:textId="5982FB7F" w:rsidR="00454AB6" w:rsidRDefault="00454AB6" w:rsidP="00C06976">
      <w:pPr>
        <w:pStyle w:val="BodyParagraph"/>
        <w:numPr>
          <w:ilvl w:val="0"/>
          <w:numId w:val="35"/>
        </w:numPr>
      </w:pPr>
      <w:r>
        <w:t>2040</w:t>
      </w:r>
    </w:p>
    <w:p w14:paraId="62F471C1" w14:textId="1EA4FE23" w:rsidR="00454AB6" w:rsidRDefault="00454AB6" w:rsidP="00C06976">
      <w:pPr>
        <w:pStyle w:val="BodyParagraph"/>
        <w:numPr>
          <w:ilvl w:val="0"/>
          <w:numId w:val="35"/>
        </w:numPr>
      </w:pPr>
      <w:r>
        <w:t>Script</w:t>
      </w:r>
    </w:p>
    <w:p w14:paraId="3666C1B5" w14:textId="1F220E47" w:rsidR="00B438F8" w:rsidRDefault="00B438F8" w:rsidP="00C06976">
      <w:pPr>
        <w:pStyle w:val="BodyParagraph"/>
        <w:numPr>
          <w:ilvl w:val="0"/>
          <w:numId w:val="35"/>
        </w:numPr>
      </w:pPr>
      <w:r>
        <w:t>ParcelInputs</w:t>
      </w:r>
    </w:p>
    <w:p w14:paraId="2B9489E2" w14:textId="680A5837" w:rsidR="00B438F8" w:rsidRDefault="00B438F8" w:rsidP="00C06976">
      <w:pPr>
        <w:pStyle w:val="BodyParagraph"/>
        <w:numPr>
          <w:ilvl w:val="0"/>
          <w:numId w:val="35"/>
        </w:numPr>
      </w:pPr>
      <w:r>
        <w:t>Nashville User’s Guide</w:t>
      </w:r>
    </w:p>
    <w:p w14:paraId="56BCF0FF" w14:textId="43B11380" w:rsidR="00454AB6" w:rsidRDefault="00454AB6" w:rsidP="00454AB6">
      <w:pPr>
        <w:pStyle w:val="BodyParagraph"/>
      </w:pPr>
      <w:r>
        <w:t>The 2010 and 2040 year-specific scenario directories contains inputs/output to the model.  Each directory folder includes five sub-directories:</w:t>
      </w:r>
    </w:p>
    <w:p w14:paraId="29765874" w14:textId="1DFB64F4" w:rsidR="00454AB6" w:rsidRDefault="00454AB6" w:rsidP="00C06976">
      <w:pPr>
        <w:pStyle w:val="BodyParagraph"/>
        <w:numPr>
          <w:ilvl w:val="0"/>
          <w:numId w:val="36"/>
        </w:numPr>
      </w:pPr>
      <w:r>
        <w:t>DaySim - contains activity-based model (</w:t>
      </w:r>
      <w:r w:rsidR="00E72C5E">
        <w:t>DaySim</w:t>
      </w:r>
      <w:r>
        <w:t>) related inputs and outputs</w:t>
      </w:r>
      <w:r w:rsidR="002C14A7">
        <w:t xml:space="preserve">. </w:t>
      </w:r>
    </w:p>
    <w:p w14:paraId="74AB5F2B" w14:textId="37262629" w:rsidR="002C14A7" w:rsidRDefault="002C14A7" w:rsidP="00BF5A89">
      <w:pPr>
        <w:pStyle w:val="BodyParagraph"/>
        <w:numPr>
          <w:ilvl w:val="1"/>
          <w:numId w:val="36"/>
        </w:numPr>
      </w:pPr>
      <w:r>
        <w:t>Working – intermediate outputs from DaySim</w:t>
      </w:r>
    </w:p>
    <w:p w14:paraId="6D6EF652" w14:textId="55466828" w:rsidR="002C14A7" w:rsidRDefault="002C14A7" w:rsidP="00BF5A89">
      <w:pPr>
        <w:pStyle w:val="BodyParagraph"/>
        <w:numPr>
          <w:ilvl w:val="1"/>
          <w:numId w:val="36"/>
        </w:numPr>
      </w:pPr>
      <w:r>
        <w:t>Outputs – output generated by DaySim</w:t>
      </w:r>
    </w:p>
    <w:p w14:paraId="12A2B34E" w14:textId="5E4471B9" w:rsidR="002C14A7" w:rsidRDefault="002C14A7" w:rsidP="00BF5A89">
      <w:pPr>
        <w:pStyle w:val="BodyParagraph"/>
        <w:numPr>
          <w:ilvl w:val="1"/>
          <w:numId w:val="36"/>
        </w:numPr>
      </w:pPr>
      <w:r>
        <w:t xml:space="preserve">FormatPopSyn – script to format PopSyn outputs to </w:t>
      </w:r>
    </w:p>
    <w:p w14:paraId="3C2C309C" w14:textId="61112D21" w:rsidR="00454AB6" w:rsidRDefault="00E72C5E" w:rsidP="00C06976">
      <w:pPr>
        <w:pStyle w:val="BodyParagraph"/>
        <w:numPr>
          <w:ilvl w:val="0"/>
          <w:numId w:val="36"/>
        </w:numPr>
      </w:pPr>
      <w:r>
        <w:t>DaySimSummaries</w:t>
      </w:r>
      <w:r w:rsidR="00454AB6">
        <w:t xml:space="preserve"> – contains reports/summaries generated from the final iteration of DaySim outputs</w:t>
      </w:r>
    </w:p>
    <w:p w14:paraId="06519BAE" w14:textId="3E27976F" w:rsidR="00454AB6" w:rsidRDefault="00454AB6" w:rsidP="00C06976">
      <w:pPr>
        <w:pStyle w:val="BodyParagraph"/>
        <w:numPr>
          <w:ilvl w:val="0"/>
          <w:numId w:val="36"/>
        </w:numPr>
      </w:pPr>
      <w:r>
        <w:t>Inputs – contains inputs of the model</w:t>
      </w:r>
    </w:p>
    <w:p w14:paraId="03CE0EDF" w14:textId="46A54135" w:rsidR="00454AB6" w:rsidRDefault="00454AB6" w:rsidP="00C06976">
      <w:pPr>
        <w:pStyle w:val="BodyParagraph"/>
        <w:numPr>
          <w:ilvl w:val="0"/>
          <w:numId w:val="36"/>
        </w:numPr>
      </w:pPr>
      <w:r>
        <w:t>Outputs – contains outputs of the model</w:t>
      </w:r>
    </w:p>
    <w:p w14:paraId="131D3E62" w14:textId="67CCF675" w:rsidR="00454AB6" w:rsidRDefault="00454AB6" w:rsidP="00C06976">
      <w:pPr>
        <w:pStyle w:val="BodyParagraph"/>
        <w:numPr>
          <w:ilvl w:val="0"/>
          <w:numId w:val="36"/>
        </w:numPr>
      </w:pPr>
      <w:r>
        <w:t xml:space="preserve">References – contains original PB mode choice utilities, trip generation related files etc. </w:t>
      </w:r>
    </w:p>
    <w:p w14:paraId="1445922A" w14:textId="20B6879A" w:rsidR="00301192" w:rsidRDefault="00454AB6" w:rsidP="00454AB6">
      <w:pPr>
        <w:pStyle w:val="BodyParagraph"/>
      </w:pPr>
      <w:r>
        <w:t>The “Script” sub-directory contains GISDK scripts used during the model run. It also contains a list of scripts, “2040</w:t>
      </w:r>
      <w:ins w:id="3981" w:author="Nagendra Dhakar" w:date="2016-01-26T16:10:00Z">
        <w:r w:rsidR="00DA376F">
          <w:t xml:space="preserve"> Model</w:t>
        </w:r>
      </w:ins>
      <w:r>
        <w:t>.lst”, used in the model and a model table (“nashville.bin”). The model table is critical for the user interface. It specifies scenarios, model steps, associated macros, required inputs, parameters, outputs, and other parameters</w:t>
      </w:r>
      <w:r w:rsidR="00B438F8">
        <w:t>.</w:t>
      </w:r>
    </w:p>
    <w:p w14:paraId="21609C76" w14:textId="4F4A2178" w:rsidR="00B438F8" w:rsidRDefault="001F6BF2" w:rsidP="00454AB6">
      <w:pPr>
        <w:pStyle w:val="BodyParagraph"/>
      </w:pPr>
      <w:r>
        <w:t>The “ParcelInputs” directory</w:t>
      </w:r>
      <w:r w:rsidR="00B438F8">
        <w:t xml:space="preserve"> contains two sub-directories</w:t>
      </w:r>
      <w:r w:rsidR="00D96860">
        <w:t xml:space="preserve"> for DaySim tools</w:t>
      </w:r>
      <w:r w:rsidR="00B438F8">
        <w:t>:</w:t>
      </w:r>
    </w:p>
    <w:p w14:paraId="6800263C" w14:textId="7A5306C6" w:rsidR="00B438F8" w:rsidRDefault="00B438F8" w:rsidP="00BF5A89">
      <w:pPr>
        <w:pStyle w:val="BodyParagraph"/>
        <w:numPr>
          <w:ilvl w:val="0"/>
          <w:numId w:val="66"/>
        </w:numPr>
      </w:pPr>
      <w:r>
        <w:t>Allocation Tool – contains</w:t>
      </w:r>
      <w:r w:rsidR="000B2999">
        <w:t xml:space="preserve"> allocation tool </w:t>
      </w:r>
      <w:r>
        <w:t>and related inputs</w:t>
      </w:r>
      <w:r w:rsidR="00AB1750">
        <w:t xml:space="preserve"> for year 2010 and 2040</w:t>
      </w:r>
    </w:p>
    <w:p w14:paraId="53A4F0C6" w14:textId="5E37E140" w:rsidR="00B438F8" w:rsidRDefault="00B438F8" w:rsidP="00BF5A89">
      <w:pPr>
        <w:pStyle w:val="BodyParagraph"/>
        <w:numPr>
          <w:ilvl w:val="0"/>
          <w:numId w:val="66"/>
        </w:numPr>
      </w:pPr>
      <w:r>
        <w:t>Buffer Tool – contains buffer tool and related inputs</w:t>
      </w:r>
      <w:r w:rsidR="00AB1750">
        <w:t xml:space="preserve"> for year 2010 and 2040</w:t>
      </w:r>
    </w:p>
    <w:p w14:paraId="4E4CB2BC" w14:textId="2B2FA6F3" w:rsidR="00B438F8" w:rsidRPr="00541B2F" w:rsidRDefault="00B438F8" w:rsidP="00454AB6">
      <w:pPr>
        <w:pStyle w:val="BodyParagraph"/>
      </w:pPr>
      <w:r>
        <w:t>The master mo</w:t>
      </w:r>
      <w:r w:rsidR="009554A0">
        <w:t xml:space="preserve">del directory also includes the current document, </w:t>
      </w:r>
      <w:r>
        <w:t>Nashville user’s guide.</w:t>
      </w:r>
    </w:p>
    <w:p w14:paraId="7F776DE1" w14:textId="14785102" w:rsidR="00A36FE5" w:rsidRDefault="00A36FE5" w:rsidP="00657FD8">
      <w:pPr>
        <w:pStyle w:val="Heading2"/>
      </w:pPr>
      <w:bookmarkStart w:id="3982" w:name="_Toc441592851"/>
      <w:r>
        <w:t>Network Skims</w:t>
      </w:r>
      <w:bookmarkEnd w:id="3982"/>
    </w:p>
    <w:p w14:paraId="37BF664A" w14:textId="72B07166" w:rsidR="00454AB6" w:rsidRPr="00462B22" w:rsidRDefault="00454AB6" w:rsidP="00462B22">
      <w:pPr>
        <w:pStyle w:val="BodyParagraph"/>
      </w:pPr>
      <w:r w:rsidRPr="00454AB6">
        <w:t>Network skims a</w:t>
      </w:r>
      <w:r>
        <w:t xml:space="preserve">re stored in the sub-directory </w:t>
      </w:r>
      <w:r w:rsidRPr="00454AB6">
        <w:t>/outputs</w:t>
      </w:r>
      <w:r>
        <w:t>/</w:t>
      </w:r>
      <w:r w:rsidRPr="00454AB6">
        <w:t>.</w:t>
      </w:r>
    </w:p>
    <w:p w14:paraId="7E1AF916" w14:textId="7BAA16D8" w:rsidR="00A36FE5" w:rsidRDefault="00A36FE5" w:rsidP="00657FD8">
      <w:pPr>
        <w:pStyle w:val="Heading3"/>
      </w:pPr>
      <w:bookmarkStart w:id="3983" w:name="_Toc441592852"/>
      <w:r>
        <w:lastRenderedPageBreak/>
        <w:t>Highway Skims</w:t>
      </w:r>
      <w:bookmarkEnd w:id="3983"/>
    </w:p>
    <w:p w14:paraId="611EC5FD" w14:textId="77777777" w:rsidR="00454AB6" w:rsidRDefault="00454AB6" w:rsidP="00454AB6">
      <w:pPr>
        <w:pStyle w:val="BodyParagraph"/>
      </w:pPr>
      <w:r>
        <w:t>Following are the five time period specific highway skims:</w:t>
      </w:r>
    </w:p>
    <w:p w14:paraId="749E6DB3" w14:textId="0ECA9F52" w:rsidR="00454AB6" w:rsidRDefault="00454AB6" w:rsidP="00C06976">
      <w:pPr>
        <w:pStyle w:val="BodyParagraph"/>
        <w:numPr>
          <w:ilvl w:val="0"/>
          <w:numId w:val="37"/>
        </w:numPr>
      </w:pPr>
      <w:r>
        <w:t>Hwyskim_ff.mtx</w:t>
      </w:r>
    </w:p>
    <w:p w14:paraId="7CE3505A" w14:textId="21738C56" w:rsidR="00454AB6" w:rsidRDefault="00454AB6" w:rsidP="00C06976">
      <w:pPr>
        <w:pStyle w:val="BodyParagraph"/>
        <w:numPr>
          <w:ilvl w:val="0"/>
          <w:numId w:val="37"/>
        </w:numPr>
      </w:pPr>
      <w:r>
        <w:t>Hwyskim_am.mtx</w:t>
      </w:r>
    </w:p>
    <w:p w14:paraId="378E954A" w14:textId="473BE914" w:rsidR="00454AB6" w:rsidRDefault="00454AB6" w:rsidP="00C06976">
      <w:pPr>
        <w:pStyle w:val="BodyParagraph"/>
        <w:numPr>
          <w:ilvl w:val="0"/>
          <w:numId w:val="37"/>
        </w:numPr>
      </w:pPr>
      <w:r>
        <w:t>Hwyskim_md.mtx</w:t>
      </w:r>
    </w:p>
    <w:p w14:paraId="740216D0" w14:textId="454B6331" w:rsidR="00454AB6" w:rsidRDefault="00454AB6" w:rsidP="00C06976">
      <w:pPr>
        <w:pStyle w:val="BodyParagraph"/>
        <w:numPr>
          <w:ilvl w:val="0"/>
          <w:numId w:val="37"/>
        </w:numPr>
      </w:pPr>
      <w:r>
        <w:t>Hwyskim_pm.mtx</w:t>
      </w:r>
    </w:p>
    <w:p w14:paraId="0F322F17" w14:textId="1F7B714B" w:rsidR="00454AB6" w:rsidRDefault="00454AB6" w:rsidP="00C06976">
      <w:pPr>
        <w:pStyle w:val="BodyParagraph"/>
        <w:numPr>
          <w:ilvl w:val="0"/>
          <w:numId w:val="37"/>
        </w:numPr>
      </w:pPr>
      <w:r>
        <w:t>Hwyskim_op.mtx</w:t>
      </w:r>
    </w:p>
    <w:p w14:paraId="53EEE49A" w14:textId="505C9797" w:rsidR="00454AB6" w:rsidRDefault="00454AB6" w:rsidP="00454AB6">
      <w:pPr>
        <w:pStyle w:val="BodyParagraph"/>
      </w:pPr>
      <w:r>
        <w:t xml:space="preserve">Each skim matrix contains the matrix cores shown in </w:t>
      </w:r>
      <w:r>
        <w:fldChar w:fldCharType="begin"/>
      </w:r>
      <w:r>
        <w:instrText xml:space="preserve"> REF _Ref409345335 \h </w:instrText>
      </w:r>
      <w:r>
        <w:fldChar w:fldCharType="separate"/>
      </w:r>
      <w:r w:rsidR="00891C1C">
        <w:t xml:space="preserve">Table </w:t>
      </w:r>
      <w:r w:rsidR="00891C1C">
        <w:rPr>
          <w:noProof/>
        </w:rPr>
        <w:t>4</w:t>
      </w:r>
      <w:r w:rsidR="00891C1C">
        <w:t>.</w:t>
      </w:r>
      <w:r w:rsidR="00891C1C">
        <w:rPr>
          <w:noProof/>
        </w:rPr>
        <w:t>1</w:t>
      </w:r>
      <w:r>
        <w:fldChar w:fldCharType="end"/>
      </w:r>
      <w:r>
        <w:t>.</w:t>
      </w:r>
    </w:p>
    <w:p w14:paraId="3EA273C0" w14:textId="7087295F" w:rsidR="00454AB6" w:rsidRDefault="00454AB6" w:rsidP="00454AB6">
      <w:pPr>
        <w:pStyle w:val="Caption"/>
        <w:keepNext/>
      </w:pPr>
      <w:bookmarkStart w:id="3984" w:name="_Ref409345335"/>
      <w:bookmarkStart w:id="3985" w:name="_Ref409345331"/>
      <w:bookmarkStart w:id="3986" w:name="_Toc441592970"/>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w:t>
      </w:r>
      <w:r w:rsidR="008F26F5">
        <w:rPr>
          <w:noProof/>
        </w:rPr>
        <w:fldChar w:fldCharType="end"/>
      </w:r>
      <w:bookmarkEnd w:id="3984"/>
      <w:r>
        <w:t xml:space="preserve"> Highway Skim Matrix Cores</w:t>
      </w:r>
      <w:bookmarkEnd w:id="3985"/>
      <w:bookmarkEnd w:id="3986"/>
    </w:p>
    <w:tbl>
      <w:tblPr>
        <w:tblStyle w:val="Style1"/>
        <w:tblW w:w="7732" w:type="dxa"/>
        <w:tblLook w:val="0420" w:firstRow="1" w:lastRow="0" w:firstColumn="0" w:lastColumn="0" w:noHBand="0" w:noVBand="1"/>
      </w:tblPr>
      <w:tblGrid>
        <w:gridCol w:w="971"/>
        <w:gridCol w:w="4087"/>
        <w:gridCol w:w="2674"/>
      </w:tblGrid>
      <w:tr w:rsidR="00454AB6" w:rsidRPr="00454AB6" w14:paraId="635947DF" w14:textId="77777777" w:rsidTr="00217D14">
        <w:trPr>
          <w:cnfStyle w:val="100000000000" w:firstRow="1" w:lastRow="0" w:firstColumn="0" w:lastColumn="0" w:oddVBand="0" w:evenVBand="0" w:oddHBand="0" w:evenHBand="0" w:firstRowFirstColumn="0" w:firstRowLastColumn="0" w:lastRowFirstColumn="0" w:lastRowLastColumn="0"/>
        </w:trPr>
        <w:tc>
          <w:tcPr>
            <w:tcW w:w="971" w:type="dxa"/>
            <w:vAlign w:val="center"/>
            <w:hideMark/>
          </w:tcPr>
          <w:p w14:paraId="161ED0CE" w14:textId="77777777" w:rsidR="00454AB6" w:rsidRPr="00454AB6" w:rsidRDefault="00454AB6" w:rsidP="00217D14">
            <w:pPr>
              <w:spacing w:before="120" w:line="240" w:lineRule="auto"/>
              <w:rPr>
                <w:rFonts w:asciiTheme="majorHAnsi" w:hAnsiTheme="majorHAnsi" w:cstheme="majorHAnsi"/>
                <w:b/>
                <w:color w:val="FFFFFF" w:themeColor="background2"/>
                <w:sz w:val="18"/>
                <w:szCs w:val="18"/>
              </w:rPr>
            </w:pPr>
            <w:r w:rsidRPr="00454AB6">
              <w:rPr>
                <w:rFonts w:asciiTheme="majorHAnsi" w:hAnsiTheme="majorHAnsi" w:cstheme="majorHAnsi"/>
                <w:b/>
                <w:color w:val="FFFFFF" w:themeColor="background2"/>
                <w:sz w:val="18"/>
                <w:szCs w:val="18"/>
              </w:rPr>
              <w:t>Table #</w:t>
            </w:r>
          </w:p>
        </w:tc>
        <w:tc>
          <w:tcPr>
            <w:tcW w:w="4087" w:type="dxa"/>
            <w:vAlign w:val="center"/>
            <w:hideMark/>
          </w:tcPr>
          <w:p w14:paraId="373D20D0" w14:textId="77777777" w:rsidR="00454AB6" w:rsidRPr="00454AB6" w:rsidRDefault="00454AB6" w:rsidP="00217D14">
            <w:pPr>
              <w:spacing w:before="120" w:line="240" w:lineRule="auto"/>
              <w:rPr>
                <w:rFonts w:asciiTheme="majorHAnsi" w:hAnsiTheme="majorHAnsi" w:cstheme="majorHAnsi"/>
                <w:b/>
                <w:color w:val="FFFFFF" w:themeColor="background2"/>
                <w:sz w:val="18"/>
                <w:szCs w:val="18"/>
              </w:rPr>
            </w:pPr>
            <w:r w:rsidRPr="00454AB6">
              <w:rPr>
                <w:rFonts w:asciiTheme="majorHAnsi" w:hAnsiTheme="majorHAnsi" w:cstheme="majorHAnsi"/>
                <w:b/>
                <w:color w:val="FFFFFF" w:themeColor="background2"/>
                <w:sz w:val="18"/>
                <w:szCs w:val="18"/>
              </w:rPr>
              <w:t>Name</w:t>
            </w:r>
          </w:p>
        </w:tc>
        <w:tc>
          <w:tcPr>
            <w:tcW w:w="2674" w:type="dxa"/>
            <w:vAlign w:val="center"/>
            <w:hideMark/>
          </w:tcPr>
          <w:p w14:paraId="3F20AB52" w14:textId="77777777" w:rsidR="00454AB6" w:rsidRPr="00454AB6" w:rsidRDefault="00454AB6" w:rsidP="00217D14">
            <w:pPr>
              <w:spacing w:before="120" w:line="240" w:lineRule="auto"/>
              <w:rPr>
                <w:rFonts w:asciiTheme="majorHAnsi" w:hAnsiTheme="majorHAnsi" w:cstheme="majorHAnsi"/>
                <w:b/>
                <w:color w:val="FFFFFF" w:themeColor="background2"/>
                <w:sz w:val="18"/>
                <w:szCs w:val="18"/>
              </w:rPr>
            </w:pPr>
            <w:r w:rsidRPr="00454AB6">
              <w:rPr>
                <w:rFonts w:asciiTheme="majorHAnsi" w:hAnsiTheme="majorHAnsi" w:cstheme="majorHAnsi"/>
                <w:b/>
                <w:color w:val="FFFFFF" w:themeColor="background2"/>
                <w:sz w:val="18"/>
                <w:szCs w:val="18"/>
              </w:rPr>
              <w:t>Units/Description</w:t>
            </w:r>
          </w:p>
        </w:tc>
      </w:tr>
      <w:tr w:rsidR="00454AB6" w:rsidRPr="00454AB6" w14:paraId="32A03ED7" w14:textId="77777777" w:rsidTr="00454AB6">
        <w:tc>
          <w:tcPr>
            <w:tcW w:w="971" w:type="dxa"/>
            <w:hideMark/>
          </w:tcPr>
          <w:p w14:paraId="7327231B" w14:textId="77777777" w:rsidR="00454AB6" w:rsidRPr="00454AB6" w:rsidRDefault="00454AB6"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1</w:t>
            </w:r>
          </w:p>
        </w:tc>
        <w:tc>
          <w:tcPr>
            <w:tcW w:w="4087" w:type="dxa"/>
            <w:hideMark/>
          </w:tcPr>
          <w:p w14:paraId="3F7AAEA1" w14:textId="77777777" w:rsidR="00454AB6" w:rsidRPr="00454AB6" w:rsidRDefault="00454AB6"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Shortest Path – [time_AM_AB/time_AM_BA]</w:t>
            </w:r>
          </w:p>
        </w:tc>
        <w:tc>
          <w:tcPr>
            <w:tcW w:w="2674" w:type="dxa"/>
            <w:hideMark/>
          </w:tcPr>
          <w:p w14:paraId="608A3F03" w14:textId="21D46642" w:rsidR="00454AB6" w:rsidRPr="00454AB6" w:rsidRDefault="00B438F8"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M</w:t>
            </w:r>
            <w:r w:rsidR="00454AB6" w:rsidRPr="00454AB6">
              <w:rPr>
                <w:rFonts w:asciiTheme="majorHAnsi" w:hAnsiTheme="majorHAnsi" w:cstheme="majorHAnsi"/>
                <w:sz w:val="18"/>
                <w:szCs w:val="18"/>
              </w:rPr>
              <w:t>inutes</w:t>
            </w:r>
          </w:p>
        </w:tc>
      </w:tr>
      <w:tr w:rsidR="00454AB6" w:rsidRPr="00454AB6" w14:paraId="542B9C82" w14:textId="77777777" w:rsidTr="00454AB6">
        <w:tc>
          <w:tcPr>
            <w:tcW w:w="971" w:type="dxa"/>
            <w:hideMark/>
          </w:tcPr>
          <w:p w14:paraId="48979566" w14:textId="77777777" w:rsidR="00454AB6" w:rsidRPr="00454AB6" w:rsidRDefault="00454AB6"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2</w:t>
            </w:r>
          </w:p>
        </w:tc>
        <w:tc>
          <w:tcPr>
            <w:tcW w:w="4087" w:type="dxa"/>
            <w:hideMark/>
          </w:tcPr>
          <w:p w14:paraId="7A4B34FB" w14:textId="77777777" w:rsidR="00454AB6" w:rsidRPr="00454AB6" w:rsidRDefault="00454AB6"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Length</w:t>
            </w:r>
          </w:p>
        </w:tc>
        <w:tc>
          <w:tcPr>
            <w:tcW w:w="2674" w:type="dxa"/>
            <w:hideMark/>
          </w:tcPr>
          <w:p w14:paraId="323C739A" w14:textId="47FFAB98" w:rsidR="00454AB6" w:rsidRPr="00454AB6" w:rsidRDefault="00B438F8" w:rsidP="00217D14">
            <w:pPr>
              <w:pStyle w:val="TableText"/>
              <w:spacing w:before="120" w:after="120"/>
              <w:rPr>
                <w:rFonts w:asciiTheme="majorHAnsi" w:hAnsiTheme="majorHAnsi" w:cstheme="majorHAnsi"/>
                <w:sz w:val="18"/>
                <w:szCs w:val="18"/>
              </w:rPr>
            </w:pPr>
            <w:r w:rsidRPr="00454AB6">
              <w:rPr>
                <w:rFonts w:asciiTheme="majorHAnsi" w:hAnsiTheme="majorHAnsi" w:cstheme="majorHAnsi"/>
                <w:sz w:val="18"/>
                <w:szCs w:val="18"/>
              </w:rPr>
              <w:t>M</w:t>
            </w:r>
            <w:r w:rsidR="00454AB6" w:rsidRPr="00454AB6">
              <w:rPr>
                <w:rFonts w:asciiTheme="majorHAnsi" w:hAnsiTheme="majorHAnsi" w:cstheme="majorHAnsi"/>
                <w:sz w:val="18"/>
                <w:szCs w:val="18"/>
              </w:rPr>
              <w:t>iles</w:t>
            </w:r>
          </w:p>
        </w:tc>
      </w:tr>
    </w:tbl>
    <w:p w14:paraId="542E7A83" w14:textId="4735E840" w:rsidR="00454AB6" w:rsidRPr="00462B22" w:rsidRDefault="00217D14" w:rsidP="00454AB6">
      <w:pPr>
        <w:pStyle w:val="BodyParagraph"/>
      </w:pPr>
      <w:r w:rsidRPr="00217D14">
        <w:t>Iteration specific highway skims are stored as we</w:t>
      </w:r>
      <w:r>
        <w:t xml:space="preserve">ll and could be find under </w:t>
      </w:r>
      <w:r w:rsidRPr="00217D14">
        <w:t>/outputs/Skims_Iter*</w:t>
      </w:r>
      <w:r>
        <w:t>.</w:t>
      </w:r>
    </w:p>
    <w:p w14:paraId="3930CC2F" w14:textId="156CD5D5" w:rsidR="00A36FE5" w:rsidRDefault="00A36FE5" w:rsidP="00657FD8">
      <w:pPr>
        <w:pStyle w:val="Heading3"/>
      </w:pPr>
      <w:bookmarkStart w:id="3987" w:name="_Toc441592853"/>
      <w:r>
        <w:t>Transit Skims</w:t>
      </w:r>
      <w:bookmarkEnd w:id="3987"/>
    </w:p>
    <w:p w14:paraId="5C8F24CB" w14:textId="527B0218" w:rsidR="00217D14" w:rsidRDefault="00217D14" w:rsidP="00217D14">
      <w:pPr>
        <w:pStyle w:val="BodyParagraph"/>
      </w:pPr>
      <w:r w:rsidRPr="00217D14">
        <w:t xml:space="preserve">For each transit path built into the model, a corresponding skim table was also developed. These skim tables assign a value to the path components incurred during a given transit trip. The skim matrices that go into the DaySim are </w:t>
      </w:r>
      <w:r w:rsidR="00716E7C">
        <w:t>[Period]</w:t>
      </w:r>
      <w:r w:rsidRPr="00217D14">
        <w:t>_</w:t>
      </w:r>
      <w:r w:rsidR="00716E7C">
        <w:t>[AccesMode][</w:t>
      </w:r>
      <w:r w:rsidR="00716E7C" w:rsidRPr="00217D14">
        <w:t>Mode</w:t>
      </w:r>
      <w:r w:rsidR="00716E7C">
        <w:t>]</w:t>
      </w:r>
      <w:r w:rsidR="00716E7C" w:rsidRPr="00217D14">
        <w:t>Skim</w:t>
      </w:r>
      <w:r w:rsidRPr="00217D14">
        <w:t>.mtx.</w:t>
      </w:r>
      <w:r w:rsidR="00716E7C">
        <w:t xml:space="preserve"> “Period” refers to four time period values, including: AM, MD, PM, and OP. “AccessMode” refers to two transit access modes, including: Walk and Drive.</w:t>
      </w:r>
      <w:r w:rsidRPr="00217D14">
        <w:t xml:space="preserve"> “Mode” refers to five different transit mode values, including: Local Bus, BRT, Express Bus, Urban Rail, and Commuter Rail; hence, a total of </w:t>
      </w:r>
      <w:r w:rsidR="00716E7C">
        <w:t>4</w:t>
      </w:r>
      <w:r w:rsidR="00716E7C" w:rsidRPr="00217D14">
        <w:t xml:space="preserve">0 </w:t>
      </w:r>
      <w:r w:rsidRPr="00217D14">
        <w:t>transit skim matrix files were generated. These matrices each contain 24 tables for all five transit mode paths. Names</w:t>
      </w:r>
      <w:r>
        <w:t xml:space="preserve"> and </w:t>
      </w:r>
      <w:r w:rsidR="00E72C5E">
        <w:t>descriptions</w:t>
      </w:r>
      <w:r w:rsidRPr="00217D14">
        <w:t xml:space="preserve"> for these 24 path-tab</w:t>
      </w:r>
      <w:r>
        <w:t xml:space="preserve">les are shown in </w:t>
      </w:r>
      <w:r>
        <w:fldChar w:fldCharType="begin"/>
      </w:r>
      <w:r>
        <w:instrText xml:space="preserve"> REF _Ref409345701 \h </w:instrText>
      </w:r>
      <w:r>
        <w:fldChar w:fldCharType="separate"/>
      </w:r>
      <w:r w:rsidR="00891C1C">
        <w:t xml:space="preserve">Table </w:t>
      </w:r>
      <w:r w:rsidR="00891C1C">
        <w:rPr>
          <w:noProof/>
        </w:rPr>
        <w:t>4</w:t>
      </w:r>
      <w:r w:rsidR="00891C1C">
        <w:t>.</w:t>
      </w:r>
      <w:r w:rsidR="00891C1C">
        <w:rPr>
          <w:noProof/>
        </w:rPr>
        <w:t>2</w:t>
      </w:r>
      <w:r>
        <w:fldChar w:fldCharType="end"/>
      </w:r>
      <w:r>
        <w:t xml:space="preserve">.  </w:t>
      </w:r>
    </w:p>
    <w:p w14:paraId="33BA5440" w14:textId="7787C1BD" w:rsidR="00217D14" w:rsidRDefault="00217D14" w:rsidP="00217D14">
      <w:pPr>
        <w:pStyle w:val="Caption"/>
        <w:keepNext/>
      </w:pPr>
      <w:bookmarkStart w:id="3988" w:name="_Ref409345701"/>
      <w:bookmarkStart w:id="3989" w:name="_Toc441592971"/>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w:t>
      </w:r>
      <w:r w:rsidR="008F26F5">
        <w:rPr>
          <w:noProof/>
        </w:rPr>
        <w:fldChar w:fldCharType="end"/>
      </w:r>
      <w:bookmarkEnd w:id="3988"/>
      <w:r>
        <w:t xml:space="preserve"> Transit Skim Matrix Cores</w:t>
      </w:r>
      <w:bookmarkEnd w:id="3989"/>
    </w:p>
    <w:tbl>
      <w:tblPr>
        <w:tblStyle w:val="Style1"/>
        <w:tblW w:w="8551" w:type="dxa"/>
        <w:tblLook w:val="0420" w:firstRow="1" w:lastRow="0" w:firstColumn="0" w:lastColumn="0" w:noHBand="0" w:noVBand="1"/>
      </w:tblPr>
      <w:tblGrid>
        <w:gridCol w:w="971"/>
        <w:gridCol w:w="3213"/>
        <w:gridCol w:w="4367"/>
      </w:tblGrid>
      <w:tr w:rsidR="00217D14" w:rsidRPr="00217D14" w14:paraId="0937F1E8" w14:textId="77777777" w:rsidTr="00217D14">
        <w:trPr>
          <w:cnfStyle w:val="100000000000" w:firstRow="1" w:lastRow="0" w:firstColumn="0" w:lastColumn="0" w:oddVBand="0" w:evenVBand="0" w:oddHBand="0" w:evenHBand="0" w:firstRowFirstColumn="0" w:firstRowLastColumn="0" w:lastRowFirstColumn="0" w:lastRowLastColumn="0"/>
        </w:trPr>
        <w:tc>
          <w:tcPr>
            <w:tcW w:w="971" w:type="dxa"/>
            <w:hideMark/>
          </w:tcPr>
          <w:p w14:paraId="1634EDF7" w14:textId="77777777" w:rsidR="00217D14" w:rsidRPr="00217D14" w:rsidRDefault="00217D14" w:rsidP="00217D14">
            <w:pPr>
              <w:spacing w:before="120" w:line="240" w:lineRule="auto"/>
              <w:jc w:val="center"/>
              <w:rPr>
                <w:rFonts w:asciiTheme="majorHAnsi" w:hAnsiTheme="majorHAnsi" w:cstheme="majorHAnsi"/>
                <w:sz w:val="18"/>
                <w:szCs w:val="18"/>
              </w:rPr>
            </w:pPr>
            <w:r w:rsidRPr="00217D14">
              <w:rPr>
                <w:rFonts w:asciiTheme="majorHAnsi" w:hAnsiTheme="majorHAnsi" w:cstheme="majorHAnsi"/>
                <w:sz w:val="18"/>
                <w:szCs w:val="18"/>
              </w:rPr>
              <w:t>Table #</w:t>
            </w:r>
          </w:p>
        </w:tc>
        <w:tc>
          <w:tcPr>
            <w:tcW w:w="3213" w:type="dxa"/>
            <w:hideMark/>
          </w:tcPr>
          <w:p w14:paraId="0799E1BE" w14:textId="77777777" w:rsidR="00217D14" w:rsidRPr="00217D14" w:rsidRDefault="00217D14" w:rsidP="00217D14">
            <w:pPr>
              <w:spacing w:before="120" w:line="240" w:lineRule="auto"/>
              <w:rPr>
                <w:rFonts w:asciiTheme="majorHAnsi" w:hAnsiTheme="majorHAnsi" w:cstheme="majorHAnsi"/>
                <w:sz w:val="18"/>
                <w:szCs w:val="18"/>
              </w:rPr>
            </w:pPr>
            <w:r w:rsidRPr="00217D14">
              <w:rPr>
                <w:rFonts w:asciiTheme="majorHAnsi" w:hAnsiTheme="majorHAnsi" w:cstheme="majorHAnsi"/>
                <w:sz w:val="18"/>
                <w:szCs w:val="18"/>
              </w:rPr>
              <w:t>Name</w:t>
            </w:r>
          </w:p>
        </w:tc>
        <w:tc>
          <w:tcPr>
            <w:tcW w:w="4367" w:type="dxa"/>
            <w:hideMark/>
          </w:tcPr>
          <w:p w14:paraId="3575F4AA" w14:textId="77777777" w:rsidR="00217D14" w:rsidRPr="00217D14" w:rsidRDefault="00217D14" w:rsidP="00217D14">
            <w:pPr>
              <w:spacing w:before="120" w:line="240" w:lineRule="auto"/>
              <w:rPr>
                <w:rFonts w:asciiTheme="majorHAnsi" w:hAnsiTheme="majorHAnsi" w:cstheme="majorHAnsi"/>
                <w:sz w:val="18"/>
                <w:szCs w:val="18"/>
              </w:rPr>
            </w:pPr>
            <w:r w:rsidRPr="00217D14">
              <w:rPr>
                <w:rFonts w:asciiTheme="majorHAnsi" w:hAnsiTheme="majorHAnsi" w:cstheme="majorHAnsi"/>
                <w:sz w:val="18"/>
                <w:szCs w:val="18"/>
              </w:rPr>
              <w:t>Units/Description</w:t>
            </w:r>
          </w:p>
        </w:tc>
      </w:tr>
      <w:tr w:rsidR="00217D14" w:rsidRPr="00217D14" w14:paraId="4B841190" w14:textId="77777777" w:rsidTr="00217D14">
        <w:tc>
          <w:tcPr>
            <w:tcW w:w="971" w:type="dxa"/>
            <w:hideMark/>
          </w:tcPr>
          <w:p w14:paraId="42480415"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w:t>
            </w:r>
          </w:p>
        </w:tc>
        <w:tc>
          <w:tcPr>
            <w:tcW w:w="3213" w:type="dxa"/>
            <w:hideMark/>
          </w:tcPr>
          <w:p w14:paraId="5FD17950"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Generalized Cost</w:t>
            </w:r>
          </w:p>
        </w:tc>
        <w:tc>
          <w:tcPr>
            <w:tcW w:w="4367" w:type="dxa"/>
            <w:hideMark/>
          </w:tcPr>
          <w:p w14:paraId="0227CA2F" w14:textId="55FDD70B"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dollars</w:t>
            </w:r>
          </w:p>
        </w:tc>
      </w:tr>
      <w:tr w:rsidR="00217D14" w:rsidRPr="00217D14" w14:paraId="11345773" w14:textId="77777777" w:rsidTr="00217D14">
        <w:tc>
          <w:tcPr>
            <w:tcW w:w="971" w:type="dxa"/>
            <w:hideMark/>
          </w:tcPr>
          <w:p w14:paraId="24A2ACC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w:t>
            </w:r>
          </w:p>
        </w:tc>
        <w:tc>
          <w:tcPr>
            <w:tcW w:w="3213" w:type="dxa"/>
            <w:hideMark/>
          </w:tcPr>
          <w:p w14:paraId="0FCA917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Fare</w:t>
            </w:r>
          </w:p>
        </w:tc>
        <w:tc>
          <w:tcPr>
            <w:tcW w:w="4367" w:type="dxa"/>
            <w:hideMark/>
          </w:tcPr>
          <w:p w14:paraId="693AD618" w14:textId="540C2F67" w:rsidR="00217D14" w:rsidRPr="00217D14" w:rsidRDefault="00B17686" w:rsidP="00217D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cents</w:t>
            </w:r>
          </w:p>
        </w:tc>
      </w:tr>
      <w:tr w:rsidR="00217D14" w:rsidRPr="00217D14" w14:paraId="5CEE1D07" w14:textId="77777777" w:rsidTr="00217D14">
        <w:tc>
          <w:tcPr>
            <w:tcW w:w="971" w:type="dxa"/>
            <w:hideMark/>
          </w:tcPr>
          <w:p w14:paraId="200B8C81"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3</w:t>
            </w:r>
          </w:p>
        </w:tc>
        <w:tc>
          <w:tcPr>
            <w:tcW w:w="3213" w:type="dxa"/>
            <w:hideMark/>
          </w:tcPr>
          <w:p w14:paraId="7619ED67"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w:t>
            </w:r>
          </w:p>
        </w:tc>
        <w:tc>
          <w:tcPr>
            <w:tcW w:w="4367" w:type="dxa"/>
            <w:hideMark/>
          </w:tcPr>
          <w:p w14:paraId="5BB57FA1" w14:textId="0D72654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6683AECC" w14:textId="77777777" w:rsidTr="00217D14">
        <w:tc>
          <w:tcPr>
            <w:tcW w:w="971" w:type="dxa"/>
            <w:hideMark/>
          </w:tcPr>
          <w:p w14:paraId="35DC71B5"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4</w:t>
            </w:r>
          </w:p>
        </w:tc>
        <w:tc>
          <w:tcPr>
            <w:tcW w:w="3213" w:type="dxa"/>
            <w:hideMark/>
          </w:tcPr>
          <w:p w14:paraId="6502F043"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Initial Wait Time</w:t>
            </w:r>
          </w:p>
        </w:tc>
        <w:tc>
          <w:tcPr>
            <w:tcW w:w="4367" w:type="dxa"/>
            <w:hideMark/>
          </w:tcPr>
          <w:p w14:paraId="3CC82D6E" w14:textId="5E73705A"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454A7F10" w14:textId="77777777" w:rsidTr="00217D14">
        <w:tc>
          <w:tcPr>
            <w:tcW w:w="971" w:type="dxa"/>
            <w:hideMark/>
          </w:tcPr>
          <w:p w14:paraId="64D5C02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5</w:t>
            </w:r>
          </w:p>
        </w:tc>
        <w:tc>
          <w:tcPr>
            <w:tcW w:w="3213" w:type="dxa"/>
            <w:hideMark/>
          </w:tcPr>
          <w:p w14:paraId="773924D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Transfer Wait Time</w:t>
            </w:r>
          </w:p>
        </w:tc>
        <w:tc>
          <w:tcPr>
            <w:tcW w:w="4367" w:type="dxa"/>
            <w:hideMark/>
          </w:tcPr>
          <w:p w14:paraId="6646CD9A" w14:textId="0977C54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1A9DAB5A" w14:textId="77777777" w:rsidTr="00217D14">
        <w:tc>
          <w:tcPr>
            <w:tcW w:w="971" w:type="dxa"/>
            <w:hideMark/>
          </w:tcPr>
          <w:p w14:paraId="55F954CA"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lastRenderedPageBreak/>
              <w:t>6</w:t>
            </w:r>
          </w:p>
        </w:tc>
        <w:tc>
          <w:tcPr>
            <w:tcW w:w="3213" w:type="dxa"/>
            <w:hideMark/>
          </w:tcPr>
          <w:p w14:paraId="5936AA4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Transfer Penalty Time</w:t>
            </w:r>
          </w:p>
        </w:tc>
        <w:tc>
          <w:tcPr>
            <w:tcW w:w="4367" w:type="dxa"/>
            <w:hideMark/>
          </w:tcPr>
          <w:p w14:paraId="212EC739" w14:textId="434B1B3A"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3102D755" w14:textId="77777777" w:rsidTr="00217D14">
        <w:tc>
          <w:tcPr>
            <w:tcW w:w="971" w:type="dxa"/>
            <w:hideMark/>
          </w:tcPr>
          <w:p w14:paraId="2DC366C6"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7</w:t>
            </w:r>
          </w:p>
        </w:tc>
        <w:tc>
          <w:tcPr>
            <w:tcW w:w="3213" w:type="dxa"/>
            <w:hideMark/>
          </w:tcPr>
          <w:p w14:paraId="3C4A93EB"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Transfer Walk Time</w:t>
            </w:r>
          </w:p>
        </w:tc>
        <w:tc>
          <w:tcPr>
            <w:tcW w:w="4367" w:type="dxa"/>
            <w:hideMark/>
          </w:tcPr>
          <w:p w14:paraId="14197DFC" w14:textId="1F920F4C"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5EAE06CB" w14:textId="77777777" w:rsidTr="00217D14">
        <w:tc>
          <w:tcPr>
            <w:tcW w:w="971" w:type="dxa"/>
            <w:hideMark/>
          </w:tcPr>
          <w:p w14:paraId="550BA6DA"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8</w:t>
            </w:r>
          </w:p>
        </w:tc>
        <w:tc>
          <w:tcPr>
            <w:tcW w:w="3213" w:type="dxa"/>
            <w:hideMark/>
          </w:tcPr>
          <w:p w14:paraId="3B0CE445"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Access Walk Time</w:t>
            </w:r>
          </w:p>
        </w:tc>
        <w:tc>
          <w:tcPr>
            <w:tcW w:w="4367" w:type="dxa"/>
            <w:hideMark/>
          </w:tcPr>
          <w:p w14:paraId="789DF431" w14:textId="5ECFAC90"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4328E7DA" w14:textId="77777777" w:rsidTr="00217D14">
        <w:tc>
          <w:tcPr>
            <w:tcW w:w="971" w:type="dxa"/>
            <w:hideMark/>
          </w:tcPr>
          <w:p w14:paraId="5547717C"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9</w:t>
            </w:r>
          </w:p>
        </w:tc>
        <w:tc>
          <w:tcPr>
            <w:tcW w:w="3213" w:type="dxa"/>
            <w:hideMark/>
          </w:tcPr>
          <w:p w14:paraId="30D996C9"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Egress Walk Time</w:t>
            </w:r>
          </w:p>
        </w:tc>
        <w:tc>
          <w:tcPr>
            <w:tcW w:w="4367" w:type="dxa"/>
            <w:hideMark/>
          </w:tcPr>
          <w:p w14:paraId="267A76B6" w14:textId="5978F5ED"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00C108DE" w14:textId="77777777" w:rsidTr="00217D14">
        <w:tc>
          <w:tcPr>
            <w:tcW w:w="971" w:type="dxa"/>
            <w:hideMark/>
          </w:tcPr>
          <w:p w14:paraId="135377D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10</w:t>
            </w:r>
          </w:p>
        </w:tc>
        <w:tc>
          <w:tcPr>
            <w:tcW w:w="3213" w:type="dxa"/>
            <w:hideMark/>
          </w:tcPr>
          <w:p w14:paraId="0428CD7F"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Access Drive Time</w:t>
            </w:r>
          </w:p>
        </w:tc>
        <w:tc>
          <w:tcPr>
            <w:tcW w:w="4367" w:type="dxa"/>
            <w:hideMark/>
          </w:tcPr>
          <w:p w14:paraId="2C602D92" w14:textId="76DD8419"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 These are weighted drive access times.</w:t>
            </w:r>
          </w:p>
        </w:tc>
      </w:tr>
      <w:tr w:rsidR="00217D14" w:rsidRPr="00217D14" w14:paraId="24F2A156" w14:textId="77777777" w:rsidTr="00217D14">
        <w:tc>
          <w:tcPr>
            <w:tcW w:w="971" w:type="dxa"/>
            <w:hideMark/>
          </w:tcPr>
          <w:p w14:paraId="087DE36D"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11</w:t>
            </w:r>
          </w:p>
        </w:tc>
        <w:tc>
          <w:tcPr>
            <w:tcW w:w="3213" w:type="dxa"/>
            <w:hideMark/>
          </w:tcPr>
          <w:p w14:paraId="608A779B"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Dwelling Time</w:t>
            </w:r>
          </w:p>
        </w:tc>
        <w:tc>
          <w:tcPr>
            <w:tcW w:w="4367" w:type="dxa"/>
            <w:hideMark/>
          </w:tcPr>
          <w:p w14:paraId="3B1B64B1" w14:textId="1877295A"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 These are not used in the mode choice model; the in-vehicle time already includes the dwell times.</w:t>
            </w:r>
          </w:p>
        </w:tc>
      </w:tr>
      <w:tr w:rsidR="00217D14" w:rsidRPr="00217D14" w14:paraId="67C0B279" w14:textId="77777777" w:rsidTr="00217D14">
        <w:tc>
          <w:tcPr>
            <w:tcW w:w="971" w:type="dxa"/>
            <w:hideMark/>
          </w:tcPr>
          <w:p w14:paraId="0B241B37"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12</w:t>
            </w:r>
          </w:p>
        </w:tc>
        <w:tc>
          <w:tcPr>
            <w:tcW w:w="3213" w:type="dxa"/>
            <w:hideMark/>
          </w:tcPr>
          <w:p w14:paraId="0334BE96"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Number of Transfers</w:t>
            </w:r>
          </w:p>
        </w:tc>
        <w:tc>
          <w:tcPr>
            <w:tcW w:w="4367" w:type="dxa"/>
          </w:tcPr>
          <w:p w14:paraId="19803D69" w14:textId="3205CCF3" w:rsidR="00217D14" w:rsidRPr="00217D14" w:rsidRDefault="00217D14" w:rsidP="00217D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transfers</w:t>
            </w:r>
          </w:p>
        </w:tc>
      </w:tr>
      <w:tr w:rsidR="00217D14" w:rsidRPr="00217D14" w14:paraId="009F4E10" w14:textId="77777777" w:rsidTr="00217D14">
        <w:tc>
          <w:tcPr>
            <w:tcW w:w="971" w:type="dxa"/>
            <w:hideMark/>
          </w:tcPr>
          <w:p w14:paraId="668BA7D1"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13</w:t>
            </w:r>
          </w:p>
        </w:tc>
        <w:tc>
          <w:tcPr>
            <w:tcW w:w="3213" w:type="dxa"/>
            <w:hideMark/>
          </w:tcPr>
          <w:p w14:paraId="16B1F14B"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Distance</w:t>
            </w:r>
          </w:p>
        </w:tc>
        <w:tc>
          <w:tcPr>
            <w:tcW w:w="4367" w:type="dxa"/>
            <w:hideMark/>
          </w:tcPr>
          <w:p w14:paraId="43828118" w14:textId="02395D97" w:rsidR="00217D14" w:rsidRPr="00217D14" w:rsidRDefault="00217D14" w:rsidP="00217D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w:t>
            </w:r>
            <w:r w:rsidRPr="00217D14">
              <w:rPr>
                <w:rFonts w:asciiTheme="majorHAnsi" w:hAnsiTheme="majorHAnsi" w:cstheme="majorHAnsi"/>
                <w:sz w:val="18"/>
                <w:szCs w:val="18"/>
              </w:rPr>
              <w:t>iles</w:t>
            </w:r>
          </w:p>
        </w:tc>
      </w:tr>
      <w:tr w:rsidR="00217D14" w:rsidRPr="00217D14" w14:paraId="59F38418" w14:textId="77777777" w:rsidTr="00217D14">
        <w:tc>
          <w:tcPr>
            <w:tcW w:w="971" w:type="dxa"/>
            <w:hideMark/>
          </w:tcPr>
          <w:p w14:paraId="7A82753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14</w:t>
            </w:r>
          </w:p>
        </w:tc>
        <w:tc>
          <w:tcPr>
            <w:tcW w:w="3213" w:type="dxa"/>
            <w:hideMark/>
          </w:tcPr>
          <w:p w14:paraId="79D75156"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Access Drive Distance</w:t>
            </w:r>
          </w:p>
        </w:tc>
        <w:tc>
          <w:tcPr>
            <w:tcW w:w="4367" w:type="dxa"/>
            <w:hideMark/>
          </w:tcPr>
          <w:p w14:paraId="545848F3" w14:textId="5B849FDC"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miles</w:t>
            </w:r>
          </w:p>
        </w:tc>
      </w:tr>
      <w:tr w:rsidR="00217D14" w:rsidRPr="00217D14" w14:paraId="2C5FBB24" w14:textId="77777777" w:rsidTr="00217D14">
        <w:tc>
          <w:tcPr>
            <w:tcW w:w="971" w:type="dxa"/>
            <w:hideMark/>
          </w:tcPr>
          <w:p w14:paraId="6E1F632F"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15</w:t>
            </w:r>
          </w:p>
        </w:tc>
        <w:tc>
          <w:tcPr>
            <w:tcW w:w="3213" w:type="dxa"/>
            <w:hideMark/>
          </w:tcPr>
          <w:p w14:paraId="452CF371"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(New Local Bus)</w:t>
            </w:r>
          </w:p>
        </w:tc>
        <w:tc>
          <w:tcPr>
            <w:tcW w:w="4367" w:type="dxa"/>
            <w:hideMark/>
          </w:tcPr>
          <w:p w14:paraId="68840925" w14:textId="5C439E14"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5854553E" w14:textId="77777777" w:rsidTr="00217D14">
        <w:tc>
          <w:tcPr>
            <w:tcW w:w="971" w:type="dxa"/>
            <w:hideMark/>
          </w:tcPr>
          <w:p w14:paraId="6F9B20BA"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16</w:t>
            </w:r>
          </w:p>
        </w:tc>
        <w:tc>
          <w:tcPr>
            <w:tcW w:w="3213" w:type="dxa"/>
            <w:hideMark/>
          </w:tcPr>
          <w:p w14:paraId="2D4378CE"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(Project Local Bus)</w:t>
            </w:r>
          </w:p>
        </w:tc>
        <w:tc>
          <w:tcPr>
            <w:tcW w:w="4367" w:type="dxa"/>
            <w:hideMark/>
          </w:tcPr>
          <w:p w14:paraId="107E4CC8" w14:textId="3F6ED562"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735C1A07" w14:textId="77777777" w:rsidTr="00217D14">
        <w:tc>
          <w:tcPr>
            <w:tcW w:w="971" w:type="dxa"/>
            <w:hideMark/>
          </w:tcPr>
          <w:p w14:paraId="36571B64"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17</w:t>
            </w:r>
          </w:p>
        </w:tc>
        <w:tc>
          <w:tcPr>
            <w:tcW w:w="3213" w:type="dxa"/>
            <w:hideMark/>
          </w:tcPr>
          <w:p w14:paraId="46C2AC6F"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(Express Bus)</w:t>
            </w:r>
          </w:p>
        </w:tc>
        <w:tc>
          <w:tcPr>
            <w:tcW w:w="4367" w:type="dxa"/>
            <w:hideMark/>
          </w:tcPr>
          <w:p w14:paraId="355E07C0" w14:textId="5BF764C9"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5F825251" w14:textId="77777777" w:rsidTr="00217D14">
        <w:tc>
          <w:tcPr>
            <w:tcW w:w="971" w:type="dxa"/>
            <w:hideMark/>
          </w:tcPr>
          <w:p w14:paraId="2F5F711C"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18</w:t>
            </w:r>
          </w:p>
        </w:tc>
        <w:tc>
          <w:tcPr>
            <w:tcW w:w="3213" w:type="dxa"/>
            <w:hideMark/>
          </w:tcPr>
          <w:p w14:paraId="7B830EAB"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(Commuter Bus)</w:t>
            </w:r>
          </w:p>
        </w:tc>
        <w:tc>
          <w:tcPr>
            <w:tcW w:w="4367" w:type="dxa"/>
            <w:hideMark/>
          </w:tcPr>
          <w:p w14:paraId="6DD6AB9B" w14:textId="2465B73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4C9EA46D" w14:textId="77777777" w:rsidTr="00217D14">
        <w:tc>
          <w:tcPr>
            <w:tcW w:w="971" w:type="dxa"/>
            <w:hideMark/>
          </w:tcPr>
          <w:p w14:paraId="259CD4C1"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19</w:t>
            </w:r>
          </w:p>
        </w:tc>
        <w:tc>
          <w:tcPr>
            <w:tcW w:w="3213" w:type="dxa"/>
            <w:hideMark/>
          </w:tcPr>
          <w:p w14:paraId="0C9AB61A"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(Existing BRT)</w:t>
            </w:r>
          </w:p>
        </w:tc>
        <w:tc>
          <w:tcPr>
            <w:tcW w:w="4367" w:type="dxa"/>
            <w:hideMark/>
          </w:tcPr>
          <w:p w14:paraId="2648A996" w14:textId="69CD026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1E55D7F6" w14:textId="77777777" w:rsidTr="00217D14">
        <w:tc>
          <w:tcPr>
            <w:tcW w:w="971" w:type="dxa"/>
            <w:hideMark/>
          </w:tcPr>
          <w:p w14:paraId="7D16C7A1"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20</w:t>
            </w:r>
          </w:p>
        </w:tc>
        <w:tc>
          <w:tcPr>
            <w:tcW w:w="3213" w:type="dxa"/>
            <w:hideMark/>
          </w:tcPr>
          <w:p w14:paraId="6DF56A1D"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(New BRT)</w:t>
            </w:r>
          </w:p>
        </w:tc>
        <w:tc>
          <w:tcPr>
            <w:tcW w:w="4367" w:type="dxa"/>
            <w:hideMark/>
          </w:tcPr>
          <w:p w14:paraId="7AF4D9D6" w14:textId="2A50E81A"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514546BF" w14:textId="77777777" w:rsidTr="00217D14">
        <w:tc>
          <w:tcPr>
            <w:tcW w:w="971" w:type="dxa"/>
            <w:hideMark/>
          </w:tcPr>
          <w:p w14:paraId="5E4ABD86"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21</w:t>
            </w:r>
          </w:p>
        </w:tc>
        <w:tc>
          <w:tcPr>
            <w:tcW w:w="3213" w:type="dxa"/>
            <w:hideMark/>
          </w:tcPr>
          <w:p w14:paraId="7455B09E"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(Urban Rail)</w:t>
            </w:r>
          </w:p>
        </w:tc>
        <w:tc>
          <w:tcPr>
            <w:tcW w:w="4367" w:type="dxa"/>
            <w:hideMark/>
          </w:tcPr>
          <w:p w14:paraId="16658FAB" w14:textId="3FC0B80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5E2C2F58" w14:textId="77777777" w:rsidTr="00217D14">
        <w:tc>
          <w:tcPr>
            <w:tcW w:w="971" w:type="dxa"/>
            <w:hideMark/>
          </w:tcPr>
          <w:p w14:paraId="69B7ECFE"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22</w:t>
            </w:r>
          </w:p>
        </w:tc>
        <w:tc>
          <w:tcPr>
            <w:tcW w:w="3213" w:type="dxa"/>
            <w:hideMark/>
          </w:tcPr>
          <w:p w14:paraId="500BC3C9"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(Commuter Rail)</w:t>
            </w:r>
          </w:p>
        </w:tc>
        <w:tc>
          <w:tcPr>
            <w:tcW w:w="4367" w:type="dxa"/>
            <w:hideMark/>
          </w:tcPr>
          <w:p w14:paraId="6E62C4FE" w14:textId="66DB850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44645E85" w14:textId="77777777" w:rsidTr="00217D14">
        <w:tc>
          <w:tcPr>
            <w:tcW w:w="971" w:type="dxa"/>
            <w:hideMark/>
          </w:tcPr>
          <w:p w14:paraId="60213289"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23</w:t>
            </w:r>
          </w:p>
        </w:tc>
        <w:tc>
          <w:tcPr>
            <w:tcW w:w="3213" w:type="dxa"/>
            <w:hideMark/>
          </w:tcPr>
          <w:p w14:paraId="749C9D5D"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(New FG)</w:t>
            </w:r>
          </w:p>
        </w:tc>
        <w:tc>
          <w:tcPr>
            <w:tcW w:w="4367" w:type="dxa"/>
            <w:hideMark/>
          </w:tcPr>
          <w:p w14:paraId="374DF2B2" w14:textId="779BF68F"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r w:rsidR="00217D14" w:rsidRPr="00217D14" w14:paraId="116E2675" w14:textId="77777777" w:rsidTr="00217D14">
        <w:tc>
          <w:tcPr>
            <w:tcW w:w="971" w:type="dxa"/>
            <w:hideMark/>
          </w:tcPr>
          <w:p w14:paraId="598AF592"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24</w:t>
            </w:r>
          </w:p>
        </w:tc>
        <w:tc>
          <w:tcPr>
            <w:tcW w:w="3213" w:type="dxa"/>
            <w:hideMark/>
          </w:tcPr>
          <w:p w14:paraId="42FBD966" w14:textId="77777777"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In-Vehicle Time (Project FG)</w:t>
            </w:r>
          </w:p>
        </w:tc>
        <w:tc>
          <w:tcPr>
            <w:tcW w:w="4367" w:type="dxa"/>
            <w:hideMark/>
          </w:tcPr>
          <w:p w14:paraId="52D00574" w14:textId="14C82063" w:rsidR="00217D14" w:rsidRPr="00217D14" w:rsidRDefault="00217D14" w:rsidP="00217D14">
            <w:pPr>
              <w:pStyle w:val="TableText"/>
              <w:spacing w:before="120" w:after="120"/>
              <w:rPr>
                <w:rFonts w:asciiTheme="majorHAnsi" w:hAnsiTheme="majorHAnsi" w:cstheme="majorHAnsi"/>
                <w:sz w:val="18"/>
                <w:szCs w:val="18"/>
              </w:rPr>
            </w:pPr>
            <w:r w:rsidRPr="00217D14">
              <w:rPr>
                <w:rFonts w:asciiTheme="majorHAnsi" w:hAnsiTheme="majorHAnsi" w:cstheme="majorHAnsi"/>
                <w:sz w:val="18"/>
                <w:szCs w:val="18"/>
              </w:rPr>
              <w:t>minutes</w:t>
            </w:r>
          </w:p>
        </w:tc>
      </w:tr>
    </w:tbl>
    <w:p w14:paraId="0A20FEF5" w14:textId="1060AAE2" w:rsidR="00A36FE5" w:rsidRDefault="00A36FE5" w:rsidP="00217D14">
      <w:pPr>
        <w:pStyle w:val="Heading3"/>
        <w:numPr>
          <w:ilvl w:val="0"/>
          <w:numId w:val="0"/>
        </w:numPr>
      </w:pPr>
      <w:bookmarkStart w:id="3990" w:name="_Toc441592854"/>
      <w:r>
        <w:t>Non-motorized Skims</w:t>
      </w:r>
      <w:r w:rsidR="00657FD8">
        <w:t xml:space="preserve"> &amp; </w:t>
      </w:r>
      <w:r>
        <w:t>Short Distance Paths</w:t>
      </w:r>
      <w:bookmarkEnd w:id="3990"/>
    </w:p>
    <w:p w14:paraId="6788530D" w14:textId="34346F8C" w:rsidR="00217D14" w:rsidRPr="00217D14" w:rsidRDefault="00217D14" w:rsidP="00217D14">
      <w:pPr>
        <w:pStyle w:val="BodyParagraph"/>
      </w:pPr>
      <w:r w:rsidRPr="00217D14">
        <w:t>No separate skims are generated for walk and bike trips. Instead, DaySim uses free flow shortest path distance with an average time of 20 minutes per mile for walk and 6 minutes per mile for bike.</w:t>
      </w:r>
    </w:p>
    <w:p w14:paraId="21EBDF7D" w14:textId="7CF63FF7" w:rsidR="00A36FE5" w:rsidRDefault="007A0525" w:rsidP="00657FD8">
      <w:pPr>
        <w:pStyle w:val="Heading2"/>
      </w:pPr>
      <w:bookmarkStart w:id="3991" w:name="_Ref426546701"/>
      <w:bookmarkStart w:id="3992" w:name="_Ref426546720"/>
      <w:bookmarkStart w:id="3993" w:name="_Toc441592855"/>
      <w:r>
        <w:t>DayS</w:t>
      </w:r>
      <w:r w:rsidR="00A36FE5">
        <w:t>im</w:t>
      </w:r>
      <w:bookmarkEnd w:id="3991"/>
      <w:bookmarkEnd w:id="3992"/>
      <w:bookmarkEnd w:id="3993"/>
    </w:p>
    <w:p w14:paraId="7C7E300F" w14:textId="20253A94" w:rsidR="00217D14" w:rsidRDefault="00217D14" w:rsidP="00032A3D">
      <w:pPr>
        <w:pStyle w:val="Heading3"/>
      </w:pPr>
      <w:bookmarkStart w:id="3994" w:name="_Toc441592856"/>
      <w:r>
        <w:t>Microzone Input Preparation</w:t>
      </w:r>
      <w:bookmarkEnd w:id="3994"/>
    </w:p>
    <w:p w14:paraId="4D294016" w14:textId="26ABA0C7" w:rsidR="00217D14" w:rsidRDefault="00217D14" w:rsidP="00217D14">
      <w:pPr>
        <w:pStyle w:val="BodyParagraph"/>
      </w:pPr>
      <w:r>
        <w:t>As described in section 4.4, first, TAZ level household, employment and school enrollment are allocated to microzones using the distribution tool.</w:t>
      </w:r>
    </w:p>
    <w:p w14:paraId="428C73EB" w14:textId="4CA443DF" w:rsidR="00217D14" w:rsidRDefault="00217D14" w:rsidP="00217D14">
      <w:pPr>
        <w:pStyle w:val="BodyParagraph"/>
      </w:pPr>
      <w:r>
        <w:t>The allocation tool requires following four inputs:</w:t>
      </w:r>
    </w:p>
    <w:p w14:paraId="2147D5BD" w14:textId="120C4F77" w:rsidR="00217D14" w:rsidRDefault="00217D14" w:rsidP="00C06976">
      <w:pPr>
        <w:pStyle w:val="BodyParagraph"/>
        <w:numPr>
          <w:ilvl w:val="0"/>
          <w:numId w:val="38"/>
        </w:numPr>
      </w:pPr>
      <w:r>
        <w:lastRenderedPageBreak/>
        <w:t>TAZ file</w:t>
      </w:r>
    </w:p>
    <w:p w14:paraId="5BDF858E" w14:textId="7D8B7A24" w:rsidR="00217D14" w:rsidRDefault="00217D14" w:rsidP="00C06976">
      <w:pPr>
        <w:pStyle w:val="BodyParagraph"/>
        <w:numPr>
          <w:ilvl w:val="0"/>
          <w:numId w:val="38"/>
        </w:numPr>
      </w:pPr>
      <w:r>
        <w:t>Block file</w:t>
      </w:r>
    </w:p>
    <w:p w14:paraId="291386E2" w14:textId="66BFB5D4" w:rsidR="00217D14" w:rsidRDefault="00217D14" w:rsidP="00C06976">
      <w:pPr>
        <w:pStyle w:val="BodyParagraph"/>
        <w:numPr>
          <w:ilvl w:val="0"/>
          <w:numId w:val="38"/>
        </w:numPr>
      </w:pPr>
      <w:r>
        <w:t>TAZ-Block intersect file</w:t>
      </w:r>
    </w:p>
    <w:p w14:paraId="6D2A4DF6" w14:textId="41D2E1B0" w:rsidR="00217D14" w:rsidRDefault="00217D14" w:rsidP="00C06976">
      <w:pPr>
        <w:pStyle w:val="BodyParagraph"/>
        <w:numPr>
          <w:ilvl w:val="0"/>
          <w:numId w:val="38"/>
        </w:numPr>
      </w:pPr>
      <w:r>
        <w:t>School file</w:t>
      </w:r>
    </w:p>
    <w:p w14:paraId="0AFDC99C" w14:textId="77777777" w:rsidR="00217D14" w:rsidRDefault="00217D14" w:rsidP="00217D14">
      <w:pPr>
        <w:pStyle w:val="Heading4"/>
      </w:pPr>
      <w:r>
        <w:t>TAZ File</w:t>
      </w:r>
    </w:p>
    <w:p w14:paraId="4F450E84" w14:textId="5586D7EB" w:rsidR="00217D14" w:rsidRDefault="00217D14" w:rsidP="00217D14">
      <w:pPr>
        <w:pStyle w:val="BodyParagraph"/>
      </w:pPr>
      <w:r>
        <w:t>The TAZ file used as input to the microzone allocation tool contains TAZ-level information control totals of employment by industrial sector, households and enrollment</w:t>
      </w:r>
      <w:r w:rsidR="00D80917">
        <w:t xml:space="preserve"> school type</w:t>
      </w:r>
      <w:r>
        <w:t>, which are disaggregated down to the microzone level.  This TAZ-level information is derived directly the TAZ-level information used as input to the Nashville model system. The file resides here: /ParcelInputs</w:t>
      </w:r>
      <w:bookmarkStart w:id="3995" w:name="_Hlk426723612"/>
      <w:r>
        <w:t>/</w:t>
      </w:r>
      <w:bookmarkStart w:id="3996" w:name="_Hlk426723566"/>
      <w:r w:rsidR="004F4F13">
        <w:t>AllocationTool</w:t>
      </w:r>
      <w:r>
        <w:t>/</w:t>
      </w:r>
      <w:r w:rsidR="004F4F13">
        <w:t>[year]/</w:t>
      </w:r>
      <w:bookmarkEnd w:id="3995"/>
      <w:bookmarkEnd w:id="3996"/>
      <w:r>
        <w:t xml:space="preserve">TAZ_nashville.txt . </w:t>
      </w:r>
      <w:r w:rsidR="00D84AD4">
        <w:fldChar w:fldCharType="begin"/>
      </w:r>
      <w:r w:rsidR="00D84AD4">
        <w:instrText xml:space="preserve"> REF _Ref425945093 \h </w:instrText>
      </w:r>
      <w:r w:rsidR="00D84AD4">
        <w:fldChar w:fldCharType="separate"/>
      </w:r>
      <w:r w:rsidR="00891C1C">
        <w:t xml:space="preserve">Table </w:t>
      </w:r>
      <w:r w:rsidR="00891C1C">
        <w:rPr>
          <w:noProof/>
        </w:rPr>
        <w:t>4</w:t>
      </w:r>
      <w:r w:rsidR="00891C1C">
        <w:t>.</w:t>
      </w:r>
      <w:r w:rsidR="00891C1C">
        <w:rPr>
          <w:noProof/>
        </w:rPr>
        <w:t>3</w:t>
      </w:r>
      <w:r w:rsidR="00D84AD4">
        <w:fldChar w:fldCharType="end"/>
      </w:r>
      <w:r w:rsidR="00D84AD4">
        <w:t xml:space="preserve"> </w:t>
      </w:r>
      <w:r>
        <w:t>details the fields available in the file.</w:t>
      </w:r>
    </w:p>
    <w:p w14:paraId="20750ECE" w14:textId="79F1777F" w:rsidR="00D80917" w:rsidRDefault="00D80917" w:rsidP="00D80917">
      <w:pPr>
        <w:pStyle w:val="Caption"/>
        <w:keepNext/>
      </w:pPr>
      <w:bookmarkStart w:id="3997" w:name="_Ref425945093"/>
      <w:bookmarkStart w:id="3998" w:name="_Toc44159297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w:instrText>
      </w:r>
      <w:r w:rsidR="008F26F5">
        <w:instrText xml:space="preserve">ble \* ARABIC \s 1 </w:instrText>
      </w:r>
      <w:r w:rsidR="008F26F5">
        <w:fldChar w:fldCharType="separate"/>
      </w:r>
      <w:r w:rsidR="00891C1C">
        <w:rPr>
          <w:noProof/>
        </w:rPr>
        <w:t>3</w:t>
      </w:r>
      <w:r w:rsidR="008F26F5">
        <w:rPr>
          <w:noProof/>
        </w:rPr>
        <w:fldChar w:fldCharType="end"/>
      </w:r>
      <w:bookmarkEnd w:id="3997"/>
      <w:r>
        <w:t xml:space="preserve"> </w:t>
      </w:r>
      <w:bookmarkStart w:id="3999" w:name="OLE_LINK98"/>
      <w:bookmarkStart w:id="4000" w:name="OLE_LINK102"/>
      <w:r>
        <w:t>Microzone allocation tool taz input file</w:t>
      </w:r>
      <w:bookmarkEnd w:id="3998"/>
      <w:bookmarkEnd w:id="3999"/>
      <w:bookmarkEnd w:id="4000"/>
    </w:p>
    <w:tbl>
      <w:tblPr>
        <w:tblStyle w:val="Style1"/>
        <w:tblW w:w="5760" w:type="dxa"/>
        <w:tblInd w:w="108" w:type="dxa"/>
        <w:tblLook w:val="04A0" w:firstRow="1" w:lastRow="0" w:firstColumn="1" w:lastColumn="0" w:noHBand="0" w:noVBand="1"/>
      </w:tblPr>
      <w:tblGrid>
        <w:gridCol w:w="1600"/>
        <w:gridCol w:w="4160"/>
      </w:tblGrid>
      <w:tr w:rsidR="00D80917" w:rsidRPr="00D80917" w14:paraId="1FB8E72F" w14:textId="77777777" w:rsidTr="00D80917">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730C0D95" w14:textId="77777777" w:rsidR="00D80917" w:rsidRPr="00D80917" w:rsidRDefault="00D80917" w:rsidP="00D80917">
            <w:pPr>
              <w:spacing w:before="120" w:line="240" w:lineRule="auto"/>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FIELD</w:t>
            </w:r>
          </w:p>
        </w:tc>
        <w:tc>
          <w:tcPr>
            <w:tcW w:w="4160" w:type="dxa"/>
            <w:noWrap/>
            <w:hideMark/>
          </w:tcPr>
          <w:p w14:paraId="3071FB0D" w14:textId="77777777" w:rsidR="00D80917" w:rsidRPr="00D80917" w:rsidRDefault="00D80917" w:rsidP="00D80917">
            <w:pPr>
              <w:spacing w:before="120" w:line="240" w:lineRule="auto"/>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DESCRIPTION</w:t>
            </w:r>
          </w:p>
        </w:tc>
      </w:tr>
      <w:tr w:rsidR="00D80917" w:rsidRPr="00D80917" w14:paraId="0FED6E43" w14:textId="77777777" w:rsidTr="00D80917">
        <w:trPr>
          <w:trHeight w:val="300"/>
        </w:trPr>
        <w:tc>
          <w:tcPr>
            <w:tcW w:w="1600" w:type="dxa"/>
            <w:noWrap/>
            <w:hideMark/>
          </w:tcPr>
          <w:p w14:paraId="1389B82A"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TAZ</w:t>
            </w:r>
          </w:p>
        </w:tc>
        <w:tc>
          <w:tcPr>
            <w:tcW w:w="4160" w:type="dxa"/>
            <w:noWrap/>
            <w:hideMark/>
          </w:tcPr>
          <w:p w14:paraId="256ADEAE"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taz number</w:t>
            </w:r>
          </w:p>
        </w:tc>
      </w:tr>
      <w:tr w:rsidR="00D80917" w:rsidRPr="00D80917" w14:paraId="3D0C6F4C" w14:textId="77777777" w:rsidTr="00D80917">
        <w:trPr>
          <w:trHeight w:val="300"/>
        </w:trPr>
        <w:tc>
          <w:tcPr>
            <w:tcW w:w="1600" w:type="dxa"/>
            <w:noWrap/>
            <w:hideMark/>
          </w:tcPr>
          <w:p w14:paraId="22ABCAE5"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XCOORD</w:t>
            </w:r>
          </w:p>
        </w:tc>
        <w:tc>
          <w:tcPr>
            <w:tcW w:w="4160" w:type="dxa"/>
            <w:noWrap/>
            <w:hideMark/>
          </w:tcPr>
          <w:p w14:paraId="339382C4"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X coordinate of taz centroid – state plane feet</w:t>
            </w:r>
          </w:p>
        </w:tc>
      </w:tr>
      <w:tr w:rsidR="00D80917" w:rsidRPr="00D80917" w14:paraId="727568AD" w14:textId="77777777" w:rsidTr="00D80917">
        <w:trPr>
          <w:trHeight w:val="300"/>
        </w:trPr>
        <w:tc>
          <w:tcPr>
            <w:tcW w:w="1600" w:type="dxa"/>
            <w:noWrap/>
            <w:hideMark/>
          </w:tcPr>
          <w:p w14:paraId="21168523"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YCOORD</w:t>
            </w:r>
          </w:p>
        </w:tc>
        <w:tc>
          <w:tcPr>
            <w:tcW w:w="4160" w:type="dxa"/>
            <w:noWrap/>
            <w:hideMark/>
          </w:tcPr>
          <w:p w14:paraId="77FE50F9"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Y coordinate of taz centroid – state plane feet</w:t>
            </w:r>
          </w:p>
        </w:tc>
      </w:tr>
      <w:tr w:rsidR="00D80917" w:rsidRPr="00D80917" w14:paraId="1ABC6040" w14:textId="77777777" w:rsidTr="00D80917">
        <w:trPr>
          <w:trHeight w:val="300"/>
        </w:trPr>
        <w:tc>
          <w:tcPr>
            <w:tcW w:w="1600" w:type="dxa"/>
            <w:noWrap/>
            <w:hideMark/>
          </w:tcPr>
          <w:p w14:paraId="1D3D9761"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AREA</w:t>
            </w:r>
          </w:p>
        </w:tc>
        <w:tc>
          <w:tcPr>
            <w:tcW w:w="4160" w:type="dxa"/>
            <w:noWrap/>
            <w:hideMark/>
          </w:tcPr>
          <w:p w14:paraId="5EE538AE"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taz area – square feet</w:t>
            </w:r>
          </w:p>
        </w:tc>
      </w:tr>
      <w:tr w:rsidR="00D80917" w:rsidRPr="00D80917" w14:paraId="24B97676" w14:textId="77777777" w:rsidTr="00D80917">
        <w:trPr>
          <w:trHeight w:val="300"/>
        </w:trPr>
        <w:tc>
          <w:tcPr>
            <w:tcW w:w="1600" w:type="dxa"/>
            <w:noWrap/>
            <w:hideMark/>
          </w:tcPr>
          <w:p w14:paraId="47C54673"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HH10</w:t>
            </w:r>
          </w:p>
        </w:tc>
        <w:tc>
          <w:tcPr>
            <w:tcW w:w="4160" w:type="dxa"/>
            <w:noWrap/>
            <w:hideMark/>
          </w:tcPr>
          <w:p w14:paraId="762C8363"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4001" w:name="OLE_LINK26"/>
            <w:r w:rsidRPr="00D80917">
              <w:rPr>
                <w:rFonts w:asciiTheme="majorHAnsi" w:hAnsiTheme="majorHAnsi" w:cstheme="majorHAnsi"/>
                <w:color w:val="000000"/>
                <w:sz w:val="18"/>
                <w:szCs w:val="18"/>
              </w:rPr>
              <w:t>households in taz</w:t>
            </w:r>
            <w:bookmarkEnd w:id="4001"/>
          </w:p>
        </w:tc>
      </w:tr>
      <w:tr w:rsidR="00D80917" w:rsidRPr="00D80917" w14:paraId="70C4389F" w14:textId="77777777" w:rsidTr="00D80917">
        <w:trPr>
          <w:trHeight w:val="300"/>
        </w:trPr>
        <w:tc>
          <w:tcPr>
            <w:tcW w:w="1600" w:type="dxa"/>
            <w:noWrap/>
            <w:hideMark/>
          </w:tcPr>
          <w:p w14:paraId="7A024C54"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EMP_ARG</w:t>
            </w:r>
          </w:p>
        </w:tc>
        <w:tc>
          <w:tcPr>
            <w:tcW w:w="4160" w:type="dxa"/>
            <w:noWrap/>
            <w:hideMark/>
          </w:tcPr>
          <w:p w14:paraId="45372CF3"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4002" w:name="OLE_LINK16"/>
            <w:r w:rsidRPr="00D80917">
              <w:rPr>
                <w:rFonts w:asciiTheme="majorHAnsi" w:hAnsiTheme="majorHAnsi" w:cstheme="majorHAnsi"/>
                <w:color w:val="000000"/>
                <w:sz w:val="18"/>
                <w:szCs w:val="18"/>
              </w:rPr>
              <w:t>agriculture employment in taz</w:t>
            </w:r>
            <w:bookmarkEnd w:id="4002"/>
          </w:p>
        </w:tc>
      </w:tr>
      <w:tr w:rsidR="00D80917" w:rsidRPr="00D80917" w14:paraId="530A57A6" w14:textId="77777777" w:rsidTr="00D80917">
        <w:trPr>
          <w:trHeight w:val="300"/>
        </w:trPr>
        <w:tc>
          <w:tcPr>
            <w:tcW w:w="1600" w:type="dxa"/>
            <w:noWrap/>
            <w:hideMark/>
          </w:tcPr>
          <w:p w14:paraId="32BD1D81"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EMP_MANU</w:t>
            </w:r>
          </w:p>
        </w:tc>
        <w:tc>
          <w:tcPr>
            <w:tcW w:w="4160" w:type="dxa"/>
            <w:noWrap/>
            <w:hideMark/>
          </w:tcPr>
          <w:p w14:paraId="1C21AD84"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4003" w:name="OLE_LINK17"/>
            <w:bookmarkStart w:id="4004" w:name="OLE_LINK18"/>
            <w:r w:rsidRPr="00D80917">
              <w:rPr>
                <w:rFonts w:asciiTheme="majorHAnsi" w:hAnsiTheme="majorHAnsi" w:cstheme="majorHAnsi"/>
                <w:color w:val="000000"/>
                <w:sz w:val="18"/>
                <w:szCs w:val="18"/>
              </w:rPr>
              <w:t>manufacturing employment in taz</w:t>
            </w:r>
            <w:bookmarkEnd w:id="4003"/>
            <w:bookmarkEnd w:id="4004"/>
          </w:p>
        </w:tc>
      </w:tr>
      <w:tr w:rsidR="00D80917" w:rsidRPr="00D80917" w14:paraId="53D24A77" w14:textId="77777777" w:rsidTr="00D80917">
        <w:trPr>
          <w:trHeight w:val="300"/>
        </w:trPr>
        <w:tc>
          <w:tcPr>
            <w:tcW w:w="1600" w:type="dxa"/>
            <w:noWrap/>
            <w:hideMark/>
          </w:tcPr>
          <w:p w14:paraId="4ED16C12"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EMP_TRANS</w:t>
            </w:r>
          </w:p>
        </w:tc>
        <w:tc>
          <w:tcPr>
            <w:tcW w:w="4160" w:type="dxa"/>
            <w:noWrap/>
            <w:hideMark/>
          </w:tcPr>
          <w:p w14:paraId="532BD68A"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4005" w:name="OLE_LINK19"/>
            <w:r w:rsidRPr="00D80917">
              <w:rPr>
                <w:rFonts w:asciiTheme="majorHAnsi" w:hAnsiTheme="majorHAnsi" w:cstheme="majorHAnsi"/>
                <w:color w:val="000000"/>
                <w:sz w:val="18"/>
                <w:szCs w:val="18"/>
              </w:rPr>
              <w:t>transport employment in taz</w:t>
            </w:r>
            <w:bookmarkEnd w:id="4005"/>
          </w:p>
        </w:tc>
      </w:tr>
      <w:tr w:rsidR="00D80917" w:rsidRPr="00D80917" w14:paraId="5E10EDA1" w14:textId="77777777" w:rsidTr="00D80917">
        <w:trPr>
          <w:trHeight w:val="300"/>
        </w:trPr>
        <w:tc>
          <w:tcPr>
            <w:tcW w:w="1600" w:type="dxa"/>
            <w:noWrap/>
            <w:hideMark/>
          </w:tcPr>
          <w:p w14:paraId="457FAB5F"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EMP_RET</w:t>
            </w:r>
          </w:p>
        </w:tc>
        <w:tc>
          <w:tcPr>
            <w:tcW w:w="4160" w:type="dxa"/>
            <w:noWrap/>
            <w:hideMark/>
          </w:tcPr>
          <w:p w14:paraId="4DDE23D1"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4006" w:name="OLE_LINK20"/>
            <w:bookmarkStart w:id="4007" w:name="OLE_LINK21"/>
            <w:r w:rsidRPr="00D80917">
              <w:rPr>
                <w:rFonts w:asciiTheme="majorHAnsi" w:hAnsiTheme="majorHAnsi" w:cstheme="majorHAnsi"/>
                <w:color w:val="000000"/>
                <w:sz w:val="18"/>
                <w:szCs w:val="18"/>
              </w:rPr>
              <w:t>retail employment in taz</w:t>
            </w:r>
            <w:bookmarkEnd w:id="4006"/>
            <w:bookmarkEnd w:id="4007"/>
          </w:p>
        </w:tc>
      </w:tr>
      <w:tr w:rsidR="00D80917" w:rsidRPr="00D80917" w14:paraId="537036D4" w14:textId="77777777" w:rsidTr="00D80917">
        <w:trPr>
          <w:trHeight w:val="300"/>
        </w:trPr>
        <w:tc>
          <w:tcPr>
            <w:tcW w:w="1600" w:type="dxa"/>
            <w:noWrap/>
            <w:hideMark/>
          </w:tcPr>
          <w:p w14:paraId="4A79181F"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EMP_OFFICE</w:t>
            </w:r>
          </w:p>
        </w:tc>
        <w:tc>
          <w:tcPr>
            <w:tcW w:w="4160" w:type="dxa"/>
            <w:noWrap/>
            <w:hideMark/>
          </w:tcPr>
          <w:p w14:paraId="229F46EA"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4008" w:name="OLE_LINK22"/>
            <w:r w:rsidRPr="00D80917">
              <w:rPr>
                <w:rFonts w:asciiTheme="majorHAnsi" w:hAnsiTheme="majorHAnsi" w:cstheme="majorHAnsi"/>
                <w:color w:val="000000"/>
                <w:sz w:val="18"/>
                <w:szCs w:val="18"/>
              </w:rPr>
              <w:t>office employment in taz</w:t>
            </w:r>
            <w:bookmarkEnd w:id="4008"/>
          </w:p>
        </w:tc>
      </w:tr>
      <w:tr w:rsidR="00D80917" w:rsidRPr="00D80917" w14:paraId="4A4D43C8" w14:textId="77777777" w:rsidTr="00D80917">
        <w:trPr>
          <w:trHeight w:val="300"/>
        </w:trPr>
        <w:tc>
          <w:tcPr>
            <w:tcW w:w="1600" w:type="dxa"/>
            <w:noWrap/>
            <w:hideMark/>
          </w:tcPr>
          <w:p w14:paraId="12F44939"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EMP10</w:t>
            </w:r>
          </w:p>
        </w:tc>
        <w:tc>
          <w:tcPr>
            <w:tcW w:w="4160" w:type="dxa"/>
            <w:noWrap/>
            <w:hideMark/>
          </w:tcPr>
          <w:p w14:paraId="40A9B9E4"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4009" w:name="OLE_LINK23"/>
            <w:bookmarkStart w:id="4010" w:name="OLE_LINK24"/>
            <w:r w:rsidRPr="00D80917">
              <w:rPr>
                <w:rFonts w:asciiTheme="majorHAnsi" w:hAnsiTheme="majorHAnsi" w:cstheme="majorHAnsi"/>
                <w:color w:val="000000"/>
                <w:sz w:val="18"/>
                <w:szCs w:val="18"/>
              </w:rPr>
              <w:t>total employment in taz</w:t>
            </w:r>
            <w:bookmarkEnd w:id="4009"/>
            <w:bookmarkEnd w:id="4010"/>
          </w:p>
        </w:tc>
      </w:tr>
    </w:tbl>
    <w:p w14:paraId="367581A5" w14:textId="77777777" w:rsidR="00D80917" w:rsidRPr="00D80917" w:rsidRDefault="00D80917" w:rsidP="00D80917">
      <w:pPr>
        <w:pStyle w:val="Heading4"/>
      </w:pPr>
      <w:r w:rsidRPr="00D80917">
        <w:t>Block File</w:t>
      </w:r>
    </w:p>
    <w:p w14:paraId="64D5378F" w14:textId="311625EB" w:rsidR="00217D14" w:rsidRPr="00D80917" w:rsidRDefault="00D80917" w:rsidP="00D80917">
      <w:pPr>
        <w:pStyle w:val="BodyParagraph"/>
      </w:pPr>
      <w:r w:rsidRPr="00D80917">
        <w:t xml:space="preserve">The block file used as input to the microzone distribution tool contains key information describing employment by sector and households, which are used to inform the disaggregation of the TAZ-level controls.  There are two primary sources for this block–level information:  </w:t>
      </w:r>
      <w:r>
        <w:t xml:space="preserve">Household information </w:t>
      </w:r>
      <w:r w:rsidRPr="00D80917">
        <w:t>the US Census Bureau’s Am</w:t>
      </w:r>
      <w:r>
        <w:t>erican Community Survey, while information on employment by industrial sector is derived from</w:t>
      </w:r>
      <w:r w:rsidRPr="00D80917">
        <w:t xml:space="preserve"> US Census Bureau’s Local Employment Dynamics database.  The file resides here: </w:t>
      </w:r>
      <w:r w:rsidRPr="00D80917">
        <w:lastRenderedPageBreak/>
        <w:t>/ParcelInputs/</w:t>
      </w:r>
      <w:r w:rsidR="004F4F13">
        <w:t>AllocationTool/[year]/</w:t>
      </w:r>
      <w:r w:rsidRPr="00D80917">
        <w:t>BL</w:t>
      </w:r>
      <w:r>
        <w:t xml:space="preserve">OCKS_SE_nashville.dat. </w:t>
      </w:r>
      <w:r>
        <w:fldChar w:fldCharType="begin"/>
      </w:r>
      <w:r>
        <w:instrText xml:space="preserve"> REF _Ref409346542 \h </w:instrText>
      </w:r>
      <w:r>
        <w:fldChar w:fldCharType="separate"/>
      </w:r>
      <w:r w:rsidR="00891C1C">
        <w:t xml:space="preserve">Table </w:t>
      </w:r>
      <w:r w:rsidR="00891C1C">
        <w:rPr>
          <w:noProof/>
        </w:rPr>
        <w:t>4</w:t>
      </w:r>
      <w:r w:rsidR="00891C1C">
        <w:t>.</w:t>
      </w:r>
      <w:r w:rsidR="00891C1C">
        <w:rPr>
          <w:noProof/>
        </w:rPr>
        <w:t>4</w:t>
      </w:r>
      <w:r>
        <w:fldChar w:fldCharType="end"/>
      </w:r>
      <w:r w:rsidRPr="00D80917">
        <w:t xml:space="preserve"> summarizes the contents of the block file.</w:t>
      </w:r>
    </w:p>
    <w:p w14:paraId="4EB78B0C" w14:textId="08CF0658" w:rsidR="00D80917" w:rsidRDefault="00D80917" w:rsidP="00D80917">
      <w:pPr>
        <w:pStyle w:val="Caption"/>
        <w:keepNext/>
      </w:pPr>
      <w:bookmarkStart w:id="4011" w:name="_Ref409346542"/>
      <w:bookmarkStart w:id="4012" w:name="_Toc441592973"/>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w:t>
      </w:r>
      <w:r w:rsidR="008F26F5">
        <w:rPr>
          <w:noProof/>
        </w:rPr>
        <w:fldChar w:fldCharType="end"/>
      </w:r>
      <w:bookmarkEnd w:id="4011"/>
      <w:r>
        <w:t xml:space="preserve"> Microzone allocation tool Block input file</w:t>
      </w:r>
      <w:bookmarkEnd w:id="4012"/>
    </w:p>
    <w:tbl>
      <w:tblPr>
        <w:tblStyle w:val="Style1"/>
        <w:tblpPr w:leftFromText="180" w:rightFromText="180" w:vertAnchor="text" w:tblpY="1"/>
        <w:tblW w:w="7560" w:type="dxa"/>
        <w:tblLook w:val="04A0" w:firstRow="1" w:lastRow="0" w:firstColumn="1" w:lastColumn="0" w:noHBand="0" w:noVBand="1"/>
      </w:tblPr>
      <w:tblGrid>
        <w:gridCol w:w="1600"/>
        <w:gridCol w:w="5960"/>
      </w:tblGrid>
      <w:tr w:rsidR="00D80917" w:rsidRPr="00D80917" w14:paraId="4E6DC987" w14:textId="77777777" w:rsidTr="00D80917">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52F7657D" w14:textId="77777777" w:rsidR="00D80917" w:rsidRPr="00D80917" w:rsidRDefault="00D80917" w:rsidP="00D80917">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FIELD</w:t>
            </w:r>
          </w:p>
        </w:tc>
        <w:tc>
          <w:tcPr>
            <w:tcW w:w="5960" w:type="dxa"/>
            <w:noWrap/>
            <w:hideMark/>
          </w:tcPr>
          <w:p w14:paraId="77FD608C" w14:textId="77777777" w:rsidR="00D80917" w:rsidRPr="00D80917" w:rsidRDefault="00D80917" w:rsidP="00D80917">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DESCRIPTION</w:t>
            </w:r>
          </w:p>
        </w:tc>
      </w:tr>
      <w:tr w:rsidR="00D80917" w:rsidRPr="00D80917" w14:paraId="6A2C1D5B" w14:textId="77777777" w:rsidTr="00D80917">
        <w:trPr>
          <w:trHeight w:val="300"/>
        </w:trPr>
        <w:tc>
          <w:tcPr>
            <w:tcW w:w="1600" w:type="dxa"/>
            <w:noWrap/>
            <w:hideMark/>
          </w:tcPr>
          <w:p w14:paraId="64D924D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blockid10</w:t>
            </w:r>
          </w:p>
        </w:tc>
        <w:tc>
          <w:tcPr>
            <w:tcW w:w="5960" w:type="dxa"/>
            <w:noWrap/>
            <w:hideMark/>
          </w:tcPr>
          <w:p w14:paraId="796671E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Block id number</w:t>
            </w:r>
          </w:p>
        </w:tc>
      </w:tr>
      <w:tr w:rsidR="00D80917" w:rsidRPr="00D80917" w14:paraId="5B8F7576" w14:textId="77777777" w:rsidTr="00D80917">
        <w:trPr>
          <w:trHeight w:val="300"/>
        </w:trPr>
        <w:tc>
          <w:tcPr>
            <w:tcW w:w="1600" w:type="dxa"/>
            <w:noWrap/>
            <w:hideMark/>
          </w:tcPr>
          <w:p w14:paraId="396F0AB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xcoord</w:t>
            </w:r>
          </w:p>
        </w:tc>
        <w:tc>
          <w:tcPr>
            <w:tcW w:w="5960" w:type="dxa"/>
            <w:noWrap/>
            <w:hideMark/>
          </w:tcPr>
          <w:p w14:paraId="73FA11F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X coordinate of block centroid – state plane feet</w:t>
            </w:r>
          </w:p>
        </w:tc>
      </w:tr>
      <w:tr w:rsidR="00D80917" w:rsidRPr="00D80917" w14:paraId="01A476D7" w14:textId="77777777" w:rsidTr="00D80917">
        <w:trPr>
          <w:trHeight w:val="300"/>
        </w:trPr>
        <w:tc>
          <w:tcPr>
            <w:tcW w:w="1600" w:type="dxa"/>
            <w:noWrap/>
            <w:hideMark/>
          </w:tcPr>
          <w:p w14:paraId="299A1625"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ycoord</w:t>
            </w:r>
          </w:p>
        </w:tc>
        <w:tc>
          <w:tcPr>
            <w:tcW w:w="5960" w:type="dxa"/>
            <w:noWrap/>
            <w:hideMark/>
          </w:tcPr>
          <w:p w14:paraId="175060F6"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Y coordinate of block centroid – state plane feet</w:t>
            </w:r>
          </w:p>
        </w:tc>
      </w:tr>
      <w:tr w:rsidR="00D80917" w:rsidRPr="00D80917" w14:paraId="006D4B8C" w14:textId="77777777" w:rsidTr="00D80917">
        <w:trPr>
          <w:trHeight w:val="300"/>
        </w:trPr>
        <w:tc>
          <w:tcPr>
            <w:tcW w:w="1600" w:type="dxa"/>
            <w:noWrap/>
            <w:hideMark/>
          </w:tcPr>
          <w:p w14:paraId="1D6FD5CC"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SQFT</w:t>
            </w:r>
          </w:p>
        </w:tc>
        <w:tc>
          <w:tcPr>
            <w:tcW w:w="5960" w:type="dxa"/>
            <w:noWrap/>
            <w:hideMark/>
          </w:tcPr>
          <w:p w14:paraId="6669B5B8"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block area – square feet</w:t>
            </w:r>
          </w:p>
        </w:tc>
      </w:tr>
      <w:tr w:rsidR="00D80917" w:rsidRPr="00D80917" w14:paraId="2A64877E" w14:textId="77777777" w:rsidTr="00D80917">
        <w:trPr>
          <w:trHeight w:val="300"/>
        </w:trPr>
        <w:tc>
          <w:tcPr>
            <w:tcW w:w="1600" w:type="dxa"/>
            <w:noWrap/>
            <w:hideMark/>
          </w:tcPr>
          <w:p w14:paraId="7BF7E0AB"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IFE002</w:t>
            </w:r>
          </w:p>
        </w:tc>
        <w:tc>
          <w:tcPr>
            <w:tcW w:w="5960" w:type="dxa"/>
            <w:noWrap/>
            <w:hideMark/>
          </w:tcPr>
          <w:p w14:paraId="6F7303C5"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households in block</w:t>
            </w:r>
          </w:p>
        </w:tc>
      </w:tr>
      <w:tr w:rsidR="00D80917" w:rsidRPr="00D80917" w14:paraId="7C9AA3E6" w14:textId="77777777" w:rsidTr="00D80917">
        <w:trPr>
          <w:trHeight w:val="300"/>
        </w:trPr>
        <w:tc>
          <w:tcPr>
            <w:tcW w:w="1600" w:type="dxa"/>
            <w:noWrap/>
            <w:hideMark/>
          </w:tcPr>
          <w:p w14:paraId="6DAEA80A"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CNS01</w:t>
            </w:r>
          </w:p>
        </w:tc>
        <w:tc>
          <w:tcPr>
            <w:tcW w:w="5960" w:type="dxa"/>
            <w:noWrap/>
          </w:tcPr>
          <w:p w14:paraId="60717B78"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11 (agriculture, forestry, fishing, and hunting)</w:t>
            </w:r>
          </w:p>
        </w:tc>
      </w:tr>
      <w:tr w:rsidR="00D80917" w:rsidRPr="00D80917" w14:paraId="415EDEAC" w14:textId="77777777" w:rsidTr="00D80917">
        <w:trPr>
          <w:trHeight w:val="300"/>
        </w:trPr>
        <w:tc>
          <w:tcPr>
            <w:tcW w:w="1600" w:type="dxa"/>
            <w:noWrap/>
            <w:hideMark/>
          </w:tcPr>
          <w:p w14:paraId="538EB1AE"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CNS02</w:t>
            </w:r>
          </w:p>
        </w:tc>
        <w:tc>
          <w:tcPr>
            <w:tcW w:w="5960" w:type="dxa"/>
            <w:noWrap/>
          </w:tcPr>
          <w:p w14:paraId="2443354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21 (mining, quarrying, and oil and gas extraction)</w:t>
            </w:r>
          </w:p>
        </w:tc>
      </w:tr>
      <w:tr w:rsidR="00D80917" w:rsidRPr="00D80917" w14:paraId="1F7C16B3" w14:textId="77777777" w:rsidTr="00D80917">
        <w:trPr>
          <w:trHeight w:val="300"/>
        </w:trPr>
        <w:tc>
          <w:tcPr>
            <w:tcW w:w="1600" w:type="dxa"/>
            <w:noWrap/>
            <w:hideMark/>
          </w:tcPr>
          <w:p w14:paraId="6F91411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CNS03</w:t>
            </w:r>
          </w:p>
        </w:tc>
        <w:tc>
          <w:tcPr>
            <w:tcW w:w="5960" w:type="dxa"/>
            <w:noWrap/>
          </w:tcPr>
          <w:p w14:paraId="327A78E1"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22 (utilities)</w:t>
            </w:r>
          </w:p>
        </w:tc>
      </w:tr>
      <w:tr w:rsidR="00D80917" w:rsidRPr="00D80917" w14:paraId="69F2B877" w14:textId="77777777" w:rsidTr="00D80917">
        <w:trPr>
          <w:trHeight w:val="300"/>
        </w:trPr>
        <w:tc>
          <w:tcPr>
            <w:tcW w:w="1600" w:type="dxa"/>
            <w:noWrap/>
            <w:hideMark/>
          </w:tcPr>
          <w:p w14:paraId="767F8506"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CNS04</w:t>
            </w:r>
          </w:p>
        </w:tc>
        <w:tc>
          <w:tcPr>
            <w:tcW w:w="5960" w:type="dxa"/>
            <w:noWrap/>
          </w:tcPr>
          <w:p w14:paraId="151F39A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23 (construction)</w:t>
            </w:r>
          </w:p>
        </w:tc>
      </w:tr>
      <w:tr w:rsidR="00D80917" w:rsidRPr="00D80917" w14:paraId="057E80FB" w14:textId="77777777" w:rsidTr="00D80917">
        <w:trPr>
          <w:trHeight w:val="300"/>
        </w:trPr>
        <w:tc>
          <w:tcPr>
            <w:tcW w:w="1600" w:type="dxa"/>
            <w:noWrap/>
            <w:hideMark/>
          </w:tcPr>
          <w:p w14:paraId="1F9BAB69"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CNS05</w:t>
            </w:r>
          </w:p>
        </w:tc>
        <w:tc>
          <w:tcPr>
            <w:tcW w:w="5960" w:type="dxa"/>
            <w:noWrap/>
          </w:tcPr>
          <w:p w14:paraId="320BB07D"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31-33 (manufacturing)</w:t>
            </w:r>
          </w:p>
        </w:tc>
      </w:tr>
      <w:tr w:rsidR="00D80917" w:rsidRPr="00D80917" w14:paraId="6181FA4A" w14:textId="77777777" w:rsidTr="00D80917">
        <w:trPr>
          <w:trHeight w:val="300"/>
        </w:trPr>
        <w:tc>
          <w:tcPr>
            <w:tcW w:w="1600" w:type="dxa"/>
            <w:noWrap/>
            <w:hideMark/>
          </w:tcPr>
          <w:p w14:paraId="6126E14B"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CNS06</w:t>
            </w:r>
          </w:p>
        </w:tc>
        <w:tc>
          <w:tcPr>
            <w:tcW w:w="5960" w:type="dxa"/>
            <w:noWrap/>
          </w:tcPr>
          <w:p w14:paraId="2B9DD85C"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42 (wholesale trade)</w:t>
            </w:r>
          </w:p>
        </w:tc>
      </w:tr>
      <w:tr w:rsidR="00D80917" w:rsidRPr="00D80917" w14:paraId="541342B1" w14:textId="77777777" w:rsidTr="00D80917">
        <w:trPr>
          <w:trHeight w:val="300"/>
        </w:trPr>
        <w:tc>
          <w:tcPr>
            <w:tcW w:w="1600" w:type="dxa"/>
            <w:noWrap/>
            <w:hideMark/>
          </w:tcPr>
          <w:p w14:paraId="526BE3EA"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CNS07</w:t>
            </w:r>
          </w:p>
        </w:tc>
        <w:tc>
          <w:tcPr>
            <w:tcW w:w="5960" w:type="dxa"/>
            <w:noWrap/>
          </w:tcPr>
          <w:p w14:paraId="10136B9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44-45 (retail trade)</w:t>
            </w:r>
          </w:p>
        </w:tc>
      </w:tr>
      <w:tr w:rsidR="00D80917" w:rsidRPr="00D80917" w14:paraId="69D2DDD4" w14:textId="77777777" w:rsidTr="00D80917">
        <w:trPr>
          <w:trHeight w:val="300"/>
        </w:trPr>
        <w:tc>
          <w:tcPr>
            <w:tcW w:w="1600" w:type="dxa"/>
            <w:noWrap/>
            <w:hideMark/>
          </w:tcPr>
          <w:p w14:paraId="01F25B0B"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CNS08</w:t>
            </w:r>
          </w:p>
        </w:tc>
        <w:tc>
          <w:tcPr>
            <w:tcW w:w="5960" w:type="dxa"/>
            <w:noWrap/>
          </w:tcPr>
          <w:p w14:paraId="499B673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48-49 (transportation and warehousing)</w:t>
            </w:r>
          </w:p>
        </w:tc>
      </w:tr>
      <w:tr w:rsidR="00D80917" w:rsidRPr="00D80917" w14:paraId="309FF7A5" w14:textId="77777777" w:rsidTr="00D80917">
        <w:trPr>
          <w:trHeight w:val="300"/>
        </w:trPr>
        <w:tc>
          <w:tcPr>
            <w:tcW w:w="1600" w:type="dxa"/>
            <w:noWrap/>
            <w:hideMark/>
          </w:tcPr>
          <w:p w14:paraId="5994F7BD"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CNS09</w:t>
            </w:r>
          </w:p>
        </w:tc>
        <w:tc>
          <w:tcPr>
            <w:tcW w:w="5960" w:type="dxa"/>
            <w:noWrap/>
          </w:tcPr>
          <w:p w14:paraId="42F0F2D0"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51 (information)</w:t>
            </w:r>
          </w:p>
        </w:tc>
      </w:tr>
      <w:tr w:rsidR="00D80917" w:rsidRPr="00D80917" w14:paraId="4D04D6EA" w14:textId="77777777" w:rsidTr="00D80917">
        <w:trPr>
          <w:trHeight w:val="300"/>
        </w:trPr>
        <w:tc>
          <w:tcPr>
            <w:tcW w:w="1600" w:type="dxa"/>
            <w:noWrap/>
            <w:hideMark/>
          </w:tcPr>
          <w:p w14:paraId="03EC45DE"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CNS10</w:t>
            </w:r>
          </w:p>
        </w:tc>
        <w:tc>
          <w:tcPr>
            <w:tcW w:w="5960" w:type="dxa"/>
            <w:noWrap/>
          </w:tcPr>
          <w:p w14:paraId="1A410FB8"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52 (finance and insurance)</w:t>
            </w:r>
          </w:p>
        </w:tc>
      </w:tr>
      <w:tr w:rsidR="00D80917" w:rsidRPr="00D80917" w14:paraId="3562AA4C" w14:textId="77777777" w:rsidTr="00D80917">
        <w:trPr>
          <w:trHeight w:val="300"/>
        </w:trPr>
        <w:tc>
          <w:tcPr>
            <w:tcW w:w="1600" w:type="dxa"/>
            <w:noWrap/>
          </w:tcPr>
          <w:p w14:paraId="4DB5BD60"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CNS11</w:t>
            </w:r>
          </w:p>
        </w:tc>
        <w:tc>
          <w:tcPr>
            <w:tcW w:w="5960" w:type="dxa"/>
            <w:noWrap/>
          </w:tcPr>
          <w:p w14:paraId="502EFB11"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53 (real estate and rental and leasing)</w:t>
            </w:r>
          </w:p>
        </w:tc>
      </w:tr>
      <w:tr w:rsidR="00D80917" w:rsidRPr="00D80917" w14:paraId="107A3E44" w14:textId="77777777" w:rsidTr="00D80917">
        <w:trPr>
          <w:trHeight w:val="300"/>
        </w:trPr>
        <w:tc>
          <w:tcPr>
            <w:tcW w:w="1600" w:type="dxa"/>
            <w:noWrap/>
          </w:tcPr>
          <w:p w14:paraId="252BE766"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CNS12</w:t>
            </w:r>
          </w:p>
        </w:tc>
        <w:tc>
          <w:tcPr>
            <w:tcW w:w="5960" w:type="dxa"/>
            <w:noWrap/>
          </w:tcPr>
          <w:p w14:paraId="2058F9F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54 (professional, scientific, and technical services)</w:t>
            </w:r>
          </w:p>
        </w:tc>
      </w:tr>
      <w:tr w:rsidR="00D80917" w:rsidRPr="00D80917" w14:paraId="21A00181" w14:textId="77777777" w:rsidTr="00D80917">
        <w:trPr>
          <w:trHeight w:val="300"/>
        </w:trPr>
        <w:tc>
          <w:tcPr>
            <w:tcW w:w="1600" w:type="dxa"/>
            <w:noWrap/>
          </w:tcPr>
          <w:p w14:paraId="3CB37FC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CNS13</w:t>
            </w:r>
          </w:p>
        </w:tc>
        <w:tc>
          <w:tcPr>
            <w:tcW w:w="5960" w:type="dxa"/>
            <w:noWrap/>
          </w:tcPr>
          <w:p w14:paraId="4D39132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55 (management of companies and enterprise)</w:t>
            </w:r>
          </w:p>
        </w:tc>
      </w:tr>
      <w:tr w:rsidR="00D80917" w:rsidRPr="00D80917" w14:paraId="1DBE4EA6" w14:textId="77777777" w:rsidTr="00D80917">
        <w:trPr>
          <w:trHeight w:val="300"/>
        </w:trPr>
        <w:tc>
          <w:tcPr>
            <w:tcW w:w="1600" w:type="dxa"/>
            <w:noWrap/>
          </w:tcPr>
          <w:p w14:paraId="126678E6"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CNS14</w:t>
            </w:r>
          </w:p>
        </w:tc>
        <w:tc>
          <w:tcPr>
            <w:tcW w:w="5960" w:type="dxa"/>
            <w:noWrap/>
          </w:tcPr>
          <w:p w14:paraId="0038CA8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56 (administrative and support and waste management and remediation services)</w:t>
            </w:r>
          </w:p>
        </w:tc>
      </w:tr>
      <w:tr w:rsidR="00D80917" w:rsidRPr="00D80917" w14:paraId="631FC84C" w14:textId="77777777" w:rsidTr="00D80917">
        <w:trPr>
          <w:trHeight w:val="300"/>
        </w:trPr>
        <w:tc>
          <w:tcPr>
            <w:tcW w:w="1600" w:type="dxa"/>
            <w:noWrap/>
          </w:tcPr>
          <w:p w14:paraId="28DBF339"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CNS15</w:t>
            </w:r>
          </w:p>
        </w:tc>
        <w:tc>
          <w:tcPr>
            <w:tcW w:w="5960" w:type="dxa"/>
            <w:noWrap/>
          </w:tcPr>
          <w:p w14:paraId="190EAD6C"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61 (educational services)</w:t>
            </w:r>
          </w:p>
        </w:tc>
      </w:tr>
      <w:tr w:rsidR="00D80917" w:rsidRPr="00D80917" w14:paraId="7988B837" w14:textId="77777777" w:rsidTr="00D80917">
        <w:trPr>
          <w:trHeight w:val="300"/>
        </w:trPr>
        <w:tc>
          <w:tcPr>
            <w:tcW w:w="1600" w:type="dxa"/>
            <w:noWrap/>
          </w:tcPr>
          <w:p w14:paraId="5553F110"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CNS16</w:t>
            </w:r>
          </w:p>
        </w:tc>
        <w:tc>
          <w:tcPr>
            <w:tcW w:w="5960" w:type="dxa"/>
            <w:noWrap/>
          </w:tcPr>
          <w:p w14:paraId="1053CA68"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62 (health care and social assistance)</w:t>
            </w:r>
          </w:p>
        </w:tc>
      </w:tr>
      <w:tr w:rsidR="00D80917" w:rsidRPr="00D80917" w14:paraId="759F36D6" w14:textId="77777777" w:rsidTr="00D80917">
        <w:trPr>
          <w:trHeight w:val="300"/>
        </w:trPr>
        <w:tc>
          <w:tcPr>
            <w:tcW w:w="1600" w:type="dxa"/>
            <w:noWrap/>
          </w:tcPr>
          <w:p w14:paraId="0D101E4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CNS17</w:t>
            </w:r>
          </w:p>
        </w:tc>
        <w:tc>
          <w:tcPr>
            <w:tcW w:w="5960" w:type="dxa"/>
            <w:noWrap/>
          </w:tcPr>
          <w:p w14:paraId="3E664CDB"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71 (arts, entertainment, and recreation)</w:t>
            </w:r>
          </w:p>
        </w:tc>
      </w:tr>
      <w:tr w:rsidR="00D80917" w:rsidRPr="00D80917" w14:paraId="5A44F3BA" w14:textId="77777777" w:rsidTr="00D80917">
        <w:trPr>
          <w:trHeight w:val="300"/>
        </w:trPr>
        <w:tc>
          <w:tcPr>
            <w:tcW w:w="1600" w:type="dxa"/>
            <w:noWrap/>
          </w:tcPr>
          <w:p w14:paraId="7807A24E"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CNS18</w:t>
            </w:r>
          </w:p>
        </w:tc>
        <w:tc>
          <w:tcPr>
            <w:tcW w:w="5960" w:type="dxa"/>
            <w:noWrap/>
          </w:tcPr>
          <w:p w14:paraId="57EA803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72 (accommodation and food services)</w:t>
            </w:r>
          </w:p>
        </w:tc>
      </w:tr>
      <w:tr w:rsidR="00D80917" w:rsidRPr="00D80917" w14:paraId="3B6526A5" w14:textId="77777777" w:rsidTr="00D80917">
        <w:trPr>
          <w:trHeight w:val="300"/>
        </w:trPr>
        <w:tc>
          <w:tcPr>
            <w:tcW w:w="1600" w:type="dxa"/>
            <w:noWrap/>
          </w:tcPr>
          <w:p w14:paraId="22470030"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lastRenderedPageBreak/>
              <w:t>CNS19</w:t>
            </w:r>
          </w:p>
        </w:tc>
        <w:tc>
          <w:tcPr>
            <w:tcW w:w="5960" w:type="dxa"/>
            <w:noWrap/>
          </w:tcPr>
          <w:p w14:paraId="18DEEE35"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81 (other services, except public administration)</w:t>
            </w:r>
          </w:p>
        </w:tc>
      </w:tr>
      <w:tr w:rsidR="00D80917" w:rsidRPr="00D80917" w14:paraId="548FA97E" w14:textId="77777777" w:rsidTr="00D80917">
        <w:trPr>
          <w:trHeight w:val="300"/>
        </w:trPr>
        <w:tc>
          <w:tcPr>
            <w:tcW w:w="1600" w:type="dxa"/>
            <w:noWrap/>
          </w:tcPr>
          <w:p w14:paraId="3288550B"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CNS20</w:t>
            </w:r>
          </w:p>
        </w:tc>
        <w:tc>
          <w:tcPr>
            <w:tcW w:w="5960" w:type="dxa"/>
            <w:noWrap/>
          </w:tcPr>
          <w:p w14:paraId="33335D51"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Number of jobs in NAICS sector 92 (public administration)</w:t>
            </w:r>
          </w:p>
        </w:tc>
      </w:tr>
      <w:tr w:rsidR="00D80917" w:rsidRPr="00D80917" w14:paraId="7774ED10" w14:textId="77777777" w:rsidTr="00D80917">
        <w:trPr>
          <w:trHeight w:val="300"/>
        </w:trPr>
        <w:tc>
          <w:tcPr>
            <w:tcW w:w="1600" w:type="dxa"/>
            <w:noWrap/>
          </w:tcPr>
          <w:p w14:paraId="2666220A"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C000</w:t>
            </w:r>
          </w:p>
        </w:tc>
        <w:tc>
          <w:tcPr>
            <w:tcW w:w="5960" w:type="dxa"/>
            <w:noWrap/>
          </w:tcPr>
          <w:p w14:paraId="37349640"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Total number of jobs in block</w:t>
            </w:r>
          </w:p>
        </w:tc>
      </w:tr>
    </w:tbl>
    <w:p w14:paraId="6A91AE9C" w14:textId="77777777" w:rsidR="00D80917" w:rsidRDefault="00D80917" w:rsidP="00D80917">
      <w:pPr>
        <w:pStyle w:val="Heading4"/>
      </w:pPr>
      <w:bookmarkStart w:id="4013" w:name="_Hlk426721564"/>
      <w:r>
        <w:t>TAZ-Block Intersect File</w:t>
      </w:r>
    </w:p>
    <w:p w14:paraId="62C14B7A" w14:textId="1D82DAC2" w:rsidR="00217D14" w:rsidRDefault="00D80917" w:rsidP="00D80917">
      <w:pPr>
        <w:pStyle w:val="BodyParagraph"/>
      </w:pPr>
      <w:r>
        <w:t>The TAZ-block intersect file is the source for the microzone geography.  This geography is created by intersecting the Census block geography with the TAZ geography. The file resides here: /ParcelInputs/</w:t>
      </w:r>
      <w:r w:rsidR="004F4F13">
        <w:t>AllocationTool/[year]/</w:t>
      </w:r>
      <w:r>
        <w:t>MZ_nashville.dat. The details of the fields available in the file are provided in</w:t>
      </w:r>
      <w:r w:rsidR="00D84AD4">
        <w:t xml:space="preserve"> </w:t>
      </w:r>
      <w:r w:rsidR="00D84AD4">
        <w:fldChar w:fldCharType="begin"/>
      </w:r>
      <w:r w:rsidR="00D84AD4">
        <w:instrText xml:space="preserve"> REF _Ref425945067 \h </w:instrText>
      </w:r>
      <w:r w:rsidR="00D84AD4">
        <w:fldChar w:fldCharType="separate"/>
      </w:r>
      <w:r w:rsidR="00891C1C">
        <w:t xml:space="preserve">Table </w:t>
      </w:r>
      <w:r w:rsidR="00891C1C">
        <w:rPr>
          <w:noProof/>
        </w:rPr>
        <w:t>4</w:t>
      </w:r>
      <w:r w:rsidR="00891C1C">
        <w:t>.</w:t>
      </w:r>
      <w:r w:rsidR="00891C1C">
        <w:rPr>
          <w:noProof/>
        </w:rPr>
        <w:t>5</w:t>
      </w:r>
      <w:r w:rsidR="00D84AD4">
        <w:fldChar w:fldCharType="end"/>
      </w:r>
      <w:r>
        <w:t xml:space="preserve">.  </w:t>
      </w:r>
    </w:p>
    <w:p w14:paraId="5D71EB2E" w14:textId="1DE2F70E" w:rsidR="00253D82" w:rsidRDefault="00253D82" w:rsidP="00253D82">
      <w:pPr>
        <w:pStyle w:val="Caption"/>
        <w:keepNext/>
      </w:pPr>
      <w:bookmarkStart w:id="4014" w:name="_Ref425945067"/>
      <w:bookmarkStart w:id="4015" w:name="_Toc44159297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w:t>
      </w:r>
      <w:r w:rsidR="008F26F5">
        <w:rPr>
          <w:noProof/>
        </w:rPr>
        <w:fldChar w:fldCharType="end"/>
      </w:r>
      <w:bookmarkEnd w:id="4014"/>
      <w:r>
        <w:t xml:space="preserve"> M</w:t>
      </w:r>
      <w:bookmarkStart w:id="4016" w:name="OLE_LINK105"/>
      <w:r>
        <w:t>icrozone allocation tool TAZ-Block Intersect input file</w:t>
      </w:r>
      <w:bookmarkEnd w:id="4015"/>
      <w:bookmarkEnd w:id="4016"/>
    </w:p>
    <w:tbl>
      <w:tblPr>
        <w:tblStyle w:val="Style1"/>
        <w:tblW w:w="6840" w:type="dxa"/>
        <w:tblInd w:w="108" w:type="dxa"/>
        <w:tblLook w:val="04A0" w:firstRow="1" w:lastRow="0" w:firstColumn="1" w:lastColumn="0" w:noHBand="0" w:noVBand="1"/>
      </w:tblPr>
      <w:tblGrid>
        <w:gridCol w:w="1600"/>
        <w:gridCol w:w="5240"/>
      </w:tblGrid>
      <w:tr w:rsidR="00D80917" w:rsidRPr="00D80917" w14:paraId="32094304" w14:textId="77777777" w:rsidTr="00D80917">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596CFCA3" w14:textId="77777777" w:rsidR="00D80917" w:rsidRPr="00D80917" w:rsidRDefault="00D80917" w:rsidP="00D80917">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FIELD</w:t>
            </w:r>
          </w:p>
        </w:tc>
        <w:tc>
          <w:tcPr>
            <w:tcW w:w="5240" w:type="dxa"/>
            <w:noWrap/>
            <w:hideMark/>
          </w:tcPr>
          <w:p w14:paraId="4524DB98" w14:textId="77777777" w:rsidR="00D80917" w:rsidRPr="00D80917" w:rsidRDefault="00D80917" w:rsidP="00D80917">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DESCRIPTION</w:t>
            </w:r>
          </w:p>
        </w:tc>
      </w:tr>
      <w:tr w:rsidR="00D80917" w:rsidRPr="00D80917" w14:paraId="10AF2732" w14:textId="77777777" w:rsidTr="00D80917">
        <w:trPr>
          <w:trHeight w:val="300"/>
        </w:trPr>
        <w:tc>
          <w:tcPr>
            <w:tcW w:w="1600" w:type="dxa"/>
            <w:noWrap/>
            <w:hideMark/>
          </w:tcPr>
          <w:p w14:paraId="285CC06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ID</w:t>
            </w:r>
          </w:p>
        </w:tc>
        <w:tc>
          <w:tcPr>
            <w:tcW w:w="5240" w:type="dxa"/>
            <w:noWrap/>
            <w:hideMark/>
          </w:tcPr>
          <w:p w14:paraId="094E01FE"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Intersect/microzone id number</w:t>
            </w:r>
          </w:p>
        </w:tc>
      </w:tr>
      <w:tr w:rsidR="00D80917" w:rsidRPr="00D80917" w14:paraId="1511D0CA" w14:textId="77777777" w:rsidTr="00D80917">
        <w:trPr>
          <w:trHeight w:val="300"/>
        </w:trPr>
        <w:tc>
          <w:tcPr>
            <w:tcW w:w="1600" w:type="dxa"/>
            <w:noWrap/>
            <w:hideMark/>
          </w:tcPr>
          <w:p w14:paraId="2A7F6C4D"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XCOORD</w:t>
            </w:r>
          </w:p>
        </w:tc>
        <w:tc>
          <w:tcPr>
            <w:tcW w:w="5240" w:type="dxa"/>
            <w:noWrap/>
            <w:hideMark/>
          </w:tcPr>
          <w:p w14:paraId="756A9638"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X coordinate of intersect centroid – state plane feet</w:t>
            </w:r>
          </w:p>
        </w:tc>
      </w:tr>
      <w:tr w:rsidR="00D80917" w:rsidRPr="00D80917" w14:paraId="50CE9C0F" w14:textId="77777777" w:rsidTr="00D80917">
        <w:trPr>
          <w:trHeight w:val="300"/>
        </w:trPr>
        <w:tc>
          <w:tcPr>
            <w:tcW w:w="1600" w:type="dxa"/>
            <w:noWrap/>
            <w:hideMark/>
          </w:tcPr>
          <w:p w14:paraId="6783A554"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YCOORD</w:t>
            </w:r>
          </w:p>
        </w:tc>
        <w:tc>
          <w:tcPr>
            <w:tcW w:w="5240" w:type="dxa"/>
            <w:noWrap/>
            <w:hideMark/>
          </w:tcPr>
          <w:p w14:paraId="406A807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Y coordinate of intersect centroid – state plane feet</w:t>
            </w:r>
          </w:p>
        </w:tc>
      </w:tr>
      <w:tr w:rsidR="00D80917" w:rsidRPr="00D80917" w14:paraId="23F68920" w14:textId="77777777" w:rsidTr="00D80917">
        <w:trPr>
          <w:trHeight w:val="300"/>
        </w:trPr>
        <w:tc>
          <w:tcPr>
            <w:tcW w:w="1600" w:type="dxa"/>
            <w:noWrap/>
            <w:hideMark/>
          </w:tcPr>
          <w:p w14:paraId="2145D4F3"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AREA</w:t>
            </w:r>
          </w:p>
        </w:tc>
        <w:tc>
          <w:tcPr>
            <w:tcW w:w="5240" w:type="dxa"/>
            <w:noWrap/>
            <w:hideMark/>
          </w:tcPr>
          <w:p w14:paraId="0F073E8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intersect area – square feet</w:t>
            </w:r>
          </w:p>
        </w:tc>
      </w:tr>
      <w:tr w:rsidR="00D80917" w:rsidRPr="00D80917" w14:paraId="659E91F5" w14:textId="77777777" w:rsidTr="00D80917">
        <w:trPr>
          <w:trHeight w:val="300"/>
        </w:trPr>
        <w:tc>
          <w:tcPr>
            <w:tcW w:w="1600" w:type="dxa"/>
            <w:noWrap/>
            <w:hideMark/>
          </w:tcPr>
          <w:p w14:paraId="43F7606C"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TAZID</w:t>
            </w:r>
          </w:p>
        </w:tc>
        <w:tc>
          <w:tcPr>
            <w:tcW w:w="5240" w:type="dxa"/>
            <w:noWrap/>
            <w:hideMark/>
          </w:tcPr>
          <w:p w14:paraId="043AFA3C"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TAZ in which intersect is located</w:t>
            </w:r>
          </w:p>
        </w:tc>
      </w:tr>
      <w:tr w:rsidR="00D80917" w:rsidRPr="00D80917" w14:paraId="29F3E3B6" w14:textId="77777777" w:rsidTr="00D80917">
        <w:trPr>
          <w:trHeight w:val="300"/>
        </w:trPr>
        <w:tc>
          <w:tcPr>
            <w:tcW w:w="1600" w:type="dxa"/>
            <w:noWrap/>
            <w:hideMark/>
          </w:tcPr>
          <w:p w14:paraId="0F524CC2"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BLOCKID</w:t>
            </w:r>
          </w:p>
        </w:tc>
        <w:tc>
          <w:tcPr>
            <w:tcW w:w="5240" w:type="dxa"/>
            <w:noWrap/>
            <w:hideMark/>
          </w:tcPr>
          <w:p w14:paraId="63575F67" w14:textId="77777777" w:rsidR="00D80917" w:rsidRPr="00D80917" w:rsidRDefault="00D80917" w:rsidP="00D80917">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Block in which intersect is located</w:t>
            </w:r>
          </w:p>
        </w:tc>
      </w:tr>
    </w:tbl>
    <w:bookmarkEnd w:id="4013"/>
    <w:p w14:paraId="298E90C2" w14:textId="77777777" w:rsidR="00253D82" w:rsidRDefault="00253D82" w:rsidP="00253D82">
      <w:pPr>
        <w:pStyle w:val="Heading4"/>
      </w:pPr>
      <w:r>
        <w:t>School File</w:t>
      </w:r>
    </w:p>
    <w:p w14:paraId="5D542563" w14:textId="42C778E7" w:rsidR="00253D82" w:rsidRDefault="00253D82" w:rsidP="00253D82">
      <w:pPr>
        <w:pStyle w:val="BodyParagraph"/>
      </w:pPr>
      <w:r>
        <w:t>School location-level information on enrollment is necessary to order to ensure that the proper number of students are being attracted to each school location.  Unlike employment and households, for which we must rely on block-level and TAZ-level information in order to derive microzone-level totals for these attributes, the distribution tool uses school specific information to associate enrollment with microzones.  The data included information on enrollment by grade for all schools in the multi-county region.  The school locations were geocoded and visually inspected using land use information and air photos to ensure that schools were being placed in their correct locations.  DaySim distinguishes school enrollment into three enrollment sectors:</w:t>
      </w:r>
    </w:p>
    <w:p w14:paraId="002B28AD" w14:textId="12016635" w:rsidR="00253D82" w:rsidRDefault="00253D82" w:rsidP="00C06976">
      <w:pPr>
        <w:pStyle w:val="BodyParagraph"/>
        <w:numPr>
          <w:ilvl w:val="0"/>
          <w:numId w:val="39"/>
        </w:numPr>
      </w:pPr>
      <w:r>
        <w:t>Grade school enrollment (K-8)</w:t>
      </w:r>
    </w:p>
    <w:p w14:paraId="12C422EF" w14:textId="497CC6D2" w:rsidR="00253D82" w:rsidRDefault="00253D82" w:rsidP="00C06976">
      <w:pPr>
        <w:pStyle w:val="BodyParagraph"/>
        <w:numPr>
          <w:ilvl w:val="0"/>
          <w:numId w:val="39"/>
        </w:numPr>
      </w:pPr>
      <w:r>
        <w:t>High school enrollment (9-12)</w:t>
      </w:r>
    </w:p>
    <w:p w14:paraId="097CD324" w14:textId="17301D5E" w:rsidR="00253D82" w:rsidRDefault="00253D82" w:rsidP="00C06976">
      <w:pPr>
        <w:pStyle w:val="BodyParagraph"/>
        <w:numPr>
          <w:ilvl w:val="0"/>
          <w:numId w:val="39"/>
        </w:numPr>
      </w:pPr>
      <w:r>
        <w:t xml:space="preserve">University enrollment (post-secondary) </w:t>
      </w:r>
    </w:p>
    <w:p w14:paraId="14BCC349" w14:textId="77777777" w:rsidR="00253D82" w:rsidRDefault="00253D82" w:rsidP="00253D82">
      <w:pPr>
        <w:pStyle w:val="BodyParagraph"/>
      </w:pPr>
      <w:r>
        <w:t xml:space="preserve">Future year school enrollment assumptions may be adjusted either by scaling the enrollment at the existing school locations consistently or by identifying new parcels as locations for schools.  In either case, the amount of the scaled or additional enrollment should be consistent with the expected change in population by age, which can be derived from the trip-based model inputs. </w:t>
      </w:r>
    </w:p>
    <w:p w14:paraId="3168E83B" w14:textId="70611AD5" w:rsidR="00253D82" w:rsidRDefault="00253D82" w:rsidP="00253D82">
      <w:pPr>
        <w:pStyle w:val="BodyParagraph"/>
      </w:pPr>
      <w:r>
        <w:lastRenderedPageBreak/>
        <w:t>The file resides here: /ParcelInputs/</w:t>
      </w:r>
      <w:r w:rsidR="004F4F13">
        <w:t>AllocationTool/[year]/</w:t>
      </w:r>
      <w:r>
        <w:t xml:space="preserve">SCHOOLS_nashville.txt. The file contents are provided in </w:t>
      </w:r>
      <w:r>
        <w:fldChar w:fldCharType="begin"/>
      </w:r>
      <w:r>
        <w:instrText xml:space="preserve"> REF _Ref409346758 \h </w:instrText>
      </w:r>
      <w:r>
        <w:fldChar w:fldCharType="separate"/>
      </w:r>
      <w:r w:rsidR="00891C1C">
        <w:t xml:space="preserve">Table </w:t>
      </w:r>
      <w:r w:rsidR="00891C1C">
        <w:rPr>
          <w:noProof/>
        </w:rPr>
        <w:t>4</w:t>
      </w:r>
      <w:r w:rsidR="00891C1C">
        <w:t>.</w:t>
      </w:r>
      <w:r w:rsidR="00891C1C">
        <w:rPr>
          <w:noProof/>
        </w:rPr>
        <w:t>6</w:t>
      </w:r>
      <w:r>
        <w:fldChar w:fldCharType="end"/>
      </w:r>
      <w:r>
        <w:t>.</w:t>
      </w:r>
    </w:p>
    <w:p w14:paraId="48270583" w14:textId="08BE39E3" w:rsidR="00253D82" w:rsidRDefault="00253D82" w:rsidP="00253D82">
      <w:pPr>
        <w:pStyle w:val="Caption"/>
        <w:keepNext/>
      </w:pPr>
      <w:bookmarkStart w:id="4017" w:name="_Ref409346758"/>
      <w:bookmarkStart w:id="4018" w:name="_Toc44159297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6</w:t>
      </w:r>
      <w:r w:rsidR="008F26F5">
        <w:rPr>
          <w:noProof/>
        </w:rPr>
        <w:fldChar w:fldCharType="end"/>
      </w:r>
      <w:bookmarkEnd w:id="4017"/>
      <w:r>
        <w:t xml:space="preserve"> Microzone allocation tool School input file</w:t>
      </w:r>
      <w:bookmarkEnd w:id="4018"/>
    </w:p>
    <w:tbl>
      <w:tblPr>
        <w:tblStyle w:val="Style1"/>
        <w:tblW w:w="5760" w:type="dxa"/>
        <w:tblInd w:w="108" w:type="dxa"/>
        <w:tblLook w:val="04A0" w:firstRow="1" w:lastRow="0" w:firstColumn="1" w:lastColumn="0" w:noHBand="0" w:noVBand="1"/>
      </w:tblPr>
      <w:tblGrid>
        <w:gridCol w:w="1600"/>
        <w:gridCol w:w="4160"/>
      </w:tblGrid>
      <w:tr w:rsidR="00253D82" w:rsidRPr="00253D82" w14:paraId="69391A25" w14:textId="77777777" w:rsidTr="002C00BD">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7043AE5F" w14:textId="77777777" w:rsidR="00253D82" w:rsidRPr="00253D82" w:rsidRDefault="00253D82" w:rsidP="002C00BD">
            <w:pPr>
              <w:spacing w:beforeLines="20" w:before="48" w:afterLines="20" w:after="48"/>
              <w:rPr>
                <w:rFonts w:asciiTheme="majorHAnsi" w:hAnsiTheme="majorHAnsi" w:cstheme="majorHAnsi"/>
                <w:b/>
                <w:color w:val="FFFFFF" w:themeColor="background2"/>
                <w:sz w:val="18"/>
                <w:szCs w:val="18"/>
              </w:rPr>
            </w:pPr>
            <w:r w:rsidRPr="00253D82">
              <w:rPr>
                <w:rFonts w:asciiTheme="majorHAnsi" w:hAnsiTheme="majorHAnsi" w:cstheme="majorHAnsi"/>
                <w:b/>
                <w:color w:val="FFFFFF" w:themeColor="background2"/>
                <w:sz w:val="18"/>
                <w:szCs w:val="18"/>
              </w:rPr>
              <w:t>FIELD</w:t>
            </w:r>
          </w:p>
        </w:tc>
        <w:tc>
          <w:tcPr>
            <w:tcW w:w="4160" w:type="dxa"/>
            <w:noWrap/>
            <w:hideMark/>
          </w:tcPr>
          <w:p w14:paraId="6F8555CA" w14:textId="77777777" w:rsidR="00253D82" w:rsidRPr="00253D82" w:rsidRDefault="00253D82" w:rsidP="002C00BD">
            <w:pPr>
              <w:spacing w:beforeLines="20" w:before="48" w:afterLines="20" w:after="48"/>
              <w:rPr>
                <w:rFonts w:asciiTheme="majorHAnsi" w:hAnsiTheme="majorHAnsi" w:cstheme="majorHAnsi"/>
                <w:b/>
                <w:color w:val="FFFFFF" w:themeColor="background2"/>
                <w:sz w:val="18"/>
                <w:szCs w:val="18"/>
              </w:rPr>
            </w:pPr>
            <w:r w:rsidRPr="00253D82">
              <w:rPr>
                <w:rFonts w:asciiTheme="majorHAnsi" w:hAnsiTheme="majorHAnsi" w:cstheme="majorHAnsi"/>
                <w:b/>
                <w:color w:val="FFFFFF" w:themeColor="background2"/>
                <w:sz w:val="18"/>
                <w:szCs w:val="18"/>
              </w:rPr>
              <w:t>DESCRIPTION</w:t>
            </w:r>
          </w:p>
        </w:tc>
      </w:tr>
      <w:tr w:rsidR="00253D82" w:rsidRPr="00253D82" w14:paraId="2ADC94C3" w14:textId="77777777" w:rsidTr="002C00BD">
        <w:trPr>
          <w:trHeight w:val="300"/>
        </w:trPr>
        <w:tc>
          <w:tcPr>
            <w:tcW w:w="1600" w:type="dxa"/>
            <w:noWrap/>
            <w:hideMark/>
          </w:tcPr>
          <w:p w14:paraId="4EACEFB5"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SCHID</w:t>
            </w:r>
          </w:p>
        </w:tc>
        <w:tc>
          <w:tcPr>
            <w:tcW w:w="4160" w:type="dxa"/>
            <w:noWrap/>
            <w:hideMark/>
          </w:tcPr>
          <w:p w14:paraId="5B74CCAB"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School ID</w:t>
            </w:r>
          </w:p>
        </w:tc>
      </w:tr>
      <w:tr w:rsidR="00253D82" w:rsidRPr="00253D82" w14:paraId="6EA1563C" w14:textId="77777777" w:rsidTr="002C00BD">
        <w:trPr>
          <w:trHeight w:val="300"/>
        </w:trPr>
        <w:tc>
          <w:tcPr>
            <w:tcW w:w="1600" w:type="dxa"/>
            <w:noWrap/>
          </w:tcPr>
          <w:p w14:paraId="6B43D21B"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MZID</w:t>
            </w:r>
          </w:p>
        </w:tc>
        <w:tc>
          <w:tcPr>
            <w:tcW w:w="4160" w:type="dxa"/>
            <w:noWrap/>
          </w:tcPr>
          <w:p w14:paraId="23E04AC6"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Microzone id</w:t>
            </w:r>
          </w:p>
        </w:tc>
      </w:tr>
      <w:tr w:rsidR="00253D82" w:rsidRPr="00253D82" w14:paraId="5803DB00" w14:textId="77777777" w:rsidTr="002C00BD">
        <w:trPr>
          <w:trHeight w:val="300"/>
        </w:trPr>
        <w:tc>
          <w:tcPr>
            <w:tcW w:w="1600" w:type="dxa"/>
            <w:noWrap/>
            <w:hideMark/>
          </w:tcPr>
          <w:p w14:paraId="3E762080"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XCOORD</w:t>
            </w:r>
          </w:p>
        </w:tc>
        <w:tc>
          <w:tcPr>
            <w:tcW w:w="4160" w:type="dxa"/>
            <w:noWrap/>
            <w:hideMark/>
          </w:tcPr>
          <w:p w14:paraId="54C9AD22"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X coordinate of school – state plane feet</w:t>
            </w:r>
          </w:p>
        </w:tc>
      </w:tr>
      <w:tr w:rsidR="00253D82" w:rsidRPr="00253D82" w14:paraId="02479658" w14:textId="77777777" w:rsidTr="002C00BD">
        <w:trPr>
          <w:trHeight w:val="300"/>
        </w:trPr>
        <w:tc>
          <w:tcPr>
            <w:tcW w:w="1600" w:type="dxa"/>
            <w:noWrap/>
            <w:hideMark/>
          </w:tcPr>
          <w:p w14:paraId="26F56D30"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YCOORD</w:t>
            </w:r>
          </w:p>
        </w:tc>
        <w:tc>
          <w:tcPr>
            <w:tcW w:w="4160" w:type="dxa"/>
            <w:noWrap/>
            <w:hideMark/>
          </w:tcPr>
          <w:p w14:paraId="306A8A47"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Y coordinate of school – state plane feet</w:t>
            </w:r>
          </w:p>
        </w:tc>
      </w:tr>
      <w:tr w:rsidR="00253D82" w:rsidRPr="00253D82" w14:paraId="67D9279F" w14:textId="77777777" w:rsidTr="002C00BD">
        <w:trPr>
          <w:trHeight w:val="300"/>
        </w:trPr>
        <w:tc>
          <w:tcPr>
            <w:tcW w:w="1600" w:type="dxa"/>
            <w:noWrap/>
            <w:hideMark/>
          </w:tcPr>
          <w:p w14:paraId="0F5F6B90"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STUGRD</w:t>
            </w:r>
          </w:p>
        </w:tc>
        <w:tc>
          <w:tcPr>
            <w:tcW w:w="4160" w:type="dxa"/>
            <w:noWrap/>
            <w:hideMark/>
          </w:tcPr>
          <w:p w14:paraId="5AAE32A1"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grade school enrollment in taz</w:t>
            </w:r>
          </w:p>
        </w:tc>
      </w:tr>
      <w:tr w:rsidR="00253D82" w:rsidRPr="00253D82" w14:paraId="74265A29" w14:textId="77777777" w:rsidTr="002C00BD">
        <w:trPr>
          <w:trHeight w:val="300"/>
        </w:trPr>
        <w:tc>
          <w:tcPr>
            <w:tcW w:w="1600" w:type="dxa"/>
            <w:noWrap/>
            <w:hideMark/>
          </w:tcPr>
          <w:p w14:paraId="10D1F680"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STUHGH</w:t>
            </w:r>
          </w:p>
        </w:tc>
        <w:tc>
          <w:tcPr>
            <w:tcW w:w="4160" w:type="dxa"/>
            <w:noWrap/>
            <w:hideMark/>
          </w:tcPr>
          <w:p w14:paraId="61EA4A04"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high school enrollment in taz</w:t>
            </w:r>
          </w:p>
        </w:tc>
      </w:tr>
      <w:tr w:rsidR="00253D82" w:rsidRPr="00253D82" w14:paraId="34C3BB31" w14:textId="77777777" w:rsidTr="002C00BD">
        <w:trPr>
          <w:trHeight w:val="300"/>
        </w:trPr>
        <w:tc>
          <w:tcPr>
            <w:tcW w:w="1600" w:type="dxa"/>
            <w:noWrap/>
            <w:hideMark/>
          </w:tcPr>
          <w:p w14:paraId="7E5DC782"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STUUNI</w:t>
            </w:r>
          </w:p>
        </w:tc>
        <w:tc>
          <w:tcPr>
            <w:tcW w:w="4160" w:type="dxa"/>
            <w:noWrap/>
            <w:hideMark/>
          </w:tcPr>
          <w:p w14:paraId="6EBBC6BA" w14:textId="77777777" w:rsidR="00253D82" w:rsidRPr="00253D82" w:rsidRDefault="00253D82" w:rsidP="002C00BD">
            <w:pPr>
              <w:spacing w:beforeLines="20" w:before="48" w:afterLines="20" w:after="48"/>
              <w:rPr>
                <w:rFonts w:asciiTheme="majorHAnsi" w:hAnsiTheme="majorHAnsi" w:cstheme="majorHAnsi"/>
                <w:color w:val="000000"/>
                <w:sz w:val="18"/>
                <w:szCs w:val="18"/>
              </w:rPr>
            </w:pPr>
            <w:r w:rsidRPr="00253D82">
              <w:rPr>
                <w:rFonts w:asciiTheme="majorHAnsi" w:hAnsiTheme="majorHAnsi" w:cstheme="majorHAnsi"/>
                <w:color w:val="000000"/>
                <w:sz w:val="18"/>
                <w:szCs w:val="18"/>
              </w:rPr>
              <w:t>university enrollment in taz</w:t>
            </w:r>
          </w:p>
        </w:tc>
      </w:tr>
    </w:tbl>
    <w:p w14:paraId="1324D1B3" w14:textId="0866B0F2" w:rsidR="00086DB5" w:rsidRDefault="00086DB5" w:rsidP="00086DB5">
      <w:pPr>
        <w:pStyle w:val="Heading4"/>
      </w:pPr>
      <w:r>
        <w:t>Parking File</w:t>
      </w:r>
    </w:p>
    <w:p w14:paraId="669EEC1C" w14:textId="3990AEFD" w:rsidR="00086DB5" w:rsidRDefault="00086DB5" w:rsidP="00086DB5">
      <w:pPr>
        <w:pStyle w:val="BodyParagraph"/>
      </w:pPr>
      <w:r>
        <w:t>The parking file is an input to the R script that adds parking information to the output of the allocation tool. The r-script is here</w:t>
      </w:r>
      <w:bookmarkStart w:id="4019" w:name="_Hlk426721724"/>
      <w:r>
        <w:t>:</w:t>
      </w:r>
      <w:r w:rsidR="00CE4C4F">
        <w:t>/ParcelInputs/AllocationTool/</w:t>
      </w:r>
      <w:r w:rsidR="0061306B">
        <w:t>[year]/</w:t>
      </w:r>
      <w:r w:rsidR="00CE4C4F">
        <w:t>addPark</w:t>
      </w:r>
      <w:r w:rsidR="0061306B">
        <w:t>i</w:t>
      </w:r>
      <w:r w:rsidR="00CE4C4F">
        <w:t>ng.R</w:t>
      </w:r>
      <w:bookmarkEnd w:id="4019"/>
      <w:r w:rsidR="00B21F4E">
        <w:t>. The parking file resides here: :/ParcelInputs/AllocationTool/[year]/</w:t>
      </w:r>
      <w:r w:rsidR="00B21F4E" w:rsidRPr="00B21F4E">
        <w:t xml:space="preserve"> MZ_Parking_06122015_Final.csv</w:t>
      </w:r>
      <w:r w:rsidR="00D25641">
        <w:t xml:space="preserve">.  </w:t>
      </w:r>
      <w:r w:rsidR="003839A4">
        <w:fldChar w:fldCharType="begin"/>
      </w:r>
      <w:r w:rsidR="003839A4">
        <w:instrText xml:space="preserve"> REF _Ref426722345 \h </w:instrText>
      </w:r>
      <w:r w:rsidR="003839A4">
        <w:fldChar w:fldCharType="separate"/>
      </w:r>
      <w:r w:rsidR="00891C1C">
        <w:t xml:space="preserve">Table </w:t>
      </w:r>
      <w:r w:rsidR="00891C1C">
        <w:rPr>
          <w:noProof/>
        </w:rPr>
        <w:t>4</w:t>
      </w:r>
      <w:r w:rsidR="00891C1C">
        <w:t>.</w:t>
      </w:r>
      <w:r w:rsidR="00891C1C">
        <w:rPr>
          <w:noProof/>
        </w:rPr>
        <w:t>7</w:t>
      </w:r>
      <w:r w:rsidR="003839A4">
        <w:fldChar w:fldCharType="end"/>
      </w:r>
      <w:r w:rsidR="003839A4">
        <w:t xml:space="preserve"> </w:t>
      </w:r>
      <w:r w:rsidR="00D25641">
        <w:t>shows the format of the file.</w:t>
      </w:r>
    </w:p>
    <w:p w14:paraId="7C80A2ED" w14:textId="230CBA25" w:rsidR="00086DB5" w:rsidRDefault="00086DB5" w:rsidP="00086DB5">
      <w:pPr>
        <w:pStyle w:val="Caption"/>
        <w:keepNext/>
      </w:pPr>
      <w:bookmarkStart w:id="4020" w:name="_Ref426722345"/>
      <w:bookmarkStart w:id="4021" w:name="_Toc441592976"/>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sidR="00891C1C">
        <w:rPr>
          <w:noProof/>
        </w:rPr>
        <w:t>7</w:t>
      </w:r>
      <w:r w:rsidR="008F26F5">
        <w:rPr>
          <w:noProof/>
        </w:rPr>
        <w:fldChar w:fldCharType="end"/>
      </w:r>
      <w:bookmarkEnd w:id="4020"/>
      <w:r>
        <w:t xml:space="preserve"> </w:t>
      </w:r>
      <w:r w:rsidR="00A84E9D">
        <w:t>Parking</w:t>
      </w:r>
      <w:r>
        <w:t xml:space="preserve"> file</w:t>
      </w:r>
      <w:r w:rsidR="00A84E9D">
        <w:t xml:space="preserve"> format</w:t>
      </w:r>
      <w:bookmarkEnd w:id="4021"/>
    </w:p>
    <w:tbl>
      <w:tblPr>
        <w:tblStyle w:val="Style1"/>
        <w:tblW w:w="6840" w:type="dxa"/>
        <w:tblInd w:w="108" w:type="dxa"/>
        <w:tblLook w:val="04A0" w:firstRow="1" w:lastRow="0" w:firstColumn="1" w:lastColumn="0" w:noHBand="0" w:noVBand="1"/>
      </w:tblPr>
      <w:tblGrid>
        <w:gridCol w:w="1600"/>
        <w:gridCol w:w="5240"/>
      </w:tblGrid>
      <w:tr w:rsidR="00086DB5" w:rsidRPr="00D80917" w14:paraId="4B705E38" w14:textId="77777777" w:rsidTr="006A713C">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6DF76531" w14:textId="77777777" w:rsidR="00086DB5" w:rsidRPr="00D80917" w:rsidRDefault="00086DB5" w:rsidP="006A713C">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FIELD</w:t>
            </w:r>
          </w:p>
        </w:tc>
        <w:tc>
          <w:tcPr>
            <w:tcW w:w="5240" w:type="dxa"/>
            <w:noWrap/>
            <w:hideMark/>
          </w:tcPr>
          <w:p w14:paraId="46F1F5D2" w14:textId="77777777" w:rsidR="00086DB5" w:rsidRPr="00D80917" w:rsidRDefault="00086DB5" w:rsidP="006A713C">
            <w:pPr>
              <w:spacing w:beforeLines="20" w:before="48" w:afterLines="20" w:after="48"/>
              <w:rPr>
                <w:rFonts w:asciiTheme="majorHAnsi" w:hAnsiTheme="majorHAnsi" w:cstheme="majorHAnsi"/>
                <w:b/>
                <w:color w:val="FFFFFF" w:themeColor="background2"/>
                <w:sz w:val="18"/>
                <w:szCs w:val="18"/>
              </w:rPr>
            </w:pPr>
            <w:r w:rsidRPr="00D80917">
              <w:rPr>
                <w:rFonts w:asciiTheme="majorHAnsi" w:hAnsiTheme="majorHAnsi" w:cstheme="majorHAnsi"/>
                <w:b/>
                <w:color w:val="FFFFFF" w:themeColor="background2"/>
                <w:sz w:val="18"/>
                <w:szCs w:val="18"/>
              </w:rPr>
              <w:t>DESCRIPTION</w:t>
            </w:r>
          </w:p>
        </w:tc>
      </w:tr>
      <w:tr w:rsidR="00086DB5" w:rsidRPr="00D80917" w14:paraId="08A20142" w14:textId="77777777" w:rsidTr="006A713C">
        <w:trPr>
          <w:trHeight w:val="300"/>
        </w:trPr>
        <w:tc>
          <w:tcPr>
            <w:tcW w:w="1600" w:type="dxa"/>
            <w:noWrap/>
            <w:hideMark/>
          </w:tcPr>
          <w:p w14:paraId="30DB5785" w14:textId="113514FC" w:rsidR="00086DB5" w:rsidRPr="00D80917" w:rsidRDefault="00E661BC" w:rsidP="004C1BDE">
            <w:pPr>
              <w:spacing w:beforeLines="20" w:before="48" w:afterLines="20" w:after="48"/>
              <w:rPr>
                <w:rFonts w:asciiTheme="majorHAnsi" w:hAnsiTheme="majorHAnsi" w:cstheme="majorHAnsi"/>
                <w:color w:val="000000"/>
                <w:sz w:val="18"/>
                <w:szCs w:val="18"/>
              </w:rPr>
            </w:pPr>
            <w:r>
              <w:rPr>
                <w:rFonts w:asciiTheme="majorHAnsi" w:hAnsiTheme="majorHAnsi" w:cstheme="majorHAnsi"/>
                <w:color w:val="000000"/>
                <w:sz w:val="18"/>
                <w:szCs w:val="18"/>
              </w:rPr>
              <w:t>microzoneid</w:t>
            </w:r>
          </w:p>
        </w:tc>
        <w:tc>
          <w:tcPr>
            <w:tcW w:w="5240" w:type="dxa"/>
            <w:noWrap/>
            <w:hideMark/>
          </w:tcPr>
          <w:p w14:paraId="69B9669A" w14:textId="1A049544" w:rsidR="00086DB5" w:rsidRPr="00D80917" w:rsidRDefault="00086DB5" w:rsidP="006A713C">
            <w:pPr>
              <w:spacing w:beforeLines="20" w:before="48" w:afterLines="20" w:after="48"/>
              <w:rPr>
                <w:rFonts w:asciiTheme="majorHAnsi" w:hAnsiTheme="majorHAnsi" w:cstheme="majorHAnsi"/>
                <w:color w:val="000000"/>
                <w:sz w:val="18"/>
                <w:szCs w:val="18"/>
              </w:rPr>
            </w:pPr>
            <w:r w:rsidRPr="00D80917">
              <w:rPr>
                <w:rFonts w:asciiTheme="majorHAnsi" w:hAnsiTheme="majorHAnsi" w:cstheme="majorHAnsi"/>
                <w:color w:val="000000"/>
                <w:sz w:val="18"/>
                <w:szCs w:val="18"/>
              </w:rPr>
              <w:t>microzone id number</w:t>
            </w:r>
          </w:p>
        </w:tc>
      </w:tr>
      <w:tr w:rsidR="00086DB5" w:rsidRPr="00D80917" w14:paraId="717A0D53" w14:textId="77777777" w:rsidTr="006A713C">
        <w:trPr>
          <w:trHeight w:val="300"/>
        </w:trPr>
        <w:tc>
          <w:tcPr>
            <w:tcW w:w="1600" w:type="dxa"/>
            <w:noWrap/>
            <w:hideMark/>
          </w:tcPr>
          <w:p w14:paraId="4A16F640" w14:textId="2F530CD6" w:rsidR="00086DB5" w:rsidRPr="00D80917" w:rsidRDefault="00E661BC" w:rsidP="006A713C">
            <w:pPr>
              <w:spacing w:beforeLines="20" w:before="48" w:afterLines="20" w:after="48"/>
              <w:rPr>
                <w:rFonts w:asciiTheme="majorHAnsi" w:hAnsiTheme="majorHAnsi" w:cstheme="majorHAnsi"/>
                <w:color w:val="000000"/>
                <w:sz w:val="18"/>
                <w:szCs w:val="18"/>
              </w:rPr>
            </w:pPr>
            <w:r w:rsidRPr="00E661BC">
              <w:rPr>
                <w:rFonts w:asciiTheme="majorHAnsi" w:hAnsiTheme="majorHAnsi" w:cstheme="majorHAnsi"/>
                <w:color w:val="000000"/>
                <w:sz w:val="18"/>
                <w:szCs w:val="18"/>
              </w:rPr>
              <w:t>AvgHrRate</w:t>
            </w:r>
          </w:p>
        </w:tc>
        <w:tc>
          <w:tcPr>
            <w:tcW w:w="5240" w:type="dxa"/>
            <w:noWrap/>
            <w:hideMark/>
          </w:tcPr>
          <w:p w14:paraId="6DF1D4B5" w14:textId="601214F5" w:rsidR="00086DB5" w:rsidRPr="00D80917" w:rsidRDefault="00E661BC" w:rsidP="006A713C">
            <w:pPr>
              <w:spacing w:beforeLines="20" w:before="48" w:afterLines="20" w:after="48"/>
              <w:rPr>
                <w:rFonts w:asciiTheme="majorHAnsi" w:hAnsiTheme="majorHAnsi" w:cstheme="majorHAnsi"/>
                <w:color w:val="000000"/>
                <w:sz w:val="18"/>
                <w:szCs w:val="18"/>
              </w:rPr>
            </w:pPr>
            <w:r>
              <w:rPr>
                <w:rFonts w:asciiTheme="majorHAnsi" w:hAnsiTheme="majorHAnsi" w:cstheme="majorHAnsi"/>
                <w:color w:val="000000"/>
                <w:sz w:val="18"/>
                <w:szCs w:val="18"/>
              </w:rPr>
              <w:t>Average hourly rate (cents)</w:t>
            </w:r>
          </w:p>
        </w:tc>
      </w:tr>
      <w:tr w:rsidR="00086DB5" w:rsidRPr="00D80917" w14:paraId="22D903FD" w14:textId="77777777" w:rsidTr="006A713C">
        <w:trPr>
          <w:trHeight w:val="300"/>
        </w:trPr>
        <w:tc>
          <w:tcPr>
            <w:tcW w:w="1600" w:type="dxa"/>
            <w:noWrap/>
            <w:hideMark/>
          </w:tcPr>
          <w:p w14:paraId="725E26CE" w14:textId="01B5D744" w:rsidR="00086DB5" w:rsidRPr="00D80917" w:rsidRDefault="00E661BC" w:rsidP="006A713C">
            <w:pPr>
              <w:spacing w:beforeLines="20" w:before="48" w:afterLines="20" w:after="48"/>
              <w:rPr>
                <w:rFonts w:asciiTheme="majorHAnsi" w:hAnsiTheme="majorHAnsi" w:cstheme="majorHAnsi"/>
                <w:color w:val="000000"/>
                <w:sz w:val="18"/>
                <w:szCs w:val="18"/>
              </w:rPr>
            </w:pPr>
            <w:r w:rsidRPr="00E661BC">
              <w:rPr>
                <w:rFonts w:asciiTheme="majorHAnsi" w:hAnsiTheme="majorHAnsi" w:cstheme="majorHAnsi"/>
                <w:color w:val="000000"/>
                <w:sz w:val="18"/>
                <w:szCs w:val="18"/>
              </w:rPr>
              <w:t>AvgDlRate</w:t>
            </w:r>
          </w:p>
        </w:tc>
        <w:tc>
          <w:tcPr>
            <w:tcW w:w="5240" w:type="dxa"/>
            <w:noWrap/>
            <w:hideMark/>
          </w:tcPr>
          <w:p w14:paraId="21039E34" w14:textId="0BE5C43D" w:rsidR="00086DB5" w:rsidRPr="00D80917" w:rsidRDefault="00E661BC" w:rsidP="006A713C">
            <w:pPr>
              <w:spacing w:beforeLines="20" w:before="48" w:afterLines="20" w:after="48"/>
              <w:rPr>
                <w:rFonts w:asciiTheme="majorHAnsi" w:hAnsiTheme="majorHAnsi" w:cstheme="majorHAnsi"/>
                <w:color w:val="000000"/>
                <w:sz w:val="18"/>
                <w:szCs w:val="18"/>
              </w:rPr>
            </w:pPr>
            <w:r>
              <w:rPr>
                <w:rFonts w:asciiTheme="majorHAnsi" w:hAnsiTheme="majorHAnsi" w:cstheme="majorHAnsi"/>
                <w:color w:val="000000"/>
                <w:sz w:val="18"/>
                <w:szCs w:val="18"/>
              </w:rPr>
              <w:t>Average daily rate (cents)</w:t>
            </w:r>
          </w:p>
        </w:tc>
      </w:tr>
      <w:tr w:rsidR="00086DB5" w:rsidRPr="00D80917" w14:paraId="08195715" w14:textId="77777777" w:rsidTr="006A713C">
        <w:trPr>
          <w:trHeight w:val="300"/>
        </w:trPr>
        <w:tc>
          <w:tcPr>
            <w:tcW w:w="1600" w:type="dxa"/>
            <w:noWrap/>
            <w:hideMark/>
          </w:tcPr>
          <w:p w14:paraId="7A7AC53E" w14:textId="40B55541" w:rsidR="00086DB5" w:rsidRPr="00D80917" w:rsidRDefault="00E661BC" w:rsidP="006A713C">
            <w:pPr>
              <w:spacing w:beforeLines="20" w:before="48" w:afterLines="20" w:after="48"/>
              <w:rPr>
                <w:rFonts w:asciiTheme="majorHAnsi" w:hAnsiTheme="majorHAnsi" w:cstheme="majorHAnsi"/>
                <w:color w:val="000000"/>
                <w:sz w:val="18"/>
                <w:szCs w:val="18"/>
              </w:rPr>
            </w:pPr>
            <w:r w:rsidRPr="00E661BC">
              <w:rPr>
                <w:rFonts w:asciiTheme="majorHAnsi" w:hAnsiTheme="majorHAnsi" w:cstheme="majorHAnsi"/>
                <w:color w:val="000000"/>
                <w:sz w:val="18"/>
                <w:szCs w:val="18"/>
              </w:rPr>
              <w:t>HrCapacity</w:t>
            </w:r>
          </w:p>
        </w:tc>
        <w:tc>
          <w:tcPr>
            <w:tcW w:w="5240" w:type="dxa"/>
            <w:noWrap/>
            <w:hideMark/>
          </w:tcPr>
          <w:p w14:paraId="52EDCE8A" w14:textId="5780D973" w:rsidR="00086DB5" w:rsidRPr="00D80917" w:rsidRDefault="00E661BC" w:rsidP="006A713C">
            <w:pPr>
              <w:spacing w:beforeLines="20" w:before="48" w:afterLines="20" w:after="48"/>
              <w:rPr>
                <w:rFonts w:asciiTheme="majorHAnsi" w:hAnsiTheme="majorHAnsi" w:cstheme="majorHAnsi"/>
                <w:color w:val="000000"/>
                <w:sz w:val="18"/>
                <w:szCs w:val="18"/>
              </w:rPr>
            </w:pPr>
            <w:r>
              <w:rPr>
                <w:rFonts w:asciiTheme="majorHAnsi" w:hAnsiTheme="majorHAnsi" w:cstheme="majorHAnsi"/>
                <w:color w:val="000000"/>
                <w:sz w:val="18"/>
                <w:szCs w:val="18"/>
              </w:rPr>
              <w:t>Hourly capacity (number of parking spaces)</w:t>
            </w:r>
          </w:p>
        </w:tc>
      </w:tr>
      <w:tr w:rsidR="00086DB5" w:rsidRPr="00D80917" w14:paraId="40E4C6CF" w14:textId="77777777" w:rsidTr="006A713C">
        <w:trPr>
          <w:trHeight w:val="300"/>
        </w:trPr>
        <w:tc>
          <w:tcPr>
            <w:tcW w:w="1600" w:type="dxa"/>
            <w:noWrap/>
            <w:hideMark/>
          </w:tcPr>
          <w:p w14:paraId="4F2E7707" w14:textId="6B726A74" w:rsidR="00086DB5" w:rsidRPr="00D80917" w:rsidRDefault="00E661BC" w:rsidP="006A713C">
            <w:pPr>
              <w:spacing w:beforeLines="20" w:before="48" w:afterLines="20" w:after="48"/>
              <w:rPr>
                <w:rFonts w:asciiTheme="majorHAnsi" w:hAnsiTheme="majorHAnsi" w:cstheme="majorHAnsi"/>
                <w:color w:val="000000"/>
                <w:sz w:val="18"/>
                <w:szCs w:val="18"/>
              </w:rPr>
            </w:pPr>
            <w:r w:rsidRPr="00E661BC">
              <w:rPr>
                <w:rFonts w:asciiTheme="majorHAnsi" w:hAnsiTheme="majorHAnsi" w:cstheme="majorHAnsi"/>
                <w:color w:val="000000"/>
                <w:sz w:val="18"/>
                <w:szCs w:val="18"/>
              </w:rPr>
              <w:t>DlCapacity</w:t>
            </w:r>
          </w:p>
        </w:tc>
        <w:tc>
          <w:tcPr>
            <w:tcW w:w="5240" w:type="dxa"/>
            <w:noWrap/>
            <w:hideMark/>
          </w:tcPr>
          <w:p w14:paraId="44991C70" w14:textId="679EF098" w:rsidR="00086DB5" w:rsidRPr="00D80917" w:rsidRDefault="00E661BC" w:rsidP="006A713C">
            <w:pPr>
              <w:spacing w:beforeLines="20" w:before="48" w:afterLines="20" w:after="48"/>
              <w:rPr>
                <w:rFonts w:asciiTheme="majorHAnsi" w:hAnsiTheme="majorHAnsi" w:cstheme="majorHAnsi"/>
                <w:color w:val="000000"/>
                <w:sz w:val="18"/>
                <w:szCs w:val="18"/>
              </w:rPr>
            </w:pPr>
            <w:r>
              <w:rPr>
                <w:rFonts w:asciiTheme="majorHAnsi" w:hAnsiTheme="majorHAnsi" w:cstheme="majorHAnsi"/>
                <w:color w:val="000000"/>
                <w:sz w:val="18"/>
                <w:szCs w:val="18"/>
              </w:rPr>
              <w:t>Daily capacity (number of parking spaces)</w:t>
            </w:r>
          </w:p>
        </w:tc>
      </w:tr>
    </w:tbl>
    <w:p w14:paraId="2142827D" w14:textId="08E910FE" w:rsidR="00032A3D" w:rsidRDefault="00032A3D" w:rsidP="00253D82">
      <w:pPr>
        <w:pStyle w:val="Heading3"/>
      </w:pPr>
      <w:bookmarkStart w:id="4022" w:name="_Toc441592857"/>
      <w:r>
        <w:t>Short Distance Impedance Generation</w:t>
      </w:r>
      <w:bookmarkEnd w:id="4022"/>
    </w:p>
    <w:p w14:paraId="0F94AAEA" w14:textId="4D693649" w:rsidR="00032A3D" w:rsidRDefault="003E0ABA" w:rsidP="00032A3D">
      <w:pPr>
        <w:pStyle w:val="BodyParagraph"/>
      </w:pPr>
      <w:r>
        <w:t>T</w:t>
      </w:r>
      <w:r w:rsidR="00253D82">
        <w:t xml:space="preserve">his process is required to generate </w:t>
      </w:r>
      <w:r>
        <w:t>more accu</w:t>
      </w:r>
      <w:r w:rsidR="00253D82">
        <w:t xml:space="preserve">rate short distances </w:t>
      </w:r>
      <w:r>
        <w:t xml:space="preserve">based on an all streets network. </w:t>
      </w:r>
      <w:r w:rsidR="00032A3D">
        <w:t>DTALite,</w:t>
      </w:r>
      <w:r w:rsidR="00032A3D" w:rsidRPr="00032A3D">
        <w:t xml:space="preserve"> </w:t>
      </w:r>
      <w:r w:rsidR="00032A3D">
        <w:t>a dynamic traffic assignment software</w:t>
      </w:r>
      <w:r w:rsidR="00253D82">
        <w:t>,</w:t>
      </w:r>
      <w:r w:rsidR="00032A3D">
        <w:t xml:space="preserve"> is used to generate</w:t>
      </w:r>
      <w:r w:rsidR="00494E92">
        <w:t xml:space="preserve"> node-to-node </w:t>
      </w:r>
      <w:r>
        <w:t>shortest path distances using the</w:t>
      </w:r>
      <w:r w:rsidR="00494E92">
        <w:t xml:space="preserve"> all streets network. The executable</w:t>
      </w:r>
      <w:r w:rsidR="002C4F4D">
        <w:t xml:space="preserve"> is called</w:t>
      </w:r>
      <w:r w:rsidR="00494E92">
        <w:t xml:space="preserve"> “</w:t>
      </w:r>
      <w:r w:rsidR="00494E92" w:rsidRPr="00494E92">
        <w:t>DTALite64.exe</w:t>
      </w:r>
      <w:r w:rsidR="00494E92">
        <w:t xml:space="preserve">” </w:t>
      </w:r>
      <w:r w:rsidR="002C4F4D">
        <w:t xml:space="preserve">and </w:t>
      </w:r>
      <w:r w:rsidR="00494E92">
        <w:t>requires the following input files:</w:t>
      </w:r>
    </w:p>
    <w:p w14:paraId="31DAC86D" w14:textId="6EAA5E9B" w:rsidR="00494E92" w:rsidRDefault="00494E92" w:rsidP="00C06976">
      <w:pPr>
        <w:pStyle w:val="BodyParagraph"/>
        <w:numPr>
          <w:ilvl w:val="0"/>
          <w:numId w:val="40"/>
        </w:numPr>
      </w:pPr>
      <w:r>
        <w:t>Node file</w:t>
      </w:r>
    </w:p>
    <w:p w14:paraId="27A0F97B" w14:textId="5494E44D" w:rsidR="005F795D" w:rsidRDefault="005F795D" w:rsidP="00C06976">
      <w:pPr>
        <w:pStyle w:val="BodyParagraph"/>
        <w:numPr>
          <w:ilvl w:val="0"/>
          <w:numId w:val="40"/>
        </w:numPr>
      </w:pPr>
      <w:r>
        <w:t>Link file</w:t>
      </w:r>
    </w:p>
    <w:p w14:paraId="658FB162" w14:textId="0533DE60" w:rsidR="005F795D" w:rsidRDefault="005F795D" w:rsidP="00C06976">
      <w:pPr>
        <w:pStyle w:val="BodyParagraph"/>
        <w:numPr>
          <w:ilvl w:val="0"/>
          <w:numId w:val="40"/>
        </w:numPr>
      </w:pPr>
      <w:r>
        <w:t>Link type file</w:t>
      </w:r>
    </w:p>
    <w:p w14:paraId="6F0746CB" w14:textId="79003AF4" w:rsidR="005F795D" w:rsidRDefault="005F795D" w:rsidP="00C06976">
      <w:pPr>
        <w:pStyle w:val="BodyParagraph"/>
        <w:numPr>
          <w:ilvl w:val="0"/>
          <w:numId w:val="40"/>
        </w:numPr>
      </w:pPr>
      <w:r>
        <w:t>Node pairs file</w:t>
      </w:r>
    </w:p>
    <w:p w14:paraId="31E6A978" w14:textId="18E2A518" w:rsidR="005F795D" w:rsidRPr="005F795D" w:rsidRDefault="005F795D" w:rsidP="00253D82">
      <w:pPr>
        <w:pStyle w:val="Heading4"/>
      </w:pPr>
      <w:r w:rsidRPr="005F795D">
        <w:lastRenderedPageBreak/>
        <w:t>Node File</w:t>
      </w:r>
    </w:p>
    <w:p w14:paraId="7E912E73" w14:textId="2A80DAFA" w:rsidR="00494E92" w:rsidRDefault="005F795D" w:rsidP="00032A3D">
      <w:pPr>
        <w:pStyle w:val="BodyParagraph"/>
      </w:pPr>
      <w:r>
        <w:t>This file provides DTALite with the locations of all the nodes in the all streets network and has the format</w:t>
      </w:r>
      <w:r w:rsidR="00D84AD4">
        <w:t xml:space="preserve"> as shown in </w:t>
      </w:r>
      <w:r w:rsidR="00D84AD4">
        <w:fldChar w:fldCharType="begin"/>
      </w:r>
      <w:r w:rsidR="00D84AD4">
        <w:instrText xml:space="preserve"> REF _Ref425945032 \h </w:instrText>
      </w:r>
      <w:r w:rsidR="00D84AD4">
        <w:fldChar w:fldCharType="separate"/>
      </w:r>
      <w:r w:rsidR="00891C1C">
        <w:t xml:space="preserve">Table </w:t>
      </w:r>
      <w:r w:rsidR="00891C1C">
        <w:rPr>
          <w:noProof/>
        </w:rPr>
        <w:t>4</w:t>
      </w:r>
      <w:r w:rsidR="00891C1C">
        <w:t>.</w:t>
      </w:r>
      <w:r w:rsidR="00891C1C">
        <w:rPr>
          <w:noProof/>
        </w:rPr>
        <w:t>8</w:t>
      </w:r>
      <w:r w:rsidR="00D84AD4">
        <w:fldChar w:fldCharType="end"/>
      </w:r>
      <w:r>
        <w:t>. It has to be named “input_node.csv” and can be found in the “</w:t>
      </w:r>
      <w:r w:rsidRPr="0004584E">
        <w:t>AllStreets_Buffer</w:t>
      </w:r>
      <w:r>
        <w:t>” folder of the master model directory.</w:t>
      </w:r>
    </w:p>
    <w:p w14:paraId="472B0733" w14:textId="2C5D7CBE" w:rsidR="005F795D" w:rsidRDefault="005F795D" w:rsidP="005F795D">
      <w:pPr>
        <w:pStyle w:val="Caption"/>
        <w:keepNext/>
      </w:pPr>
      <w:bookmarkStart w:id="4023" w:name="_Ref425945032"/>
      <w:bookmarkStart w:id="4024" w:name="_Toc44159297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8</w:t>
      </w:r>
      <w:r w:rsidR="008F26F5">
        <w:rPr>
          <w:noProof/>
        </w:rPr>
        <w:fldChar w:fldCharType="end"/>
      </w:r>
      <w:bookmarkEnd w:id="4023"/>
      <w:r>
        <w:t>. DTALite Input Node FIle Format</w:t>
      </w:r>
      <w:bookmarkEnd w:id="4024"/>
    </w:p>
    <w:tbl>
      <w:tblPr>
        <w:tblStyle w:val="Style1"/>
        <w:tblW w:w="5760" w:type="dxa"/>
        <w:tblInd w:w="108" w:type="dxa"/>
        <w:tblLook w:val="04A0" w:firstRow="1" w:lastRow="0" w:firstColumn="1" w:lastColumn="0" w:noHBand="0" w:noVBand="1"/>
      </w:tblPr>
      <w:tblGrid>
        <w:gridCol w:w="1600"/>
        <w:gridCol w:w="4160"/>
      </w:tblGrid>
      <w:tr w:rsidR="005F795D" w:rsidRPr="002C00BD" w14:paraId="4AA97A8A" w14:textId="77777777" w:rsidTr="00476A1A">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7AE366DD" w14:textId="77777777" w:rsidR="005F795D" w:rsidRPr="002C00BD" w:rsidRDefault="005F795D" w:rsidP="002C00BD">
            <w:pPr>
              <w:spacing w:before="120" w:line="240" w:lineRule="auto"/>
              <w:rPr>
                <w:rFonts w:asciiTheme="majorHAnsi" w:hAnsiTheme="majorHAnsi" w:cstheme="majorHAnsi"/>
                <w:b/>
                <w:color w:val="FFFFFF" w:themeColor="background2"/>
                <w:sz w:val="18"/>
                <w:szCs w:val="18"/>
              </w:rPr>
            </w:pPr>
            <w:r w:rsidRPr="002C00BD">
              <w:rPr>
                <w:rFonts w:asciiTheme="majorHAnsi" w:hAnsiTheme="majorHAnsi" w:cstheme="majorHAnsi"/>
                <w:b/>
                <w:color w:val="FFFFFF" w:themeColor="background2"/>
                <w:sz w:val="18"/>
                <w:szCs w:val="18"/>
              </w:rPr>
              <w:t>FIELD</w:t>
            </w:r>
          </w:p>
        </w:tc>
        <w:tc>
          <w:tcPr>
            <w:tcW w:w="4160" w:type="dxa"/>
            <w:noWrap/>
            <w:hideMark/>
          </w:tcPr>
          <w:p w14:paraId="00EE2260" w14:textId="77777777" w:rsidR="005F795D" w:rsidRPr="002C00BD" w:rsidRDefault="005F795D" w:rsidP="002C00BD">
            <w:pPr>
              <w:spacing w:before="120" w:line="240" w:lineRule="auto"/>
              <w:rPr>
                <w:rFonts w:asciiTheme="majorHAnsi" w:hAnsiTheme="majorHAnsi" w:cstheme="majorHAnsi"/>
                <w:b/>
                <w:color w:val="FFFFFF" w:themeColor="background2"/>
                <w:sz w:val="18"/>
                <w:szCs w:val="18"/>
              </w:rPr>
            </w:pPr>
            <w:r w:rsidRPr="002C00BD">
              <w:rPr>
                <w:rFonts w:asciiTheme="majorHAnsi" w:hAnsiTheme="majorHAnsi" w:cstheme="majorHAnsi"/>
                <w:b/>
                <w:color w:val="FFFFFF" w:themeColor="background2"/>
                <w:sz w:val="18"/>
                <w:szCs w:val="18"/>
              </w:rPr>
              <w:t>DESCRIPTION</w:t>
            </w:r>
          </w:p>
        </w:tc>
      </w:tr>
      <w:tr w:rsidR="005F795D" w:rsidRPr="002C00BD" w14:paraId="3FB32526" w14:textId="77777777" w:rsidTr="00476A1A">
        <w:trPr>
          <w:trHeight w:val="300"/>
        </w:trPr>
        <w:tc>
          <w:tcPr>
            <w:tcW w:w="1600" w:type="dxa"/>
            <w:noWrap/>
            <w:hideMark/>
          </w:tcPr>
          <w:p w14:paraId="62CEECC7" w14:textId="09CBB482"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NODEID</w:t>
            </w:r>
          </w:p>
        </w:tc>
        <w:tc>
          <w:tcPr>
            <w:tcW w:w="4160" w:type="dxa"/>
            <w:noWrap/>
            <w:hideMark/>
          </w:tcPr>
          <w:p w14:paraId="375E8222" w14:textId="1FD6BA2A"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Node id number</w:t>
            </w:r>
          </w:p>
        </w:tc>
      </w:tr>
      <w:tr w:rsidR="005F795D" w:rsidRPr="002C00BD" w14:paraId="1190ED80" w14:textId="77777777" w:rsidTr="00476A1A">
        <w:trPr>
          <w:trHeight w:val="300"/>
        </w:trPr>
        <w:tc>
          <w:tcPr>
            <w:tcW w:w="1600" w:type="dxa"/>
            <w:noWrap/>
            <w:hideMark/>
          </w:tcPr>
          <w:p w14:paraId="56A4F1A1" w14:textId="77777777"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XCOORD</w:t>
            </w:r>
          </w:p>
        </w:tc>
        <w:tc>
          <w:tcPr>
            <w:tcW w:w="4160" w:type="dxa"/>
            <w:noWrap/>
            <w:hideMark/>
          </w:tcPr>
          <w:p w14:paraId="10D68AA1" w14:textId="1361E34B"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X coordinate of node– state plane feet</w:t>
            </w:r>
          </w:p>
        </w:tc>
      </w:tr>
      <w:tr w:rsidR="005F795D" w:rsidRPr="002C00BD" w14:paraId="48109A83" w14:textId="77777777" w:rsidTr="00476A1A">
        <w:trPr>
          <w:trHeight w:val="300"/>
        </w:trPr>
        <w:tc>
          <w:tcPr>
            <w:tcW w:w="1600" w:type="dxa"/>
            <w:noWrap/>
            <w:hideMark/>
          </w:tcPr>
          <w:p w14:paraId="7FF40503" w14:textId="77777777"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YCOORD</w:t>
            </w:r>
          </w:p>
        </w:tc>
        <w:tc>
          <w:tcPr>
            <w:tcW w:w="4160" w:type="dxa"/>
            <w:noWrap/>
            <w:hideMark/>
          </w:tcPr>
          <w:p w14:paraId="4F714929" w14:textId="5D06522F" w:rsidR="005F795D" w:rsidRPr="002C00BD" w:rsidRDefault="005F795D" w:rsidP="002C00BD">
            <w:pPr>
              <w:spacing w:before="120" w:line="240" w:lineRule="auto"/>
              <w:rPr>
                <w:rFonts w:asciiTheme="majorHAnsi" w:hAnsiTheme="majorHAnsi" w:cstheme="majorHAnsi"/>
                <w:color w:val="000000"/>
                <w:sz w:val="18"/>
                <w:szCs w:val="18"/>
              </w:rPr>
            </w:pPr>
            <w:r w:rsidRPr="002C00BD">
              <w:rPr>
                <w:rFonts w:asciiTheme="majorHAnsi" w:hAnsiTheme="majorHAnsi" w:cstheme="majorHAnsi"/>
                <w:color w:val="000000"/>
                <w:sz w:val="18"/>
                <w:szCs w:val="18"/>
              </w:rPr>
              <w:t>Y coordinate of node – state plane feet</w:t>
            </w:r>
          </w:p>
        </w:tc>
      </w:tr>
    </w:tbl>
    <w:p w14:paraId="71C382ED" w14:textId="2930463B" w:rsidR="00563EA8" w:rsidRPr="005F795D" w:rsidRDefault="00563EA8" w:rsidP="002C00BD">
      <w:pPr>
        <w:pStyle w:val="Heading4"/>
      </w:pPr>
      <w:r>
        <w:t>Link</w:t>
      </w:r>
      <w:r w:rsidRPr="005F795D">
        <w:t xml:space="preserve"> File</w:t>
      </w:r>
    </w:p>
    <w:p w14:paraId="7482A6C5" w14:textId="17E3FFA0" w:rsidR="00563EA8" w:rsidRDefault="00563EA8" w:rsidP="00563EA8">
      <w:pPr>
        <w:pStyle w:val="BodyParagraph"/>
      </w:pPr>
      <w:r>
        <w:t>This file provides DTALite with information about link attributes and the node</w:t>
      </w:r>
      <w:r w:rsidR="002C4F4D">
        <w:t>s</w:t>
      </w:r>
      <w:r>
        <w:t xml:space="preserve"> they connect and has the format</w:t>
      </w:r>
      <w:r w:rsidR="00D84AD4">
        <w:t xml:space="preserve"> as shown in </w:t>
      </w:r>
      <w:r w:rsidR="00D84AD4">
        <w:fldChar w:fldCharType="begin"/>
      </w:r>
      <w:r w:rsidR="00D84AD4">
        <w:instrText xml:space="preserve"> REF _Ref425945010 \h </w:instrText>
      </w:r>
      <w:r w:rsidR="00D84AD4">
        <w:fldChar w:fldCharType="separate"/>
      </w:r>
      <w:r w:rsidR="00891C1C">
        <w:t xml:space="preserve">Table </w:t>
      </w:r>
      <w:r w:rsidR="00891C1C">
        <w:rPr>
          <w:noProof/>
        </w:rPr>
        <w:t>4</w:t>
      </w:r>
      <w:r w:rsidR="00891C1C">
        <w:t>.</w:t>
      </w:r>
      <w:r w:rsidR="00891C1C">
        <w:rPr>
          <w:noProof/>
        </w:rPr>
        <w:t>9</w:t>
      </w:r>
      <w:r w:rsidR="00D84AD4">
        <w:fldChar w:fldCharType="end"/>
      </w:r>
      <w:r>
        <w:t>. It has to be named “input_link.csv” and can be found in the “</w:t>
      </w:r>
      <w:r w:rsidRPr="0004584E">
        <w:t>AllStreets_Buffer</w:t>
      </w:r>
      <w:r>
        <w:t>” folder of the master model directory.</w:t>
      </w:r>
      <w:r w:rsidR="005115FD">
        <w:t xml:space="preserve"> Only the first four fields are used in calculations. The remaining fields can use dummy values if that information is not </w:t>
      </w:r>
      <w:r w:rsidR="002C4F4D">
        <w:t xml:space="preserve">readily </w:t>
      </w:r>
      <w:r w:rsidR="005115FD">
        <w:t>available.</w:t>
      </w:r>
    </w:p>
    <w:p w14:paraId="5344CA54" w14:textId="20D255FF" w:rsidR="00563EA8" w:rsidRDefault="00563EA8" w:rsidP="00563EA8">
      <w:pPr>
        <w:pStyle w:val="Caption"/>
        <w:keepNext/>
      </w:pPr>
      <w:bookmarkStart w:id="4025" w:name="_Ref425945010"/>
      <w:bookmarkStart w:id="4026" w:name="_Toc44159297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9</w:t>
      </w:r>
      <w:r w:rsidR="008F26F5">
        <w:rPr>
          <w:noProof/>
        </w:rPr>
        <w:fldChar w:fldCharType="end"/>
      </w:r>
      <w:bookmarkEnd w:id="4025"/>
      <w:r>
        <w:t>. DTALite Input Link FIle Format</w:t>
      </w:r>
      <w:bookmarkEnd w:id="4026"/>
    </w:p>
    <w:tbl>
      <w:tblPr>
        <w:tblStyle w:val="Style1"/>
        <w:tblW w:w="7665" w:type="dxa"/>
        <w:tblLook w:val="04A0" w:firstRow="1" w:lastRow="0" w:firstColumn="1" w:lastColumn="0" w:noHBand="0" w:noVBand="1"/>
      </w:tblPr>
      <w:tblGrid>
        <w:gridCol w:w="3708"/>
        <w:gridCol w:w="2790"/>
        <w:gridCol w:w="1167"/>
      </w:tblGrid>
      <w:tr w:rsidR="00563EA8" w:rsidRPr="00B923B0" w14:paraId="520D36CA" w14:textId="1B403974" w:rsidTr="00B923B0">
        <w:trPr>
          <w:cnfStyle w:val="100000000000" w:firstRow="1" w:lastRow="0" w:firstColumn="0" w:lastColumn="0" w:oddVBand="0" w:evenVBand="0" w:oddHBand="0" w:evenHBand="0" w:firstRowFirstColumn="0" w:firstRowLastColumn="0" w:lastRowFirstColumn="0" w:lastRowLastColumn="0"/>
          <w:trHeight w:val="300"/>
        </w:trPr>
        <w:tc>
          <w:tcPr>
            <w:tcW w:w="3708" w:type="dxa"/>
            <w:noWrap/>
            <w:hideMark/>
          </w:tcPr>
          <w:p w14:paraId="1112CE9D" w14:textId="77777777" w:rsidR="00563EA8" w:rsidRPr="00B923B0" w:rsidRDefault="00563EA8" w:rsidP="002B4D6D">
            <w:pPr>
              <w:spacing w:before="120" w:line="240" w:lineRule="auto"/>
              <w:rPr>
                <w:rFonts w:ascii="Arial" w:hAnsi="Arial" w:cs="Arial"/>
                <w:b/>
                <w:color w:val="FFFFFF" w:themeColor="background2"/>
                <w:sz w:val="18"/>
                <w:szCs w:val="18"/>
              </w:rPr>
            </w:pPr>
            <w:r w:rsidRPr="00B923B0">
              <w:rPr>
                <w:rFonts w:ascii="Arial" w:hAnsi="Arial" w:cs="Arial"/>
                <w:b/>
                <w:color w:val="FFFFFF" w:themeColor="background2"/>
                <w:sz w:val="18"/>
                <w:szCs w:val="18"/>
              </w:rPr>
              <w:t>FIELD</w:t>
            </w:r>
          </w:p>
        </w:tc>
        <w:tc>
          <w:tcPr>
            <w:tcW w:w="2790" w:type="dxa"/>
            <w:noWrap/>
            <w:hideMark/>
          </w:tcPr>
          <w:p w14:paraId="198D0533" w14:textId="77777777" w:rsidR="00563EA8" w:rsidRPr="00B923B0" w:rsidRDefault="00563EA8" w:rsidP="002B4D6D">
            <w:pPr>
              <w:spacing w:before="120" w:line="240" w:lineRule="auto"/>
              <w:rPr>
                <w:rFonts w:ascii="Arial" w:hAnsi="Arial" w:cs="Arial"/>
                <w:b/>
                <w:color w:val="FFFFFF" w:themeColor="background2"/>
                <w:sz w:val="18"/>
                <w:szCs w:val="18"/>
              </w:rPr>
            </w:pPr>
            <w:r w:rsidRPr="00B923B0">
              <w:rPr>
                <w:rFonts w:ascii="Arial" w:hAnsi="Arial" w:cs="Arial"/>
                <w:b/>
                <w:color w:val="FFFFFF" w:themeColor="background2"/>
                <w:sz w:val="18"/>
                <w:szCs w:val="18"/>
              </w:rPr>
              <w:t>DESCRIPTION</w:t>
            </w:r>
          </w:p>
        </w:tc>
        <w:tc>
          <w:tcPr>
            <w:tcW w:w="1167" w:type="dxa"/>
          </w:tcPr>
          <w:p w14:paraId="09E8DC61" w14:textId="064AA6D2" w:rsidR="00563EA8" w:rsidRPr="00B923B0" w:rsidRDefault="00563EA8" w:rsidP="002B4D6D">
            <w:pPr>
              <w:spacing w:before="120" w:line="240" w:lineRule="auto"/>
              <w:rPr>
                <w:rFonts w:ascii="Arial" w:hAnsi="Arial" w:cs="Arial"/>
                <w:b/>
                <w:color w:val="FFFFFF" w:themeColor="background2"/>
                <w:sz w:val="18"/>
                <w:szCs w:val="18"/>
              </w:rPr>
            </w:pPr>
            <w:r w:rsidRPr="00B923B0">
              <w:rPr>
                <w:rFonts w:ascii="Arial" w:hAnsi="Arial" w:cs="Arial"/>
                <w:b/>
                <w:color w:val="FFFFFF" w:themeColor="background2"/>
                <w:sz w:val="18"/>
                <w:szCs w:val="18"/>
              </w:rPr>
              <w:t>REQUIRED</w:t>
            </w:r>
          </w:p>
        </w:tc>
      </w:tr>
      <w:tr w:rsidR="00563EA8" w:rsidRPr="00B923B0" w14:paraId="6F2475ED" w14:textId="455B226C" w:rsidTr="00B923B0">
        <w:trPr>
          <w:trHeight w:val="300"/>
        </w:trPr>
        <w:tc>
          <w:tcPr>
            <w:tcW w:w="3708" w:type="dxa"/>
            <w:noWrap/>
            <w:hideMark/>
          </w:tcPr>
          <w:p w14:paraId="5FFBC53D" w14:textId="4A9A49C7"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FROM_NODE_ID</w:t>
            </w:r>
          </w:p>
        </w:tc>
        <w:tc>
          <w:tcPr>
            <w:tcW w:w="2790" w:type="dxa"/>
            <w:noWrap/>
            <w:hideMark/>
          </w:tcPr>
          <w:p w14:paraId="58CA978A" w14:textId="61143AFA"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A node of the link</w:t>
            </w:r>
          </w:p>
        </w:tc>
        <w:tc>
          <w:tcPr>
            <w:tcW w:w="1167" w:type="dxa"/>
          </w:tcPr>
          <w:p w14:paraId="54445104" w14:textId="6034AB32"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Yes</w:t>
            </w:r>
          </w:p>
        </w:tc>
      </w:tr>
      <w:tr w:rsidR="00563EA8" w:rsidRPr="00B923B0" w14:paraId="70DED5A2" w14:textId="5BE4E0BE" w:rsidTr="00B923B0">
        <w:trPr>
          <w:trHeight w:val="300"/>
        </w:trPr>
        <w:tc>
          <w:tcPr>
            <w:tcW w:w="3708" w:type="dxa"/>
            <w:noWrap/>
            <w:hideMark/>
          </w:tcPr>
          <w:p w14:paraId="64CCFB68" w14:textId="446FA255"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TO_NODE_ID</w:t>
            </w:r>
          </w:p>
        </w:tc>
        <w:tc>
          <w:tcPr>
            <w:tcW w:w="2790" w:type="dxa"/>
            <w:noWrap/>
            <w:hideMark/>
          </w:tcPr>
          <w:p w14:paraId="26D5BDCB" w14:textId="6595B5CF"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B node of the link</w:t>
            </w:r>
          </w:p>
        </w:tc>
        <w:tc>
          <w:tcPr>
            <w:tcW w:w="1167" w:type="dxa"/>
          </w:tcPr>
          <w:p w14:paraId="768EAE24" w14:textId="5F987B92"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Yes</w:t>
            </w:r>
          </w:p>
        </w:tc>
      </w:tr>
      <w:tr w:rsidR="00563EA8" w:rsidRPr="00B923B0" w14:paraId="547B2041" w14:textId="5ABB821A" w:rsidTr="00B923B0">
        <w:trPr>
          <w:trHeight w:val="300"/>
        </w:trPr>
        <w:tc>
          <w:tcPr>
            <w:tcW w:w="3708" w:type="dxa"/>
            <w:noWrap/>
          </w:tcPr>
          <w:p w14:paraId="14F2F2A2" w14:textId="12912F37"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LINK_ID</w:t>
            </w:r>
          </w:p>
        </w:tc>
        <w:tc>
          <w:tcPr>
            <w:tcW w:w="2790" w:type="dxa"/>
            <w:noWrap/>
          </w:tcPr>
          <w:p w14:paraId="4752F483" w14:textId="3B6CBBB0"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Link id number</w:t>
            </w:r>
          </w:p>
        </w:tc>
        <w:tc>
          <w:tcPr>
            <w:tcW w:w="1167" w:type="dxa"/>
          </w:tcPr>
          <w:p w14:paraId="667B165B" w14:textId="77C98B25"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Yes</w:t>
            </w:r>
          </w:p>
        </w:tc>
      </w:tr>
      <w:tr w:rsidR="00563EA8" w:rsidRPr="00B923B0" w14:paraId="5D07D1E4" w14:textId="1B158504" w:rsidTr="00B923B0">
        <w:trPr>
          <w:trHeight w:val="300"/>
        </w:trPr>
        <w:tc>
          <w:tcPr>
            <w:tcW w:w="3708" w:type="dxa"/>
            <w:noWrap/>
          </w:tcPr>
          <w:p w14:paraId="7EDF3066" w14:textId="52B60F8A"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LENGTH_IN_MILE</w:t>
            </w:r>
          </w:p>
        </w:tc>
        <w:tc>
          <w:tcPr>
            <w:tcW w:w="2790" w:type="dxa"/>
            <w:noWrap/>
          </w:tcPr>
          <w:p w14:paraId="5350C7A4" w14:textId="0FD4A4DB"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Link length in miles</w:t>
            </w:r>
          </w:p>
        </w:tc>
        <w:tc>
          <w:tcPr>
            <w:tcW w:w="1167" w:type="dxa"/>
          </w:tcPr>
          <w:p w14:paraId="239CA9C5" w14:textId="09EBF4FE"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Yes</w:t>
            </w:r>
          </w:p>
        </w:tc>
      </w:tr>
      <w:tr w:rsidR="00563EA8" w:rsidRPr="00B923B0" w14:paraId="786D9984" w14:textId="4C29B0B3" w:rsidTr="00B923B0">
        <w:trPr>
          <w:trHeight w:val="300"/>
        </w:trPr>
        <w:tc>
          <w:tcPr>
            <w:tcW w:w="3708" w:type="dxa"/>
            <w:noWrap/>
          </w:tcPr>
          <w:p w14:paraId="305CD69A" w14:textId="6BC5161C"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DIRECTION</w:t>
            </w:r>
          </w:p>
        </w:tc>
        <w:tc>
          <w:tcPr>
            <w:tcW w:w="2790" w:type="dxa"/>
            <w:noWrap/>
          </w:tcPr>
          <w:p w14:paraId="74A1A616" w14:textId="37890492"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Directi</w:t>
            </w:r>
            <w:r w:rsidR="00B923B0">
              <w:rPr>
                <w:rFonts w:ascii="Arial" w:hAnsi="Arial" w:cs="Arial"/>
                <w:color w:val="000000"/>
                <w:sz w:val="18"/>
                <w:szCs w:val="18"/>
              </w:rPr>
              <w:t>on of the link</w:t>
            </w:r>
          </w:p>
        </w:tc>
        <w:tc>
          <w:tcPr>
            <w:tcW w:w="1167" w:type="dxa"/>
          </w:tcPr>
          <w:p w14:paraId="766C9D76" w14:textId="3C227324"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r w:rsidR="00563EA8" w:rsidRPr="00B923B0" w14:paraId="7ACF911D" w14:textId="3FE1C149" w:rsidTr="00B923B0">
        <w:trPr>
          <w:trHeight w:val="300"/>
        </w:trPr>
        <w:tc>
          <w:tcPr>
            <w:tcW w:w="3708" w:type="dxa"/>
            <w:noWrap/>
          </w:tcPr>
          <w:p w14:paraId="51E873AE" w14:textId="02EE24FD"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NAME</w:t>
            </w:r>
          </w:p>
        </w:tc>
        <w:tc>
          <w:tcPr>
            <w:tcW w:w="2790" w:type="dxa"/>
            <w:noWrap/>
          </w:tcPr>
          <w:p w14:paraId="5DAAC189" w14:textId="6A96F84C"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Name</w:t>
            </w:r>
            <w:r w:rsidR="00B923B0">
              <w:rPr>
                <w:rFonts w:ascii="Arial" w:hAnsi="Arial" w:cs="Arial"/>
                <w:color w:val="000000"/>
                <w:sz w:val="18"/>
                <w:szCs w:val="18"/>
              </w:rPr>
              <w:t xml:space="preserve"> of the link</w:t>
            </w:r>
          </w:p>
        </w:tc>
        <w:tc>
          <w:tcPr>
            <w:tcW w:w="1167" w:type="dxa"/>
          </w:tcPr>
          <w:p w14:paraId="52C0EC74" w14:textId="157FA202"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r w:rsidR="00563EA8" w:rsidRPr="00B923B0" w14:paraId="63623BB2" w14:textId="4E3BFD4D" w:rsidTr="00B923B0">
        <w:trPr>
          <w:trHeight w:val="300"/>
        </w:trPr>
        <w:tc>
          <w:tcPr>
            <w:tcW w:w="3708" w:type="dxa"/>
            <w:noWrap/>
          </w:tcPr>
          <w:p w14:paraId="627442E6" w14:textId="2D7EF9A0"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SPEED_LIMIT_IN_MPH</w:t>
            </w:r>
          </w:p>
        </w:tc>
        <w:tc>
          <w:tcPr>
            <w:tcW w:w="2790" w:type="dxa"/>
            <w:noWrap/>
          </w:tcPr>
          <w:p w14:paraId="2137591C" w14:textId="13B359BD"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Sp</w:t>
            </w:r>
            <w:r w:rsidR="00B923B0">
              <w:rPr>
                <w:rFonts w:ascii="Arial" w:hAnsi="Arial" w:cs="Arial"/>
                <w:color w:val="000000"/>
                <w:sz w:val="18"/>
                <w:szCs w:val="18"/>
              </w:rPr>
              <w:t>eed limit</w:t>
            </w:r>
          </w:p>
        </w:tc>
        <w:tc>
          <w:tcPr>
            <w:tcW w:w="1167" w:type="dxa"/>
          </w:tcPr>
          <w:p w14:paraId="6E7140AC" w14:textId="5C76E12B"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r w:rsidR="00563EA8" w:rsidRPr="00B923B0" w14:paraId="60DCAFF6" w14:textId="09CAEE30" w:rsidTr="00B923B0">
        <w:trPr>
          <w:trHeight w:val="300"/>
        </w:trPr>
        <w:tc>
          <w:tcPr>
            <w:tcW w:w="3708" w:type="dxa"/>
            <w:noWrap/>
          </w:tcPr>
          <w:p w14:paraId="57CF7480" w14:textId="7457A7FB"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NUMBER_OF_LANES</w:t>
            </w:r>
          </w:p>
        </w:tc>
        <w:tc>
          <w:tcPr>
            <w:tcW w:w="2790" w:type="dxa"/>
            <w:noWrap/>
          </w:tcPr>
          <w:p w14:paraId="4CB5431E" w14:textId="246468C2"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Nu</w:t>
            </w:r>
            <w:r w:rsidR="00B923B0">
              <w:rPr>
                <w:rFonts w:ascii="Arial" w:hAnsi="Arial" w:cs="Arial"/>
                <w:color w:val="000000"/>
                <w:sz w:val="18"/>
                <w:szCs w:val="18"/>
              </w:rPr>
              <w:t>mber of lanes</w:t>
            </w:r>
          </w:p>
        </w:tc>
        <w:tc>
          <w:tcPr>
            <w:tcW w:w="1167" w:type="dxa"/>
          </w:tcPr>
          <w:p w14:paraId="492069E6" w14:textId="57A92289"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r w:rsidR="00563EA8" w:rsidRPr="00B923B0" w14:paraId="2284DB4B" w14:textId="7B8B7AD0" w:rsidTr="00B923B0">
        <w:trPr>
          <w:trHeight w:val="300"/>
        </w:trPr>
        <w:tc>
          <w:tcPr>
            <w:tcW w:w="3708" w:type="dxa"/>
            <w:noWrap/>
          </w:tcPr>
          <w:p w14:paraId="6BD2E9F8" w14:textId="618CDF19"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LINK_TYPE</w:t>
            </w:r>
          </w:p>
        </w:tc>
        <w:tc>
          <w:tcPr>
            <w:tcW w:w="2790" w:type="dxa"/>
            <w:noWrap/>
          </w:tcPr>
          <w:p w14:paraId="1566C449" w14:textId="238C494C" w:rsidR="00563EA8" w:rsidRPr="00B923B0" w:rsidRDefault="00B923B0" w:rsidP="002B4D6D">
            <w:pPr>
              <w:spacing w:before="120" w:line="240" w:lineRule="auto"/>
              <w:rPr>
                <w:rFonts w:ascii="Arial" w:hAnsi="Arial" w:cs="Arial"/>
                <w:color w:val="000000"/>
                <w:sz w:val="18"/>
                <w:szCs w:val="18"/>
              </w:rPr>
            </w:pPr>
            <w:r>
              <w:rPr>
                <w:rFonts w:ascii="Arial" w:hAnsi="Arial" w:cs="Arial"/>
                <w:color w:val="000000"/>
                <w:sz w:val="18"/>
                <w:szCs w:val="18"/>
              </w:rPr>
              <w:t>Type of link</w:t>
            </w:r>
          </w:p>
        </w:tc>
        <w:tc>
          <w:tcPr>
            <w:tcW w:w="1167" w:type="dxa"/>
          </w:tcPr>
          <w:p w14:paraId="30F36ABC" w14:textId="0E9EBB89"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r w:rsidR="00563EA8" w:rsidRPr="00B923B0" w14:paraId="184DA0E2" w14:textId="05527ACD" w:rsidTr="00B923B0">
        <w:trPr>
          <w:trHeight w:val="300"/>
        </w:trPr>
        <w:tc>
          <w:tcPr>
            <w:tcW w:w="3708" w:type="dxa"/>
            <w:noWrap/>
            <w:hideMark/>
          </w:tcPr>
          <w:p w14:paraId="2FB68D3B" w14:textId="3438F7BA" w:rsidR="00563EA8" w:rsidRPr="00B923B0" w:rsidRDefault="00563EA8" w:rsidP="002B4D6D">
            <w:pPr>
              <w:spacing w:before="120" w:line="240" w:lineRule="auto"/>
              <w:rPr>
                <w:rFonts w:ascii="Arial" w:hAnsi="Arial" w:cs="Arial"/>
                <w:color w:val="000000"/>
                <w:sz w:val="18"/>
                <w:szCs w:val="18"/>
              </w:rPr>
            </w:pPr>
            <w:r w:rsidRPr="00B923B0">
              <w:rPr>
                <w:rFonts w:ascii="Arial" w:hAnsi="Arial" w:cs="Arial"/>
                <w:color w:val="000000"/>
                <w:sz w:val="18"/>
                <w:szCs w:val="18"/>
              </w:rPr>
              <w:t>LANE_CAPACITY_IN_VHC_PER_HOUR</w:t>
            </w:r>
          </w:p>
        </w:tc>
        <w:tc>
          <w:tcPr>
            <w:tcW w:w="2790" w:type="dxa"/>
            <w:noWrap/>
            <w:hideMark/>
          </w:tcPr>
          <w:p w14:paraId="0954E123" w14:textId="5D7D189A"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La</w:t>
            </w:r>
            <w:r w:rsidR="00B923B0">
              <w:rPr>
                <w:rFonts w:ascii="Arial" w:hAnsi="Arial" w:cs="Arial"/>
                <w:color w:val="000000"/>
                <w:sz w:val="18"/>
                <w:szCs w:val="18"/>
              </w:rPr>
              <w:t xml:space="preserve">ne capacity </w:t>
            </w:r>
          </w:p>
        </w:tc>
        <w:tc>
          <w:tcPr>
            <w:tcW w:w="1167" w:type="dxa"/>
          </w:tcPr>
          <w:p w14:paraId="483DCF68" w14:textId="7A8D4178" w:rsidR="00563EA8" w:rsidRPr="00B923B0" w:rsidRDefault="00C26C04" w:rsidP="002B4D6D">
            <w:pPr>
              <w:spacing w:before="120" w:line="240" w:lineRule="auto"/>
              <w:rPr>
                <w:rFonts w:ascii="Arial" w:hAnsi="Arial" w:cs="Arial"/>
                <w:color w:val="000000"/>
                <w:sz w:val="18"/>
                <w:szCs w:val="18"/>
              </w:rPr>
            </w:pPr>
            <w:r w:rsidRPr="00B923B0">
              <w:rPr>
                <w:rFonts w:ascii="Arial" w:hAnsi="Arial" w:cs="Arial"/>
                <w:color w:val="000000"/>
                <w:sz w:val="18"/>
                <w:szCs w:val="18"/>
              </w:rPr>
              <w:t>No</w:t>
            </w:r>
          </w:p>
        </w:tc>
      </w:tr>
    </w:tbl>
    <w:p w14:paraId="2D2A593E" w14:textId="6FDD1F33" w:rsidR="000A2E4A" w:rsidRPr="005F795D" w:rsidRDefault="000A2E4A" w:rsidP="00B923B0">
      <w:pPr>
        <w:pStyle w:val="Heading4"/>
      </w:pPr>
      <w:r>
        <w:t>Link Type</w:t>
      </w:r>
      <w:r w:rsidRPr="005F795D">
        <w:t xml:space="preserve"> File</w:t>
      </w:r>
    </w:p>
    <w:p w14:paraId="4CAE6655" w14:textId="0578F295" w:rsidR="000A2E4A" w:rsidRDefault="000A2E4A" w:rsidP="000A2E4A">
      <w:pPr>
        <w:pStyle w:val="BodyParagraph"/>
      </w:pPr>
      <w:r>
        <w:t>This file provides DTALite with link type definitions and has the format</w:t>
      </w:r>
      <w:r w:rsidR="00D84AD4">
        <w:t xml:space="preserve"> as shown in </w:t>
      </w:r>
      <w:r w:rsidR="00D84AD4">
        <w:fldChar w:fldCharType="begin"/>
      </w:r>
      <w:r w:rsidR="00D84AD4">
        <w:instrText xml:space="preserve"> REF _Ref425944990 \h </w:instrText>
      </w:r>
      <w:r w:rsidR="00D84AD4">
        <w:fldChar w:fldCharType="separate"/>
      </w:r>
      <w:r w:rsidR="00891C1C">
        <w:t xml:space="preserve">Table </w:t>
      </w:r>
      <w:r w:rsidR="00891C1C">
        <w:rPr>
          <w:noProof/>
        </w:rPr>
        <w:t>4</w:t>
      </w:r>
      <w:r w:rsidR="00891C1C">
        <w:t>.</w:t>
      </w:r>
      <w:r w:rsidR="00891C1C">
        <w:rPr>
          <w:noProof/>
        </w:rPr>
        <w:t>10</w:t>
      </w:r>
      <w:r w:rsidR="00D84AD4">
        <w:fldChar w:fldCharType="end"/>
      </w:r>
      <w:r>
        <w:t>. It has to be named “input_link_type.csv” and can be found in the “</w:t>
      </w:r>
      <w:r w:rsidRPr="0004584E">
        <w:t>AllStreets_Buffer</w:t>
      </w:r>
      <w:r>
        <w:t xml:space="preserve">” folder of the master model directory. However, the default provided with the model setup </w:t>
      </w:r>
      <w:r>
        <w:lastRenderedPageBreak/>
        <w:t xml:space="preserve">can be used </w:t>
      </w:r>
      <w:r w:rsidR="002C4F4D">
        <w:t>instead of creating a new file each time. This is because the input in this file is not taken into consideration</w:t>
      </w:r>
      <w:r>
        <w:t xml:space="preserve"> for just getting shortest path distances over the network.</w:t>
      </w:r>
    </w:p>
    <w:p w14:paraId="5998974E" w14:textId="0BFEE6AB" w:rsidR="000A2E4A" w:rsidRDefault="000A2E4A" w:rsidP="000A2E4A">
      <w:pPr>
        <w:pStyle w:val="Caption"/>
        <w:keepNext/>
      </w:pPr>
      <w:bookmarkStart w:id="4027" w:name="_Ref425944990"/>
      <w:bookmarkStart w:id="4028" w:name="_Toc441592979"/>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10</w:t>
      </w:r>
      <w:r w:rsidR="008F26F5">
        <w:rPr>
          <w:noProof/>
        </w:rPr>
        <w:fldChar w:fldCharType="end"/>
      </w:r>
      <w:bookmarkEnd w:id="4027"/>
      <w:r>
        <w:t>. DTALite Input Link Type FIle Format</w:t>
      </w:r>
      <w:bookmarkEnd w:id="4028"/>
    </w:p>
    <w:tbl>
      <w:tblPr>
        <w:tblStyle w:val="Style1"/>
        <w:tblW w:w="6327" w:type="dxa"/>
        <w:tblInd w:w="108" w:type="dxa"/>
        <w:tblLook w:val="04A0" w:firstRow="1" w:lastRow="0" w:firstColumn="1" w:lastColumn="0" w:noHBand="0" w:noVBand="1"/>
      </w:tblPr>
      <w:tblGrid>
        <w:gridCol w:w="2167"/>
        <w:gridCol w:w="4160"/>
      </w:tblGrid>
      <w:tr w:rsidR="000A2E4A" w:rsidRPr="00B923B0" w14:paraId="6C241EE5" w14:textId="77777777" w:rsidTr="000600DB">
        <w:trPr>
          <w:cnfStyle w:val="100000000000" w:firstRow="1" w:lastRow="0" w:firstColumn="0" w:lastColumn="0" w:oddVBand="0" w:evenVBand="0" w:oddHBand="0" w:evenHBand="0" w:firstRowFirstColumn="0" w:firstRowLastColumn="0" w:lastRowFirstColumn="0" w:lastRowLastColumn="0"/>
          <w:trHeight w:val="300"/>
        </w:trPr>
        <w:tc>
          <w:tcPr>
            <w:tcW w:w="2167" w:type="dxa"/>
            <w:noWrap/>
            <w:hideMark/>
          </w:tcPr>
          <w:p w14:paraId="4DF16FAA" w14:textId="77777777" w:rsidR="000A2E4A" w:rsidRPr="00B923B0" w:rsidRDefault="000A2E4A"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FIELD</w:t>
            </w:r>
          </w:p>
        </w:tc>
        <w:tc>
          <w:tcPr>
            <w:tcW w:w="4160" w:type="dxa"/>
            <w:noWrap/>
            <w:hideMark/>
          </w:tcPr>
          <w:p w14:paraId="4255AEEA" w14:textId="77777777" w:rsidR="000A2E4A" w:rsidRPr="00B923B0" w:rsidRDefault="000A2E4A"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DESCRIPTION</w:t>
            </w:r>
          </w:p>
        </w:tc>
      </w:tr>
      <w:tr w:rsidR="000A2E4A" w:rsidRPr="00B923B0" w14:paraId="15A64292" w14:textId="77777777" w:rsidTr="000600DB">
        <w:trPr>
          <w:trHeight w:val="300"/>
        </w:trPr>
        <w:tc>
          <w:tcPr>
            <w:tcW w:w="2167" w:type="dxa"/>
            <w:noWrap/>
            <w:hideMark/>
          </w:tcPr>
          <w:p w14:paraId="40C239DE" w14:textId="7B283E14"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LINK_TYPE</w:t>
            </w:r>
          </w:p>
        </w:tc>
        <w:tc>
          <w:tcPr>
            <w:tcW w:w="4160" w:type="dxa"/>
            <w:noWrap/>
            <w:hideMark/>
          </w:tcPr>
          <w:p w14:paraId="7632CB18" w14:textId="41AF5ED7"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Link type code</w:t>
            </w:r>
          </w:p>
        </w:tc>
      </w:tr>
      <w:tr w:rsidR="000A2E4A" w:rsidRPr="00B923B0" w14:paraId="6F38DD33" w14:textId="77777777" w:rsidTr="000600DB">
        <w:trPr>
          <w:trHeight w:val="300"/>
        </w:trPr>
        <w:tc>
          <w:tcPr>
            <w:tcW w:w="2167" w:type="dxa"/>
            <w:noWrap/>
            <w:hideMark/>
          </w:tcPr>
          <w:p w14:paraId="26548F6A" w14:textId="78249569"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LINK_TYPE_NAME</w:t>
            </w:r>
          </w:p>
        </w:tc>
        <w:tc>
          <w:tcPr>
            <w:tcW w:w="4160" w:type="dxa"/>
            <w:noWrap/>
            <w:hideMark/>
          </w:tcPr>
          <w:p w14:paraId="150EAE13" w14:textId="55B1CD2A"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Link type name</w:t>
            </w:r>
          </w:p>
        </w:tc>
      </w:tr>
      <w:tr w:rsidR="000A2E4A" w:rsidRPr="00B923B0" w14:paraId="34F85AF7" w14:textId="77777777" w:rsidTr="000600DB">
        <w:trPr>
          <w:trHeight w:val="300"/>
        </w:trPr>
        <w:tc>
          <w:tcPr>
            <w:tcW w:w="2167" w:type="dxa"/>
            <w:noWrap/>
          </w:tcPr>
          <w:p w14:paraId="2C77DDB6" w14:textId="2E84E5AA"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FREEEWAY_FLAG</w:t>
            </w:r>
          </w:p>
        </w:tc>
        <w:tc>
          <w:tcPr>
            <w:tcW w:w="4160" w:type="dxa"/>
            <w:noWrap/>
          </w:tcPr>
          <w:p w14:paraId="0D815075" w14:textId="034405ED"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1 if freeway; 0 otherwise</w:t>
            </w:r>
          </w:p>
        </w:tc>
      </w:tr>
      <w:tr w:rsidR="000A2E4A" w:rsidRPr="00B923B0" w14:paraId="16B1657F" w14:textId="77777777" w:rsidTr="000600DB">
        <w:trPr>
          <w:trHeight w:val="300"/>
        </w:trPr>
        <w:tc>
          <w:tcPr>
            <w:tcW w:w="2167" w:type="dxa"/>
            <w:noWrap/>
          </w:tcPr>
          <w:p w14:paraId="50D844AC" w14:textId="3B6B82CD"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RAMP_FLAG</w:t>
            </w:r>
          </w:p>
        </w:tc>
        <w:tc>
          <w:tcPr>
            <w:tcW w:w="4160" w:type="dxa"/>
            <w:noWrap/>
          </w:tcPr>
          <w:p w14:paraId="13CF670F" w14:textId="3B7646F0"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1 if ramp; 0 otherwise</w:t>
            </w:r>
          </w:p>
        </w:tc>
      </w:tr>
      <w:tr w:rsidR="000A2E4A" w:rsidRPr="00B923B0" w14:paraId="38CFF829" w14:textId="77777777" w:rsidTr="000600DB">
        <w:trPr>
          <w:trHeight w:val="300"/>
        </w:trPr>
        <w:tc>
          <w:tcPr>
            <w:tcW w:w="2167" w:type="dxa"/>
            <w:noWrap/>
            <w:hideMark/>
          </w:tcPr>
          <w:p w14:paraId="738AE69C" w14:textId="3E687943"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ARTERIAL_FLAG</w:t>
            </w:r>
          </w:p>
        </w:tc>
        <w:tc>
          <w:tcPr>
            <w:tcW w:w="4160" w:type="dxa"/>
            <w:noWrap/>
            <w:hideMark/>
          </w:tcPr>
          <w:p w14:paraId="32BDDCE4" w14:textId="739A80E6" w:rsidR="000A2E4A" w:rsidRPr="00B923B0" w:rsidRDefault="000A2E4A"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1 if arterial; 0 otherwise</w:t>
            </w:r>
          </w:p>
        </w:tc>
      </w:tr>
    </w:tbl>
    <w:p w14:paraId="439459A6" w14:textId="5D21DB15" w:rsidR="000600DB" w:rsidRPr="005F795D" w:rsidRDefault="000600DB" w:rsidP="00B923B0">
      <w:pPr>
        <w:pStyle w:val="Heading4"/>
      </w:pPr>
      <w:r w:rsidRPr="005F795D">
        <w:t xml:space="preserve">Node </w:t>
      </w:r>
      <w:r>
        <w:t xml:space="preserve">Pairs </w:t>
      </w:r>
      <w:r w:rsidRPr="005F795D">
        <w:t>File</w:t>
      </w:r>
    </w:p>
    <w:p w14:paraId="2D4006AE" w14:textId="3E318577" w:rsidR="000600DB" w:rsidRDefault="000600DB" w:rsidP="000600DB">
      <w:pPr>
        <w:pStyle w:val="BodyParagraph"/>
      </w:pPr>
      <w:r>
        <w:t xml:space="preserve">This file provides DTALite with </w:t>
      </w:r>
      <w:r w:rsidR="00F978C7">
        <w:t xml:space="preserve">the </w:t>
      </w:r>
      <w:r w:rsidR="00476A1A">
        <w:t xml:space="preserve">specific </w:t>
      </w:r>
      <w:r w:rsidR="00F978C7">
        <w:t>node pairs for which network shortest path distance needs to calculated</w:t>
      </w:r>
      <w:r>
        <w:t xml:space="preserve">. </w:t>
      </w:r>
      <w:r w:rsidR="00F978C7">
        <w:t xml:space="preserve">As noted earlier, it is usually all nodes that are with 3-miles (Euclidean) of each other. </w:t>
      </w:r>
      <w:r>
        <w:t>It has to be named “input</w:t>
      </w:r>
      <w:r w:rsidR="004360D6">
        <w:t>_od_pairs</w:t>
      </w:r>
      <w:r>
        <w:t>.csv” and can be found in the “</w:t>
      </w:r>
      <w:r w:rsidRPr="0004584E">
        <w:t>AllStreets_Buffer</w:t>
      </w:r>
      <w:r>
        <w:t>” folder of the master model directory.</w:t>
      </w:r>
      <w:r w:rsidR="00F978C7">
        <w:t xml:space="preserve"> The node pairs file needs to be in the following format.</w:t>
      </w:r>
    </w:p>
    <w:p w14:paraId="0C4CFEBB" w14:textId="53F8356C" w:rsidR="000600DB" w:rsidRDefault="000600DB" w:rsidP="000600DB">
      <w:pPr>
        <w:pStyle w:val="Caption"/>
        <w:keepNext/>
      </w:pPr>
      <w:bookmarkStart w:id="4029" w:name="_Toc441592980"/>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11</w:t>
      </w:r>
      <w:r w:rsidR="008F26F5">
        <w:rPr>
          <w:noProof/>
        </w:rPr>
        <w:fldChar w:fldCharType="end"/>
      </w:r>
      <w:r>
        <w:t xml:space="preserve">. DTALite Input Node </w:t>
      </w:r>
      <w:r w:rsidR="004360D6">
        <w:t xml:space="preserve">Pairs </w:t>
      </w:r>
      <w:r>
        <w:t>FIle Format</w:t>
      </w:r>
      <w:bookmarkEnd w:id="4029"/>
    </w:p>
    <w:tbl>
      <w:tblPr>
        <w:tblStyle w:val="Style1"/>
        <w:tblW w:w="5760" w:type="dxa"/>
        <w:tblInd w:w="108" w:type="dxa"/>
        <w:tblLook w:val="04A0" w:firstRow="1" w:lastRow="0" w:firstColumn="1" w:lastColumn="0" w:noHBand="0" w:noVBand="1"/>
      </w:tblPr>
      <w:tblGrid>
        <w:gridCol w:w="1757"/>
        <w:gridCol w:w="4160"/>
      </w:tblGrid>
      <w:tr w:rsidR="000600DB" w:rsidRPr="00B923B0" w14:paraId="59D97E35" w14:textId="77777777" w:rsidTr="00476A1A">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00D50449" w14:textId="77777777" w:rsidR="000600DB" w:rsidRPr="00B923B0" w:rsidRDefault="000600DB"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FIELD</w:t>
            </w:r>
          </w:p>
        </w:tc>
        <w:tc>
          <w:tcPr>
            <w:tcW w:w="4160" w:type="dxa"/>
            <w:noWrap/>
            <w:hideMark/>
          </w:tcPr>
          <w:p w14:paraId="0712086A" w14:textId="77777777" w:rsidR="000600DB" w:rsidRPr="00B923B0" w:rsidRDefault="000600DB"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DESCRIPTION</w:t>
            </w:r>
          </w:p>
        </w:tc>
      </w:tr>
      <w:tr w:rsidR="000600DB" w:rsidRPr="00B923B0" w14:paraId="51AC7048" w14:textId="77777777" w:rsidTr="00476A1A">
        <w:trPr>
          <w:trHeight w:val="300"/>
        </w:trPr>
        <w:tc>
          <w:tcPr>
            <w:tcW w:w="1600" w:type="dxa"/>
            <w:noWrap/>
            <w:hideMark/>
          </w:tcPr>
          <w:p w14:paraId="07CBA956" w14:textId="387ECE9D"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RECORD_ID</w:t>
            </w:r>
          </w:p>
        </w:tc>
        <w:tc>
          <w:tcPr>
            <w:tcW w:w="4160" w:type="dxa"/>
            <w:noWrap/>
            <w:hideMark/>
          </w:tcPr>
          <w:p w14:paraId="2B2BFD98" w14:textId="44D7C893"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Record</w:t>
            </w:r>
            <w:r w:rsidR="000600DB" w:rsidRPr="00B923B0">
              <w:rPr>
                <w:rFonts w:asciiTheme="majorHAnsi" w:hAnsiTheme="majorHAnsi" w:cstheme="majorHAnsi"/>
                <w:color w:val="000000"/>
                <w:sz w:val="18"/>
                <w:szCs w:val="18"/>
              </w:rPr>
              <w:t xml:space="preserve"> id number</w:t>
            </w:r>
          </w:p>
        </w:tc>
      </w:tr>
      <w:tr w:rsidR="000600DB" w:rsidRPr="00B923B0" w14:paraId="4A38E024" w14:textId="77777777" w:rsidTr="00476A1A">
        <w:trPr>
          <w:trHeight w:val="300"/>
        </w:trPr>
        <w:tc>
          <w:tcPr>
            <w:tcW w:w="1600" w:type="dxa"/>
            <w:noWrap/>
            <w:hideMark/>
          </w:tcPr>
          <w:p w14:paraId="5F5C5F9C" w14:textId="098FFDF2"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ORIGIN_NODE_ID</w:t>
            </w:r>
          </w:p>
        </w:tc>
        <w:tc>
          <w:tcPr>
            <w:tcW w:w="4160" w:type="dxa"/>
            <w:noWrap/>
            <w:hideMark/>
          </w:tcPr>
          <w:p w14:paraId="75CCBB43" w14:textId="6AD3DB68"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Origin node id</w:t>
            </w:r>
          </w:p>
        </w:tc>
      </w:tr>
      <w:tr w:rsidR="000600DB" w:rsidRPr="00B923B0" w14:paraId="1FC17E95" w14:textId="77777777" w:rsidTr="00476A1A">
        <w:trPr>
          <w:trHeight w:val="300"/>
        </w:trPr>
        <w:tc>
          <w:tcPr>
            <w:tcW w:w="1600" w:type="dxa"/>
            <w:noWrap/>
            <w:hideMark/>
          </w:tcPr>
          <w:p w14:paraId="02FBA703" w14:textId="7BD95E03"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DEST_NODE_ID</w:t>
            </w:r>
          </w:p>
        </w:tc>
        <w:tc>
          <w:tcPr>
            <w:tcW w:w="4160" w:type="dxa"/>
            <w:noWrap/>
            <w:hideMark/>
          </w:tcPr>
          <w:p w14:paraId="0B42E114" w14:textId="5ED5BF05" w:rsidR="000600DB" w:rsidRPr="00B923B0" w:rsidRDefault="004360D6"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Destination node id</w:t>
            </w:r>
          </w:p>
        </w:tc>
      </w:tr>
    </w:tbl>
    <w:p w14:paraId="0B12F9CC" w14:textId="761ED13F" w:rsidR="005F795D" w:rsidRDefault="00421B65" w:rsidP="00032A3D">
      <w:pPr>
        <w:pStyle w:val="BodyParagraph"/>
      </w:pPr>
      <w:r>
        <w:t>There exists a utility “</w:t>
      </w:r>
      <w:r w:rsidRPr="00421B65">
        <w:t>Network_DataPrepv2.exe</w:t>
      </w:r>
      <w:r>
        <w:t>” (also in AllStreets_Buffer folder of the master model directory) that uses the node file (input_node.csv) and produces</w:t>
      </w:r>
      <w:r w:rsidR="00515A1C">
        <w:t xml:space="preserve"> the node pairs file.</w:t>
      </w:r>
      <w:r w:rsidR="00AD2DC0">
        <w:t xml:space="preserve"> The Euclidean distance threshold between the node pairs can be controlled by changing BUFRAD parameter in “</w:t>
      </w:r>
      <w:r w:rsidR="00AD2DC0" w:rsidRPr="00AD2DC0">
        <w:t>netprep.ctl</w:t>
      </w:r>
      <w:r w:rsidR="00AD2DC0">
        <w:t>” file.</w:t>
      </w:r>
    </w:p>
    <w:p w14:paraId="7946EA2F" w14:textId="50E6AD68" w:rsidR="007A20F3" w:rsidRPr="007A20F3" w:rsidRDefault="007A20F3" w:rsidP="00B923B0">
      <w:pPr>
        <w:pStyle w:val="Heading4"/>
      </w:pPr>
      <w:r w:rsidRPr="005F795D">
        <w:t>Node</w:t>
      </w:r>
      <w:r>
        <w:t>-to-Node Distance File</w:t>
      </w:r>
    </w:p>
    <w:p w14:paraId="01D4B7A0" w14:textId="2E796B31" w:rsidR="0045282D" w:rsidRDefault="0045282D" w:rsidP="00032A3D">
      <w:pPr>
        <w:pStyle w:val="BodyParagraph"/>
      </w:pPr>
      <w:r>
        <w:t>When run, DTALite outputs a co</w:t>
      </w:r>
      <w:r w:rsidR="00C90FAC">
        <w:t>mma-separated text file named “</w:t>
      </w:r>
      <w:r>
        <w:t>output_shortest_path.txt”. This contains the shortest path distance information for all the network node pairs provided as input. The format of the file is as follows.</w:t>
      </w:r>
    </w:p>
    <w:p w14:paraId="5B29C968" w14:textId="3146287E" w:rsidR="0045282D" w:rsidRDefault="0045282D" w:rsidP="0045282D">
      <w:pPr>
        <w:pStyle w:val="Caption"/>
        <w:keepNext/>
      </w:pPr>
      <w:bookmarkStart w:id="4030" w:name="_Toc441592981"/>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12</w:t>
      </w:r>
      <w:r w:rsidR="008F26F5">
        <w:rPr>
          <w:noProof/>
        </w:rPr>
        <w:fldChar w:fldCharType="end"/>
      </w:r>
      <w:r>
        <w:t>. DTALite Output Node Distance FIle Format</w:t>
      </w:r>
      <w:bookmarkEnd w:id="4030"/>
    </w:p>
    <w:tbl>
      <w:tblPr>
        <w:tblStyle w:val="Style1"/>
        <w:tblW w:w="5760" w:type="dxa"/>
        <w:tblInd w:w="108" w:type="dxa"/>
        <w:tblLook w:val="04A0" w:firstRow="1" w:lastRow="0" w:firstColumn="1" w:lastColumn="0" w:noHBand="0" w:noVBand="1"/>
      </w:tblPr>
      <w:tblGrid>
        <w:gridCol w:w="1647"/>
        <w:gridCol w:w="4160"/>
      </w:tblGrid>
      <w:tr w:rsidR="0045282D" w:rsidRPr="00B923B0" w14:paraId="01C873EA" w14:textId="77777777" w:rsidTr="00476A1A">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6D208C85" w14:textId="77777777" w:rsidR="0045282D" w:rsidRPr="00B923B0" w:rsidRDefault="0045282D"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FIELD</w:t>
            </w:r>
          </w:p>
        </w:tc>
        <w:tc>
          <w:tcPr>
            <w:tcW w:w="4160" w:type="dxa"/>
            <w:noWrap/>
            <w:hideMark/>
          </w:tcPr>
          <w:p w14:paraId="14BBC02E" w14:textId="77777777" w:rsidR="0045282D" w:rsidRPr="00B923B0" w:rsidRDefault="0045282D" w:rsidP="002B4D6D">
            <w:pPr>
              <w:spacing w:before="120" w:line="240" w:lineRule="auto"/>
              <w:rPr>
                <w:rFonts w:asciiTheme="majorHAnsi" w:hAnsiTheme="majorHAnsi" w:cstheme="majorHAnsi"/>
                <w:b/>
                <w:color w:val="FFFFFF" w:themeColor="background2"/>
                <w:sz w:val="18"/>
                <w:szCs w:val="18"/>
              </w:rPr>
            </w:pPr>
            <w:r w:rsidRPr="00B923B0">
              <w:rPr>
                <w:rFonts w:asciiTheme="majorHAnsi" w:hAnsiTheme="majorHAnsi" w:cstheme="majorHAnsi"/>
                <w:b/>
                <w:color w:val="FFFFFF" w:themeColor="background2"/>
                <w:sz w:val="18"/>
                <w:szCs w:val="18"/>
              </w:rPr>
              <w:t>DESCRIPTION</w:t>
            </w:r>
          </w:p>
        </w:tc>
      </w:tr>
      <w:tr w:rsidR="0045282D" w:rsidRPr="00B923B0" w14:paraId="17D87690" w14:textId="77777777" w:rsidTr="00476A1A">
        <w:trPr>
          <w:trHeight w:val="300"/>
        </w:trPr>
        <w:tc>
          <w:tcPr>
            <w:tcW w:w="1600" w:type="dxa"/>
            <w:noWrap/>
            <w:hideMark/>
          </w:tcPr>
          <w:p w14:paraId="02138B43" w14:textId="77777777"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RECORD_ID</w:t>
            </w:r>
          </w:p>
        </w:tc>
        <w:tc>
          <w:tcPr>
            <w:tcW w:w="4160" w:type="dxa"/>
            <w:noWrap/>
            <w:hideMark/>
          </w:tcPr>
          <w:p w14:paraId="42D2461C" w14:textId="77777777"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Record id number</w:t>
            </w:r>
          </w:p>
        </w:tc>
      </w:tr>
      <w:tr w:rsidR="0045282D" w:rsidRPr="00B923B0" w14:paraId="0C9A9378" w14:textId="77777777" w:rsidTr="00476A1A">
        <w:trPr>
          <w:trHeight w:val="300"/>
        </w:trPr>
        <w:tc>
          <w:tcPr>
            <w:tcW w:w="1600" w:type="dxa"/>
            <w:noWrap/>
            <w:hideMark/>
          </w:tcPr>
          <w:p w14:paraId="66492EB4" w14:textId="1F4E3D5C"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lastRenderedPageBreak/>
              <w:t>FROM_NODE_ID</w:t>
            </w:r>
          </w:p>
        </w:tc>
        <w:tc>
          <w:tcPr>
            <w:tcW w:w="4160" w:type="dxa"/>
            <w:noWrap/>
            <w:hideMark/>
          </w:tcPr>
          <w:p w14:paraId="209198AB" w14:textId="77777777"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Origin node id</w:t>
            </w:r>
          </w:p>
        </w:tc>
      </w:tr>
      <w:tr w:rsidR="0045282D" w:rsidRPr="00B923B0" w14:paraId="67A962E0" w14:textId="77777777" w:rsidTr="00476A1A">
        <w:trPr>
          <w:trHeight w:val="300"/>
        </w:trPr>
        <w:tc>
          <w:tcPr>
            <w:tcW w:w="1600" w:type="dxa"/>
            <w:noWrap/>
            <w:hideMark/>
          </w:tcPr>
          <w:p w14:paraId="211810AD" w14:textId="4754416F"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TO_NODE_ID</w:t>
            </w:r>
          </w:p>
        </w:tc>
        <w:tc>
          <w:tcPr>
            <w:tcW w:w="4160" w:type="dxa"/>
            <w:noWrap/>
            <w:hideMark/>
          </w:tcPr>
          <w:p w14:paraId="33448B86" w14:textId="77777777"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Destination node id</w:t>
            </w:r>
          </w:p>
        </w:tc>
      </w:tr>
      <w:tr w:rsidR="0045282D" w:rsidRPr="00B923B0" w14:paraId="595A4E12" w14:textId="77777777" w:rsidTr="00476A1A">
        <w:trPr>
          <w:trHeight w:val="300"/>
        </w:trPr>
        <w:tc>
          <w:tcPr>
            <w:tcW w:w="1600" w:type="dxa"/>
            <w:noWrap/>
          </w:tcPr>
          <w:p w14:paraId="10C8D6AE" w14:textId="7871F329"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DISTANCE</w:t>
            </w:r>
          </w:p>
        </w:tc>
        <w:tc>
          <w:tcPr>
            <w:tcW w:w="4160" w:type="dxa"/>
            <w:noWrap/>
          </w:tcPr>
          <w:p w14:paraId="03E09254" w14:textId="468A57F1" w:rsidR="0045282D" w:rsidRPr="00B923B0" w:rsidRDefault="0045282D" w:rsidP="002B4D6D">
            <w:pPr>
              <w:spacing w:before="120" w:line="240" w:lineRule="auto"/>
              <w:rPr>
                <w:rFonts w:asciiTheme="majorHAnsi" w:hAnsiTheme="majorHAnsi" w:cstheme="majorHAnsi"/>
                <w:color w:val="000000"/>
                <w:sz w:val="18"/>
                <w:szCs w:val="18"/>
              </w:rPr>
            </w:pPr>
            <w:r w:rsidRPr="00B923B0">
              <w:rPr>
                <w:rFonts w:asciiTheme="majorHAnsi" w:hAnsiTheme="majorHAnsi" w:cstheme="majorHAnsi"/>
                <w:color w:val="000000"/>
                <w:sz w:val="18"/>
                <w:szCs w:val="18"/>
              </w:rPr>
              <w:t>Shortest path distance in miles</w:t>
            </w:r>
          </w:p>
        </w:tc>
      </w:tr>
    </w:tbl>
    <w:p w14:paraId="30395A28" w14:textId="1DEA351E" w:rsidR="0045282D" w:rsidRDefault="005324A4" w:rsidP="00B923B0">
      <w:pPr>
        <w:pStyle w:val="Heading3"/>
      </w:pPr>
      <w:bookmarkStart w:id="4031" w:name="_Toc441592858"/>
      <w:r>
        <w:t>DaySim Buffering Tool</w:t>
      </w:r>
      <w:bookmarkEnd w:id="4031"/>
    </w:p>
    <w:p w14:paraId="6660481B" w14:textId="5BAF743B" w:rsidR="00DC573C" w:rsidRDefault="00B923B0" w:rsidP="005324A4">
      <w:pPr>
        <w:pStyle w:val="BodyParagraph"/>
      </w:pPr>
      <w:r>
        <w:t xml:space="preserve">The Daysim buffering tool is run to prepare microzone input file for DaySim. </w:t>
      </w:r>
      <w:r w:rsidR="005324A4">
        <w:t>The executable is called “</w:t>
      </w:r>
      <w:r w:rsidR="005324A4" w:rsidRPr="005324A4">
        <w:t>DSBuffTool.exe</w:t>
      </w:r>
      <w:r w:rsidR="005324A4">
        <w:t>”</w:t>
      </w:r>
      <w:r w:rsidR="00FA581D">
        <w:t xml:space="preserve"> and can be found in the “</w:t>
      </w:r>
      <w:r>
        <w:t>ParcelInputs/</w:t>
      </w:r>
      <w:r w:rsidR="00FA581D" w:rsidRPr="00FA581D">
        <w:t>BufferTool</w:t>
      </w:r>
      <w:r w:rsidR="004F4F13">
        <w:t>/[year]</w:t>
      </w:r>
      <w:r w:rsidR="00FA581D">
        <w:t>” folder of the master model directory</w:t>
      </w:r>
      <w:r w:rsidR="005324A4">
        <w:t xml:space="preserve">. </w:t>
      </w:r>
      <w:bookmarkStart w:id="4032" w:name="OLE_LINK106"/>
      <w:bookmarkStart w:id="4033" w:name="OLE_LINK107"/>
      <w:r w:rsidR="00FA581D">
        <w:t>Th</w:t>
      </w:r>
      <w:r w:rsidR="00122C21">
        <w:t xml:space="preserve">e tool is run to prepare </w:t>
      </w:r>
      <w:r w:rsidR="00FA581D">
        <w:t xml:space="preserve">microzone input file for DaySim. </w:t>
      </w:r>
      <w:bookmarkEnd w:id="4032"/>
      <w:bookmarkEnd w:id="4033"/>
    </w:p>
    <w:p w14:paraId="24F85D96" w14:textId="518CF160" w:rsidR="00DC573C" w:rsidRPr="00DC573C" w:rsidRDefault="00B923B0" w:rsidP="00B923B0">
      <w:pPr>
        <w:pStyle w:val="Heading4"/>
      </w:pPr>
      <w:r>
        <w:t xml:space="preserve">Buffered </w:t>
      </w:r>
      <w:r w:rsidR="00DC573C">
        <w:t>Microzone File</w:t>
      </w:r>
    </w:p>
    <w:p w14:paraId="1E586EE0" w14:textId="525F42A3" w:rsidR="00FA581D" w:rsidRDefault="00FA581D" w:rsidP="005324A4">
      <w:pPr>
        <w:pStyle w:val="BodyParagraph"/>
      </w:pPr>
      <w:r>
        <w:t xml:space="preserve">This is a space-delimited delimited ASCII text format file (.dat) </w:t>
      </w:r>
      <w:r w:rsidR="00C96975">
        <w:t xml:space="preserve">with one row of data per </w:t>
      </w:r>
      <w:r>
        <w:t>microzone and is the primary file used to maintain socioeconomic information.</w:t>
      </w:r>
      <w:r w:rsidR="00255554" w:rsidRPr="00255554">
        <w:t xml:space="preserve"> </w:t>
      </w:r>
      <w:r w:rsidR="00255554">
        <w:t xml:space="preserve">The file begins with several fields that identify the microzone, and describe the physical location and size of the microzone, and then contains fields that describe the quantity of housing, school enrollment, and employment </w:t>
      </w:r>
      <w:r w:rsidR="00DC573C">
        <w:t>around</w:t>
      </w:r>
      <w:r w:rsidR="00255554">
        <w:t xml:space="preserve"> the microzone </w:t>
      </w:r>
      <w:r w:rsidR="00303CA5">
        <w:t>using logistic distance decay curves with</w:t>
      </w:r>
      <w:r w:rsidR="00255554">
        <w:t xml:space="preserve"> </w:t>
      </w:r>
      <w:r w:rsidR="00DC573C">
        <w:t>1/8th</w:t>
      </w:r>
      <w:r w:rsidR="00303CA5">
        <w:t xml:space="preserve"> mile and </w:t>
      </w:r>
      <w:r w:rsidR="00DC573C">
        <w:t>quarter</w:t>
      </w:r>
      <w:r w:rsidR="00255554">
        <w:t xml:space="preserve"> mile </w:t>
      </w:r>
      <w:r w:rsidR="00DC573C">
        <w:t>inflection point</w:t>
      </w:r>
      <w:r w:rsidR="00303CA5">
        <w:t>s</w:t>
      </w:r>
      <w:r w:rsidR="00DC573C">
        <w:t>.</w:t>
      </w:r>
      <w:r w:rsidR="00DC573C" w:rsidRPr="00DC573C">
        <w:t xml:space="preserve"> </w:t>
      </w:r>
      <w:r w:rsidR="00160541">
        <w:t>These two distance decay curves with 1/8</w:t>
      </w:r>
      <w:r w:rsidR="00160541" w:rsidRPr="00160541">
        <w:rPr>
          <w:vertAlign w:val="superscript"/>
        </w:rPr>
        <w:t>th</w:t>
      </w:r>
      <w:r w:rsidR="00160541">
        <w:t xml:space="preserve"> and quarter mile inflection points result in “buffer 1” and “buffer 2” variables respectively which are referred to in the file format table below.. </w:t>
      </w:r>
      <w:r w:rsidR="00DC573C">
        <w:t>In addition, the microzone file contains information about urban form and the transportation system on and close to the microzone, including the proximity to transit stops and the price and supply of parking.</w:t>
      </w:r>
      <w:r w:rsidR="0095313F">
        <w:t xml:space="preserve"> </w:t>
      </w:r>
      <w:r w:rsidR="0095313F">
        <w:fldChar w:fldCharType="begin"/>
      </w:r>
      <w:r w:rsidR="0095313F">
        <w:instrText xml:space="preserve"> REF _Ref409410774 \h </w:instrText>
      </w:r>
      <w:r w:rsidR="0095313F">
        <w:fldChar w:fldCharType="separate"/>
      </w:r>
      <w:r w:rsidR="00891C1C">
        <w:t xml:space="preserve">Table </w:t>
      </w:r>
      <w:r w:rsidR="00891C1C">
        <w:rPr>
          <w:noProof/>
        </w:rPr>
        <w:t>4</w:t>
      </w:r>
      <w:r w:rsidR="00891C1C">
        <w:t>.</w:t>
      </w:r>
      <w:r w:rsidR="00891C1C">
        <w:rPr>
          <w:noProof/>
        </w:rPr>
        <w:t>13</w:t>
      </w:r>
      <w:r w:rsidR="0095313F">
        <w:fldChar w:fldCharType="end"/>
      </w:r>
      <w:r w:rsidR="0095313F">
        <w:t xml:space="preserve"> shows the fields in the buffered microzone file.</w:t>
      </w:r>
    </w:p>
    <w:p w14:paraId="3B6DFBE7" w14:textId="79458E7C" w:rsidR="00DC573C" w:rsidRDefault="00DC573C" w:rsidP="00DC573C">
      <w:pPr>
        <w:pStyle w:val="Caption"/>
        <w:keepNext/>
      </w:pPr>
      <w:bookmarkStart w:id="4034" w:name="_Ref409410774"/>
      <w:bookmarkStart w:id="4035" w:name="_Toc44159298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13</w:t>
      </w:r>
      <w:r w:rsidR="008F26F5">
        <w:rPr>
          <w:noProof/>
        </w:rPr>
        <w:fldChar w:fldCharType="end"/>
      </w:r>
      <w:bookmarkEnd w:id="4034"/>
      <w:r w:rsidR="00122C21">
        <w:t xml:space="preserve">. Buffered </w:t>
      </w:r>
      <w:r>
        <w:t>Microzone File</w:t>
      </w:r>
      <w:bookmarkEnd w:id="4035"/>
    </w:p>
    <w:tbl>
      <w:tblPr>
        <w:tblStyle w:val="Style1"/>
        <w:tblW w:w="7620" w:type="dxa"/>
        <w:tblInd w:w="108" w:type="dxa"/>
        <w:tblLook w:val="04A0" w:firstRow="1" w:lastRow="0" w:firstColumn="1" w:lastColumn="0" w:noHBand="0" w:noVBand="1"/>
      </w:tblPr>
      <w:tblGrid>
        <w:gridCol w:w="1460"/>
        <w:gridCol w:w="6160"/>
      </w:tblGrid>
      <w:tr w:rsidR="00DC573C" w:rsidRPr="002B4D6D" w14:paraId="370940BA" w14:textId="77777777" w:rsidTr="005A333B">
        <w:trPr>
          <w:cnfStyle w:val="100000000000" w:firstRow="1" w:lastRow="0" w:firstColumn="0" w:lastColumn="0" w:oddVBand="0" w:evenVBand="0" w:oddHBand="0" w:evenHBand="0" w:firstRowFirstColumn="0" w:firstRowLastColumn="0" w:lastRowFirstColumn="0" w:lastRowLastColumn="0"/>
          <w:trHeight w:val="300"/>
        </w:trPr>
        <w:tc>
          <w:tcPr>
            <w:tcW w:w="1460" w:type="dxa"/>
            <w:noWrap/>
            <w:hideMark/>
          </w:tcPr>
          <w:p w14:paraId="17211BCF" w14:textId="77777777" w:rsidR="00DC573C" w:rsidRPr="002B4D6D" w:rsidRDefault="00DC573C" w:rsidP="002B4D6D">
            <w:pPr>
              <w:spacing w:before="120" w:after="0" w:line="360" w:lineRule="auto"/>
              <w:rPr>
                <w:rFonts w:asciiTheme="majorHAnsi" w:hAnsiTheme="majorHAnsi" w:cstheme="majorHAnsi"/>
                <w:b/>
                <w:color w:val="FFFFFF" w:themeColor="background2"/>
                <w:sz w:val="18"/>
                <w:szCs w:val="18"/>
              </w:rPr>
            </w:pPr>
            <w:r w:rsidRPr="002B4D6D">
              <w:rPr>
                <w:rFonts w:asciiTheme="majorHAnsi" w:hAnsiTheme="majorHAnsi" w:cstheme="majorHAnsi"/>
                <w:b/>
                <w:color w:val="FFFFFF" w:themeColor="background2"/>
                <w:sz w:val="18"/>
                <w:szCs w:val="18"/>
              </w:rPr>
              <w:t>FIELD</w:t>
            </w:r>
          </w:p>
        </w:tc>
        <w:tc>
          <w:tcPr>
            <w:tcW w:w="6160" w:type="dxa"/>
            <w:noWrap/>
            <w:hideMark/>
          </w:tcPr>
          <w:p w14:paraId="6C348CC5" w14:textId="77777777" w:rsidR="00DC573C" w:rsidRPr="002B4D6D" w:rsidRDefault="00DC573C" w:rsidP="002B4D6D">
            <w:pPr>
              <w:spacing w:before="120" w:after="0" w:line="360" w:lineRule="auto"/>
              <w:rPr>
                <w:rFonts w:asciiTheme="majorHAnsi" w:hAnsiTheme="majorHAnsi" w:cstheme="majorHAnsi"/>
                <w:b/>
                <w:color w:val="FFFFFF" w:themeColor="background2"/>
                <w:sz w:val="18"/>
                <w:szCs w:val="18"/>
              </w:rPr>
            </w:pPr>
            <w:r w:rsidRPr="002B4D6D">
              <w:rPr>
                <w:rFonts w:asciiTheme="majorHAnsi" w:hAnsiTheme="majorHAnsi" w:cstheme="majorHAnsi"/>
                <w:b/>
                <w:color w:val="FFFFFF" w:themeColor="background2"/>
                <w:sz w:val="18"/>
                <w:szCs w:val="18"/>
              </w:rPr>
              <w:t>DESCRIPTION</w:t>
            </w:r>
          </w:p>
        </w:tc>
      </w:tr>
      <w:tr w:rsidR="00DC573C" w:rsidRPr="002B4D6D" w14:paraId="3D33B6F6" w14:textId="77777777" w:rsidTr="005A333B">
        <w:trPr>
          <w:trHeight w:val="300"/>
        </w:trPr>
        <w:tc>
          <w:tcPr>
            <w:tcW w:w="1460" w:type="dxa"/>
            <w:noWrap/>
            <w:hideMark/>
          </w:tcPr>
          <w:p w14:paraId="7904ED6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id</w:t>
            </w:r>
          </w:p>
        </w:tc>
        <w:tc>
          <w:tcPr>
            <w:tcW w:w="6160" w:type="dxa"/>
            <w:noWrap/>
            <w:hideMark/>
          </w:tcPr>
          <w:p w14:paraId="4D151782"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Microzone ID number</w:t>
            </w:r>
          </w:p>
        </w:tc>
      </w:tr>
      <w:tr w:rsidR="00DC573C" w:rsidRPr="002B4D6D" w14:paraId="032CC697" w14:textId="77777777" w:rsidTr="005A333B">
        <w:trPr>
          <w:trHeight w:val="300"/>
        </w:trPr>
        <w:tc>
          <w:tcPr>
            <w:tcW w:w="1460" w:type="dxa"/>
            <w:noWrap/>
            <w:hideMark/>
          </w:tcPr>
          <w:p w14:paraId="03FEC1F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xcoord_p</w:t>
            </w:r>
          </w:p>
        </w:tc>
        <w:tc>
          <w:tcPr>
            <w:tcW w:w="6160" w:type="dxa"/>
            <w:noWrap/>
            <w:hideMark/>
          </w:tcPr>
          <w:p w14:paraId="5F63652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X coordinate – state plane feet</w:t>
            </w:r>
          </w:p>
        </w:tc>
      </w:tr>
      <w:tr w:rsidR="00DC573C" w:rsidRPr="002B4D6D" w14:paraId="65372F1E" w14:textId="77777777" w:rsidTr="005A333B">
        <w:trPr>
          <w:trHeight w:val="300"/>
        </w:trPr>
        <w:tc>
          <w:tcPr>
            <w:tcW w:w="1460" w:type="dxa"/>
            <w:noWrap/>
            <w:hideMark/>
          </w:tcPr>
          <w:p w14:paraId="67CB498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ycoord_p</w:t>
            </w:r>
          </w:p>
        </w:tc>
        <w:tc>
          <w:tcPr>
            <w:tcW w:w="6160" w:type="dxa"/>
            <w:noWrap/>
            <w:hideMark/>
          </w:tcPr>
          <w:p w14:paraId="7CD07C22"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Y coordinate – state plane feet</w:t>
            </w:r>
          </w:p>
        </w:tc>
      </w:tr>
      <w:tr w:rsidR="00DC573C" w:rsidRPr="002B4D6D" w14:paraId="7EE20EF6" w14:textId="77777777" w:rsidTr="005A333B">
        <w:trPr>
          <w:trHeight w:val="300"/>
        </w:trPr>
        <w:tc>
          <w:tcPr>
            <w:tcW w:w="1460" w:type="dxa"/>
            <w:noWrap/>
            <w:hideMark/>
          </w:tcPr>
          <w:p w14:paraId="11177B07"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sqft_p</w:t>
            </w:r>
          </w:p>
        </w:tc>
        <w:tc>
          <w:tcPr>
            <w:tcW w:w="6160" w:type="dxa"/>
            <w:noWrap/>
            <w:hideMark/>
          </w:tcPr>
          <w:p w14:paraId="4CD768F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Area – square feet</w:t>
            </w:r>
          </w:p>
        </w:tc>
      </w:tr>
      <w:tr w:rsidR="00DC573C" w:rsidRPr="002B4D6D" w14:paraId="4C1CCFE4" w14:textId="77777777" w:rsidTr="005A333B">
        <w:trPr>
          <w:trHeight w:val="300"/>
        </w:trPr>
        <w:tc>
          <w:tcPr>
            <w:tcW w:w="1460" w:type="dxa"/>
            <w:noWrap/>
            <w:hideMark/>
          </w:tcPr>
          <w:p w14:paraId="4164E7A8"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taz_p</w:t>
            </w:r>
          </w:p>
        </w:tc>
        <w:tc>
          <w:tcPr>
            <w:tcW w:w="6160" w:type="dxa"/>
            <w:noWrap/>
            <w:hideMark/>
          </w:tcPr>
          <w:p w14:paraId="5717EE4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TAZ number</w:t>
            </w:r>
          </w:p>
        </w:tc>
      </w:tr>
      <w:tr w:rsidR="00DC573C" w:rsidRPr="002B4D6D" w14:paraId="32691D0C" w14:textId="77777777" w:rsidTr="005A333B">
        <w:trPr>
          <w:trHeight w:val="300"/>
        </w:trPr>
        <w:tc>
          <w:tcPr>
            <w:tcW w:w="1460" w:type="dxa"/>
            <w:noWrap/>
            <w:hideMark/>
          </w:tcPr>
          <w:p w14:paraId="08603D37"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lutype_p</w:t>
            </w:r>
          </w:p>
        </w:tc>
        <w:tc>
          <w:tcPr>
            <w:tcW w:w="6160" w:type="dxa"/>
            <w:noWrap/>
            <w:hideMark/>
          </w:tcPr>
          <w:p w14:paraId="6F192338"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land use type</w:t>
            </w:r>
          </w:p>
        </w:tc>
      </w:tr>
      <w:tr w:rsidR="00DC573C" w:rsidRPr="002B4D6D" w14:paraId="6460D347" w14:textId="77777777" w:rsidTr="005A333B">
        <w:trPr>
          <w:trHeight w:val="300"/>
        </w:trPr>
        <w:tc>
          <w:tcPr>
            <w:tcW w:w="1460" w:type="dxa"/>
            <w:noWrap/>
            <w:hideMark/>
          </w:tcPr>
          <w:p w14:paraId="058C190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hh_p</w:t>
            </w:r>
          </w:p>
        </w:tc>
        <w:tc>
          <w:tcPr>
            <w:tcW w:w="6160" w:type="dxa"/>
            <w:noWrap/>
            <w:hideMark/>
          </w:tcPr>
          <w:p w14:paraId="6AA8AF7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households on microzone</w:t>
            </w:r>
          </w:p>
        </w:tc>
      </w:tr>
      <w:tr w:rsidR="00DC573C" w:rsidRPr="002B4D6D" w14:paraId="4439BEFD" w14:textId="77777777" w:rsidTr="005A333B">
        <w:trPr>
          <w:trHeight w:val="300"/>
        </w:trPr>
        <w:tc>
          <w:tcPr>
            <w:tcW w:w="1460" w:type="dxa"/>
            <w:noWrap/>
            <w:hideMark/>
          </w:tcPr>
          <w:p w14:paraId="7196439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stugrd_p</w:t>
            </w:r>
          </w:p>
        </w:tc>
        <w:tc>
          <w:tcPr>
            <w:tcW w:w="6160" w:type="dxa"/>
            <w:noWrap/>
            <w:hideMark/>
          </w:tcPr>
          <w:p w14:paraId="2CAB571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grade school enrollment on microzone</w:t>
            </w:r>
          </w:p>
        </w:tc>
      </w:tr>
      <w:tr w:rsidR="00DC573C" w:rsidRPr="002B4D6D" w14:paraId="20A5179F" w14:textId="77777777" w:rsidTr="005A333B">
        <w:trPr>
          <w:trHeight w:val="300"/>
        </w:trPr>
        <w:tc>
          <w:tcPr>
            <w:tcW w:w="1460" w:type="dxa"/>
            <w:noWrap/>
            <w:hideMark/>
          </w:tcPr>
          <w:p w14:paraId="7660C66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stuhgh_p</w:t>
            </w:r>
          </w:p>
        </w:tc>
        <w:tc>
          <w:tcPr>
            <w:tcW w:w="6160" w:type="dxa"/>
            <w:noWrap/>
            <w:hideMark/>
          </w:tcPr>
          <w:p w14:paraId="79A7423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high school enrollment on microzone</w:t>
            </w:r>
          </w:p>
        </w:tc>
      </w:tr>
      <w:tr w:rsidR="00DC573C" w:rsidRPr="002B4D6D" w14:paraId="2138B30F" w14:textId="77777777" w:rsidTr="005A333B">
        <w:trPr>
          <w:trHeight w:val="300"/>
        </w:trPr>
        <w:tc>
          <w:tcPr>
            <w:tcW w:w="1460" w:type="dxa"/>
            <w:noWrap/>
            <w:hideMark/>
          </w:tcPr>
          <w:p w14:paraId="7887F32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stuuni_p</w:t>
            </w:r>
          </w:p>
        </w:tc>
        <w:tc>
          <w:tcPr>
            <w:tcW w:w="6160" w:type="dxa"/>
            <w:noWrap/>
            <w:hideMark/>
          </w:tcPr>
          <w:p w14:paraId="1288B29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university enrollment on microzone</w:t>
            </w:r>
          </w:p>
        </w:tc>
      </w:tr>
      <w:tr w:rsidR="00DC573C" w:rsidRPr="002B4D6D" w14:paraId="6A0A4455" w14:textId="77777777" w:rsidTr="005A333B">
        <w:trPr>
          <w:trHeight w:val="300"/>
        </w:trPr>
        <w:tc>
          <w:tcPr>
            <w:tcW w:w="1460" w:type="dxa"/>
            <w:noWrap/>
            <w:hideMark/>
          </w:tcPr>
          <w:p w14:paraId="173A1C9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empedu_p</w:t>
            </w:r>
          </w:p>
        </w:tc>
        <w:tc>
          <w:tcPr>
            <w:tcW w:w="6160" w:type="dxa"/>
            <w:noWrap/>
            <w:hideMark/>
          </w:tcPr>
          <w:p w14:paraId="2B68AEE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educational employment on microzone</w:t>
            </w:r>
          </w:p>
        </w:tc>
      </w:tr>
      <w:tr w:rsidR="00DC573C" w:rsidRPr="002B4D6D" w14:paraId="6E9B6318" w14:textId="77777777" w:rsidTr="005A333B">
        <w:trPr>
          <w:trHeight w:val="300"/>
        </w:trPr>
        <w:tc>
          <w:tcPr>
            <w:tcW w:w="1460" w:type="dxa"/>
            <w:noWrap/>
            <w:hideMark/>
          </w:tcPr>
          <w:p w14:paraId="26EC531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lastRenderedPageBreak/>
              <w:t>empfoo_p</w:t>
            </w:r>
          </w:p>
        </w:tc>
        <w:tc>
          <w:tcPr>
            <w:tcW w:w="6160" w:type="dxa"/>
            <w:noWrap/>
            <w:hideMark/>
          </w:tcPr>
          <w:p w14:paraId="533D3808"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food employment on microzone</w:t>
            </w:r>
          </w:p>
        </w:tc>
      </w:tr>
      <w:tr w:rsidR="00DC573C" w:rsidRPr="002B4D6D" w14:paraId="1AC986DF" w14:textId="77777777" w:rsidTr="005A333B">
        <w:trPr>
          <w:trHeight w:val="300"/>
        </w:trPr>
        <w:tc>
          <w:tcPr>
            <w:tcW w:w="1460" w:type="dxa"/>
            <w:noWrap/>
            <w:hideMark/>
          </w:tcPr>
          <w:p w14:paraId="5A3587E7"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empgov_p</w:t>
            </w:r>
          </w:p>
        </w:tc>
        <w:tc>
          <w:tcPr>
            <w:tcW w:w="6160" w:type="dxa"/>
            <w:noWrap/>
            <w:hideMark/>
          </w:tcPr>
          <w:p w14:paraId="52AB903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government employment on microzone</w:t>
            </w:r>
          </w:p>
        </w:tc>
      </w:tr>
      <w:tr w:rsidR="00DC573C" w:rsidRPr="002B4D6D" w14:paraId="324D8B80" w14:textId="77777777" w:rsidTr="005A333B">
        <w:trPr>
          <w:trHeight w:val="300"/>
        </w:trPr>
        <w:tc>
          <w:tcPr>
            <w:tcW w:w="1460" w:type="dxa"/>
            <w:noWrap/>
            <w:hideMark/>
          </w:tcPr>
          <w:p w14:paraId="4047E58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empind_p</w:t>
            </w:r>
          </w:p>
        </w:tc>
        <w:tc>
          <w:tcPr>
            <w:tcW w:w="6160" w:type="dxa"/>
            <w:noWrap/>
            <w:hideMark/>
          </w:tcPr>
          <w:p w14:paraId="213CBDE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industrial employment on microzone</w:t>
            </w:r>
          </w:p>
        </w:tc>
      </w:tr>
      <w:tr w:rsidR="00DC573C" w:rsidRPr="002B4D6D" w14:paraId="49615B7A" w14:textId="77777777" w:rsidTr="005A333B">
        <w:trPr>
          <w:trHeight w:val="300"/>
        </w:trPr>
        <w:tc>
          <w:tcPr>
            <w:tcW w:w="1460" w:type="dxa"/>
            <w:noWrap/>
            <w:hideMark/>
          </w:tcPr>
          <w:p w14:paraId="63ED85C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empmed_p</w:t>
            </w:r>
          </w:p>
        </w:tc>
        <w:tc>
          <w:tcPr>
            <w:tcW w:w="6160" w:type="dxa"/>
            <w:noWrap/>
            <w:hideMark/>
          </w:tcPr>
          <w:p w14:paraId="2A3188F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medical employment on microzone</w:t>
            </w:r>
          </w:p>
        </w:tc>
      </w:tr>
      <w:tr w:rsidR="00DC573C" w:rsidRPr="002B4D6D" w14:paraId="7364A782" w14:textId="77777777" w:rsidTr="005A333B">
        <w:trPr>
          <w:trHeight w:val="300"/>
        </w:trPr>
        <w:tc>
          <w:tcPr>
            <w:tcW w:w="1460" w:type="dxa"/>
            <w:noWrap/>
            <w:hideMark/>
          </w:tcPr>
          <w:p w14:paraId="36FF440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empofc_p</w:t>
            </w:r>
          </w:p>
        </w:tc>
        <w:tc>
          <w:tcPr>
            <w:tcW w:w="6160" w:type="dxa"/>
            <w:noWrap/>
            <w:hideMark/>
          </w:tcPr>
          <w:p w14:paraId="79E222F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office employment on microzone</w:t>
            </w:r>
          </w:p>
        </w:tc>
      </w:tr>
      <w:tr w:rsidR="00DC573C" w:rsidRPr="002B4D6D" w14:paraId="3587BA39" w14:textId="77777777" w:rsidTr="005A333B">
        <w:trPr>
          <w:trHeight w:val="300"/>
        </w:trPr>
        <w:tc>
          <w:tcPr>
            <w:tcW w:w="1460" w:type="dxa"/>
            <w:noWrap/>
            <w:hideMark/>
          </w:tcPr>
          <w:p w14:paraId="777B2C92"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empret_p</w:t>
            </w:r>
          </w:p>
        </w:tc>
        <w:tc>
          <w:tcPr>
            <w:tcW w:w="6160" w:type="dxa"/>
            <w:noWrap/>
            <w:hideMark/>
          </w:tcPr>
          <w:p w14:paraId="4B69D11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retail employment on microzone</w:t>
            </w:r>
          </w:p>
        </w:tc>
      </w:tr>
      <w:tr w:rsidR="00DC573C" w:rsidRPr="002B4D6D" w14:paraId="3209E6BE" w14:textId="77777777" w:rsidTr="005A333B">
        <w:trPr>
          <w:trHeight w:val="300"/>
        </w:trPr>
        <w:tc>
          <w:tcPr>
            <w:tcW w:w="1460" w:type="dxa"/>
            <w:noWrap/>
            <w:hideMark/>
          </w:tcPr>
          <w:p w14:paraId="32FFE62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empsvc_p</w:t>
            </w:r>
          </w:p>
        </w:tc>
        <w:tc>
          <w:tcPr>
            <w:tcW w:w="6160" w:type="dxa"/>
            <w:noWrap/>
            <w:hideMark/>
          </w:tcPr>
          <w:p w14:paraId="1E2CA6D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service employment on microzone</w:t>
            </w:r>
          </w:p>
        </w:tc>
      </w:tr>
      <w:tr w:rsidR="00DC573C" w:rsidRPr="002B4D6D" w14:paraId="3D0EC81B" w14:textId="77777777" w:rsidTr="005A333B">
        <w:trPr>
          <w:trHeight w:val="300"/>
        </w:trPr>
        <w:tc>
          <w:tcPr>
            <w:tcW w:w="1460" w:type="dxa"/>
            <w:noWrap/>
            <w:hideMark/>
          </w:tcPr>
          <w:p w14:paraId="40E5CFE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empoth_p</w:t>
            </w:r>
          </w:p>
        </w:tc>
        <w:tc>
          <w:tcPr>
            <w:tcW w:w="6160" w:type="dxa"/>
            <w:noWrap/>
            <w:hideMark/>
          </w:tcPr>
          <w:p w14:paraId="4B66AD2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other employment on microzone</w:t>
            </w:r>
          </w:p>
        </w:tc>
      </w:tr>
      <w:tr w:rsidR="00DC573C" w:rsidRPr="002B4D6D" w14:paraId="4C3E5CD2" w14:textId="77777777" w:rsidTr="005A333B">
        <w:trPr>
          <w:trHeight w:val="300"/>
        </w:trPr>
        <w:tc>
          <w:tcPr>
            <w:tcW w:w="1460" w:type="dxa"/>
            <w:noWrap/>
            <w:hideMark/>
          </w:tcPr>
          <w:p w14:paraId="7B1F7A17"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emptot_p</w:t>
            </w:r>
          </w:p>
        </w:tc>
        <w:tc>
          <w:tcPr>
            <w:tcW w:w="6160" w:type="dxa"/>
            <w:noWrap/>
            <w:hideMark/>
          </w:tcPr>
          <w:p w14:paraId="019BACB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total employment on microzone</w:t>
            </w:r>
          </w:p>
        </w:tc>
      </w:tr>
      <w:tr w:rsidR="00DC573C" w:rsidRPr="002B4D6D" w14:paraId="272DE585" w14:textId="77777777" w:rsidTr="005A333B">
        <w:trPr>
          <w:trHeight w:val="300"/>
        </w:trPr>
        <w:tc>
          <w:tcPr>
            <w:tcW w:w="1460" w:type="dxa"/>
            <w:noWrap/>
            <w:hideMark/>
          </w:tcPr>
          <w:p w14:paraId="0F7BCAC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parkdy_p</w:t>
            </w:r>
          </w:p>
        </w:tc>
        <w:tc>
          <w:tcPr>
            <w:tcW w:w="6160" w:type="dxa"/>
            <w:noWrap/>
            <w:hideMark/>
          </w:tcPr>
          <w:p w14:paraId="1B1F9F4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offstreet daily parking on microzone</w:t>
            </w:r>
          </w:p>
        </w:tc>
      </w:tr>
      <w:tr w:rsidR="00DC573C" w:rsidRPr="002B4D6D" w14:paraId="6F9C1833" w14:textId="77777777" w:rsidTr="005A333B">
        <w:trPr>
          <w:trHeight w:val="300"/>
        </w:trPr>
        <w:tc>
          <w:tcPr>
            <w:tcW w:w="1460" w:type="dxa"/>
            <w:noWrap/>
            <w:hideMark/>
          </w:tcPr>
          <w:p w14:paraId="26CAF5C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parkhr_p</w:t>
            </w:r>
          </w:p>
        </w:tc>
        <w:tc>
          <w:tcPr>
            <w:tcW w:w="6160" w:type="dxa"/>
            <w:noWrap/>
            <w:hideMark/>
          </w:tcPr>
          <w:p w14:paraId="5343EB0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offstreet hourly parking on microzone</w:t>
            </w:r>
          </w:p>
        </w:tc>
      </w:tr>
      <w:tr w:rsidR="00DC573C" w:rsidRPr="002B4D6D" w14:paraId="1D771C1F" w14:textId="77777777" w:rsidTr="005A333B">
        <w:trPr>
          <w:trHeight w:val="300"/>
        </w:trPr>
        <w:tc>
          <w:tcPr>
            <w:tcW w:w="1460" w:type="dxa"/>
            <w:noWrap/>
            <w:hideMark/>
          </w:tcPr>
          <w:p w14:paraId="52594042"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ppricdyp</w:t>
            </w:r>
          </w:p>
        </w:tc>
        <w:tc>
          <w:tcPr>
            <w:tcW w:w="6160" w:type="dxa"/>
            <w:noWrap/>
            <w:hideMark/>
          </w:tcPr>
          <w:p w14:paraId="4502F4D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offstreet daily parking price</w:t>
            </w:r>
          </w:p>
        </w:tc>
      </w:tr>
      <w:tr w:rsidR="00DC573C" w:rsidRPr="002B4D6D" w14:paraId="4B1FA90C" w14:textId="77777777" w:rsidTr="005A333B">
        <w:trPr>
          <w:trHeight w:val="300"/>
        </w:trPr>
        <w:tc>
          <w:tcPr>
            <w:tcW w:w="1460" w:type="dxa"/>
            <w:noWrap/>
            <w:hideMark/>
          </w:tcPr>
          <w:p w14:paraId="7D7E8017"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pprichrp</w:t>
            </w:r>
          </w:p>
        </w:tc>
        <w:tc>
          <w:tcPr>
            <w:tcW w:w="6160" w:type="dxa"/>
            <w:noWrap/>
            <w:hideMark/>
          </w:tcPr>
          <w:p w14:paraId="7904E05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offstreet hourly parking price</w:t>
            </w:r>
          </w:p>
        </w:tc>
      </w:tr>
      <w:tr w:rsidR="00DC573C" w:rsidRPr="002B4D6D" w14:paraId="0FEFD9AC" w14:textId="77777777" w:rsidTr="005A333B">
        <w:trPr>
          <w:trHeight w:val="300"/>
        </w:trPr>
        <w:tc>
          <w:tcPr>
            <w:tcW w:w="1460" w:type="dxa"/>
            <w:noWrap/>
            <w:hideMark/>
          </w:tcPr>
          <w:p w14:paraId="18A50EC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hh_1</w:t>
            </w:r>
          </w:p>
        </w:tc>
        <w:tc>
          <w:tcPr>
            <w:tcW w:w="6160" w:type="dxa"/>
            <w:noWrap/>
            <w:hideMark/>
          </w:tcPr>
          <w:p w14:paraId="0F356EF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households within buffer 1</w:t>
            </w:r>
          </w:p>
        </w:tc>
      </w:tr>
      <w:tr w:rsidR="00DC573C" w:rsidRPr="002B4D6D" w14:paraId="053752CF" w14:textId="77777777" w:rsidTr="005A333B">
        <w:trPr>
          <w:trHeight w:val="300"/>
        </w:trPr>
        <w:tc>
          <w:tcPr>
            <w:tcW w:w="1460" w:type="dxa"/>
            <w:noWrap/>
            <w:hideMark/>
          </w:tcPr>
          <w:p w14:paraId="7F7E555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stugrd_1</w:t>
            </w:r>
          </w:p>
        </w:tc>
        <w:tc>
          <w:tcPr>
            <w:tcW w:w="6160" w:type="dxa"/>
            <w:noWrap/>
            <w:hideMark/>
          </w:tcPr>
          <w:p w14:paraId="2C9C5A0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grade school enrollment within buffer 1</w:t>
            </w:r>
          </w:p>
        </w:tc>
      </w:tr>
      <w:tr w:rsidR="00DC573C" w:rsidRPr="002B4D6D" w14:paraId="55BC3DFF" w14:textId="77777777" w:rsidTr="005A333B">
        <w:trPr>
          <w:trHeight w:val="300"/>
        </w:trPr>
        <w:tc>
          <w:tcPr>
            <w:tcW w:w="1460" w:type="dxa"/>
            <w:noWrap/>
            <w:hideMark/>
          </w:tcPr>
          <w:p w14:paraId="3670778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stuhgh_1</w:t>
            </w:r>
          </w:p>
        </w:tc>
        <w:tc>
          <w:tcPr>
            <w:tcW w:w="6160" w:type="dxa"/>
            <w:noWrap/>
            <w:hideMark/>
          </w:tcPr>
          <w:p w14:paraId="13A5ABC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high school enrollment within buffer 1</w:t>
            </w:r>
          </w:p>
        </w:tc>
      </w:tr>
      <w:tr w:rsidR="00DC573C" w:rsidRPr="002B4D6D" w14:paraId="7E8D0A1A" w14:textId="77777777" w:rsidTr="005A333B">
        <w:trPr>
          <w:trHeight w:val="300"/>
        </w:trPr>
        <w:tc>
          <w:tcPr>
            <w:tcW w:w="1460" w:type="dxa"/>
            <w:noWrap/>
            <w:hideMark/>
          </w:tcPr>
          <w:p w14:paraId="31A342C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stuuni_1</w:t>
            </w:r>
          </w:p>
        </w:tc>
        <w:tc>
          <w:tcPr>
            <w:tcW w:w="6160" w:type="dxa"/>
            <w:noWrap/>
            <w:hideMark/>
          </w:tcPr>
          <w:p w14:paraId="5F453EF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university enrollment within buffer 1</w:t>
            </w:r>
          </w:p>
        </w:tc>
      </w:tr>
      <w:tr w:rsidR="00DC573C" w:rsidRPr="002B4D6D" w14:paraId="4C222B59" w14:textId="77777777" w:rsidTr="005A333B">
        <w:trPr>
          <w:trHeight w:val="300"/>
        </w:trPr>
        <w:tc>
          <w:tcPr>
            <w:tcW w:w="1460" w:type="dxa"/>
            <w:noWrap/>
            <w:hideMark/>
          </w:tcPr>
          <w:p w14:paraId="03C9842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empedu_1</w:t>
            </w:r>
          </w:p>
        </w:tc>
        <w:tc>
          <w:tcPr>
            <w:tcW w:w="6160" w:type="dxa"/>
            <w:noWrap/>
            <w:hideMark/>
          </w:tcPr>
          <w:p w14:paraId="64DEA30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educational employment within buffer 1</w:t>
            </w:r>
          </w:p>
        </w:tc>
      </w:tr>
      <w:tr w:rsidR="00DC573C" w:rsidRPr="002B4D6D" w14:paraId="6C9A2914" w14:textId="77777777" w:rsidTr="005A333B">
        <w:trPr>
          <w:trHeight w:val="300"/>
        </w:trPr>
        <w:tc>
          <w:tcPr>
            <w:tcW w:w="1460" w:type="dxa"/>
            <w:noWrap/>
            <w:hideMark/>
          </w:tcPr>
          <w:p w14:paraId="55E5D85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empfoo_1</w:t>
            </w:r>
          </w:p>
        </w:tc>
        <w:tc>
          <w:tcPr>
            <w:tcW w:w="6160" w:type="dxa"/>
            <w:noWrap/>
            <w:hideMark/>
          </w:tcPr>
          <w:p w14:paraId="6DA84CE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food employment within buffer 1</w:t>
            </w:r>
          </w:p>
        </w:tc>
      </w:tr>
      <w:tr w:rsidR="00DC573C" w:rsidRPr="002B4D6D" w14:paraId="122E3D2A" w14:textId="77777777" w:rsidTr="005A333B">
        <w:trPr>
          <w:trHeight w:val="300"/>
        </w:trPr>
        <w:tc>
          <w:tcPr>
            <w:tcW w:w="1460" w:type="dxa"/>
            <w:noWrap/>
            <w:hideMark/>
          </w:tcPr>
          <w:p w14:paraId="7126E04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empgov_1</w:t>
            </w:r>
          </w:p>
        </w:tc>
        <w:tc>
          <w:tcPr>
            <w:tcW w:w="6160" w:type="dxa"/>
            <w:noWrap/>
            <w:hideMark/>
          </w:tcPr>
          <w:p w14:paraId="7B76A89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government employment within buffer 1</w:t>
            </w:r>
          </w:p>
        </w:tc>
      </w:tr>
      <w:tr w:rsidR="00DC573C" w:rsidRPr="002B4D6D" w14:paraId="118A86CE" w14:textId="77777777" w:rsidTr="005A333B">
        <w:trPr>
          <w:trHeight w:val="300"/>
        </w:trPr>
        <w:tc>
          <w:tcPr>
            <w:tcW w:w="1460" w:type="dxa"/>
            <w:noWrap/>
            <w:hideMark/>
          </w:tcPr>
          <w:p w14:paraId="12ED306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empind_1</w:t>
            </w:r>
          </w:p>
        </w:tc>
        <w:tc>
          <w:tcPr>
            <w:tcW w:w="6160" w:type="dxa"/>
            <w:noWrap/>
            <w:hideMark/>
          </w:tcPr>
          <w:p w14:paraId="306799F8"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industrial employment within buffer 1</w:t>
            </w:r>
          </w:p>
        </w:tc>
      </w:tr>
      <w:tr w:rsidR="00DC573C" w:rsidRPr="002B4D6D" w14:paraId="18361F34" w14:textId="77777777" w:rsidTr="005A333B">
        <w:trPr>
          <w:trHeight w:val="300"/>
        </w:trPr>
        <w:tc>
          <w:tcPr>
            <w:tcW w:w="1460" w:type="dxa"/>
            <w:noWrap/>
            <w:hideMark/>
          </w:tcPr>
          <w:p w14:paraId="0A6239C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empmed_1</w:t>
            </w:r>
          </w:p>
        </w:tc>
        <w:tc>
          <w:tcPr>
            <w:tcW w:w="6160" w:type="dxa"/>
            <w:noWrap/>
            <w:hideMark/>
          </w:tcPr>
          <w:p w14:paraId="754FF9F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medical employment within buffer 1</w:t>
            </w:r>
          </w:p>
        </w:tc>
      </w:tr>
      <w:tr w:rsidR="00DC573C" w:rsidRPr="002B4D6D" w14:paraId="69B85623" w14:textId="77777777" w:rsidTr="005A333B">
        <w:trPr>
          <w:trHeight w:val="300"/>
        </w:trPr>
        <w:tc>
          <w:tcPr>
            <w:tcW w:w="1460" w:type="dxa"/>
            <w:noWrap/>
            <w:hideMark/>
          </w:tcPr>
          <w:p w14:paraId="6F57BBA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empofc_1</w:t>
            </w:r>
          </w:p>
        </w:tc>
        <w:tc>
          <w:tcPr>
            <w:tcW w:w="6160" w:type="dxa"/>
            <w:noWrap/>
            <w:hideMark/>
          </w:tcPr>
          <w:p w14:paraId="13C78EA7"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office employment within buffer 1</w:t>
            </w:r>
          </w:p>
        </w:tc>
      </w:tr>
      <w:tr w:rsidR="00DC573C" w:rsidRPr="002B4D6D" w14:paraId="37BBC48C" w14:textId="77777777" w:rsidTr="005A333B">
        <w:trPr>
          <w:trHeight w:val="300"/>
        </w:trPr>
        <w:tc>
          <w:tcPr>
            <w:tcW w:w="1460" w:type="dxa"/>
            <w:noWrap/>
            <w:hideMark/>
          </w:tcPr>
          <w:p w14:paraId="5FCD62C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empret_1</w:t>
            </w:r>
          </w:p>
        </w:tc>
        <w:tc>
          <w:tcPr>
            <w:tcW w:w="6160" w:type="dxa"/>
            <w:noWrap/>
            <w:hideMark/>
          </w:tcPr>
          <w:p w14:paraId="6552E22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retail employment within buffer 1</w:t>
            </w:r>
          </w:p>
        </w:tc>
      </w:tr>
      <w:tr w:rsidR="00DC573C" w:rsidRPr="002B4D6D" w14:paraId="55A5F837" w14:textId="77777777" w:rsidTr="005A333B">
        <w:trPr>
          <w:trHeight w:val="300"/>
        </w:trPr>
        <w:tc>
          <w:tcPr>
            <w:tcW w:w="1460" w:type="dxa"/>
            <w:noWrap/>
            <w:hideMark/>
          </w:tcPr>
          <w:p w14:paraId="396FED6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empsvc_1</w:t>
            </w:r>
          </w:p>
        </w:tc>
        <w:tc>
          <w:tcPr>
            <w:tcW w:w="6160" w:type="dxa"/>
            <w:noWrap/>
            <w:hideMark/>
          </w:tcPr>
          <w:p w14:paraId="15F43BC7"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service employment within buffer 1</w:t>
            </w:r>
          </w:p>
        </w:tc>
      </w:tr>
      <w:tr w:rsidR="00DC573C" w:rsidRPr="002B4D6D" w14:paraId="3BBA54C7" w14:textId="77777777" w:rsidTr="005A333B">
        <w:trPr>
          <w:trHeight w:val="300"/>
        </w:trPr>
        <w:tc>
          <w:tcPr>
            <w:tcW w:w="1460" w:type="dxa"/>
            <w:noWrap/>
            <w:hideMark/>
          </w:tcPr>
          <w:p w14:paraId="5B30354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empoth_1</w:t>
            </w:r>
          </w:p>
        </w:tc>
        <w:tc>
          <w:tcPr>
            <w:tcW w:w="6160" w:type="dxa"/>
            <w:noWrap/>
            <w:hideMark/>
          </w:tcPr>
          <w:p w14:paraId="6379338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other employment within buffer 1</w:t>
            </w:r>
          </w:p>
        </w:tc>
      </w:tr>
      <w:tr w:rsidR="00DC573C" w:rsidRPr="002B4D6D" w14:paraId="23FB8697" w14:textId="77777777" w:rsidTr="005A333B">
        <w:trPr>
          <w:trHeight w:val="300"/>
        </w:trPr>
        <w:tc>
          <w:tcPr>
            <w:tcW w:w="1460" w:type="dxa"/>
            <w:noWrap/>
            <w:hideMark/>
          </w:tcPr>
          <w:p w14:paraId="7653198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emptot_1</w:t>
            </w:r>
          </w:p>
        </w:tc>
        <w:tc>
          <w:tcPr>
            <w:tcW w:w="6160" w:type="dxa"/>
            <w:noWrap/>
            <w:hideMark/>
          </w:tcPr>
          <w:p w14:paraId="6D06411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total employment within buffer 1</w:t>
            </w:r>
          </w:p>
        </w:tc>
      </w:tr>
      <w:tr w:rsidR="00DC573C" w:rsidRPr="002B4D6D" w14:paraId="5E77F8A0" w14:textId="77777777" w:rsidTr="005A333B">
        <w:trPr>
          <w:trHeight w:val="300"/>
        </w:trPr>
        <w:tc>
          <w:tcPr>
            <w:tcW w:w="1460" w:type="dxa"/>
            <w:noWrap/>
            <w:hideMark/>
          </w:tcPr>
          <w:p w14:paraId="03671F1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parkdy_1</w:t>
            </w:r>
          </w:p>
        </w:tc>
        <w:tc>
          <w:tcPr>
            <w:tcW w:w="6160" w:type="dxa"/>
            <w:noWrap/>
            <w:hideMark/>
          </w:tcPr>
          <w:p w14:paraId="262116E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offstreet daily parking within buffer 1</w:t>
            </w:r>
          </w:p>
        </w:tc>
      </w:tr>
      <w:tr w:rsidR="00DC573C" w:rsidRPr="002B4D6D" w14:paraId="6D99E5C4" w14:textId="77777777" w:rsidTr="005A333B">
        <w:trPr>
          <w:trHeight w:val="300"/>
        </w:trPr>
        <w:tc>
          <w:tcPr>
            <w:tcW w:w="1460" w:type="dxa"/>
            <w:noWrap/>
            <w:hideMark/>
          </w:tcPr>
          <w:p w14:paraId="3B89FD2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parkhr_1</w:t>
            </w:r>
          </w:p>
        </w:tc>
        <w:tc>
          <w:tcPr>
            <w:tcW w:w="6160" w:type="dxa"/>
            <w:noWrap/>
            <w:hideMark/>
          </w:tcPr>
          <w:p w14:paraId="37C076C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offstreet hourly parking within buffer 1</w:t>
            </w:r>
          </w:p>
        </w:tc>
      </w:tr>
      <w:tr w:rsidR="00DC573C" w:rsidRPr="002B4D6D" w14:paraId="21B3861F" w14:textId="77777777" w:rsidTr="005A333B">
        <w:trPr>
          <w:trHeight w:val="300"/>
        </w:trPr>
        <w:tc>
          <w:tcPr>
            <w:tcW w:w="1460" w:type="dxa"/>
            <w:noWrap/>
            <w:hideMark/>
          </w:tcPr>
          <w:p w14:paraId="44108DD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ppricdy1</w:t>
            </w:r>
          </w:p>
        </w:tc>
        <w:tc>
          <w:tcPr>
            <w:tcW w:w="6160" w:type="dxa"/>
            <w:noWrap/>
            <w:hideMark/>
          </w:tcPr>
          <w:p w14:paraId="4A1EFBE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average offstreet daily parking price within buffer 1</w:t>
            </w:r>
          </w:p>
        </w:tc>
      </w:tr>
      <w:tr w:rsidR="00DC573C" w:rsidRPr="002B4D6D" w14:paraId="0279F9FD" w14:textId="77777777" w:rsidTr="005A333B">
        <w:trPr>
          <w:trHeight w:val="300"/>
        </w:trPr>
        <w:tc>
          <w:tcPr>
            <w:tcW w:w="1460" w:type="dxa"/>
            <w:noWrap/>
            <w:hideMark/>
          </w:tcPr>
          <w:p w14:paraId="7F2D10A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lastRenderedPageBreak/>
              <w:t>pprichr1</w:t>
            </w:r>
          </w:p>
        </w:tc>
        <w:tc>
          <w:tcPr>
            <w:tcW w:w="6160" w:type="dxa"/>
            <w:noWrap/>
            <w:hideMark/>
          </w:tcPr>
          <w:p w14:paraId="7EE3C142"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average offstreet hourly parking price within buffer 1</w:t>
            </w:r>
          </w:p>
        </w:tc>
      </w:tr>
      <w:tr w:rsidR="00DC573C" w:rsidRPr="002B4D6D" w14:paraId="060D9EEE" w14:textId="77777777" w:rsidTr="005A333B">
        <w:trPr>
          <w:trHeight w:val="300"/>
        </w:trPr>
        <w:tc>
          <w:tcPr>
            <w:tcW w:w="1460" w:type="dxa"/>
            <w:noWrap/>
            <w:hideMark/>
          </w:tcPr>
          <w:p w14:paraId="1C781FE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nodes1_1</w:t>
            </w:r>
          </w:p>
        </w:tc>
        <w:tc>
          <w:tcPr>
            <w:tcW w:w="6160" w:type="dxa"/>
            <w:noWrap/>
            <w:hideMark/>
          </w:tcPr>
          <w:p w14:paraId="476B9A5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single link street nodes (dead ends) within buffer 1</w:t>
            </w:r>
          </w:p>
        </w:tc>
      </w:tr>
      <w:tr w:rsidR="00DC573C" w:rsidRPr="002B4D6D" w14:paraId="64BAE810" w14:textId="77777777" w:rsidTr="005A333B">
        <w:trPr>
          <w:trHeight w:val="300"/>
        </w:trPr>
        <w:tc>
          <w:tcPr>
            <w:tcW w:w="1460" w:type="dxa"/>
            <w:noWrap/>
            <w:hideMark/>
          </w:tcPr>
          <w:p w14:paraId="5396CC5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nodes3_1</w:t>
            </w:r>
          </w:p>
        </w:tc>
        <w:tc>
          <w:tcPr>
            <w:tcW w:w="6160" w:type="dxa"/>
            <w:noWrap/>
            <w:hideMark/>
          </w:tcPr>
          <w:p w14:paraId="5B29916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three-link street nodes (T-intersections) within buffer 1</w:t>
            </w:r>
          </w:p>
        </w:tc>
      </w:tr>
      <w:tr w:rsidR="00DC573C" w:rsidRPr="002B4D6D" w14:paraId="41B0DFCA" w14:textId="77777777" w:rsidTr="005A333B">
        <w:trPr>
          <w:trHeight w:val="300"/>
        </w:trPr>
        <w:tc>
          <w:tcPr>
            <w:tcW w:w="1460" w:type="dxa"/>
            <w:noWrap/>
            <w:hideMark/>
          </w:tcPr>
          <w:p w14:paraId="7165A5F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nodes4_1</w:t>
            </w:r>
          </w:p>
        </w:tc>
        <w:tc>
          <w:tcPr>
            <w:tcW w:w="6160" w:type="dxa"/>
            <w:noWrap/>
            <w:hideMark/>
          </w:tcPr>
          <w:p w14:paraId="639E0EF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4+ link street nodes (traditional 4-way +) within buffer 1</w:t>
            </w:r>
          </w:p>
        </w:tc>
      </w:tr>
      <w:tr w:rsidR="00DC573C" w:rsidRPr="002B4D6D" w14:paraId="0F8F57ED" w14:textId="77777777" w:rsidTr="005A333B">
        <w:trPr>
          <w:trHeight w:val="300"/>
        </w:trPr>
        <w:tc>
          <w:tcPr>
            <w:tcW w:w="1460" w:type="dxa"/>
            <w:noWrap/>
            <w:hideMark/>
          </w:tcPr>
          <w:p w14:paraId="39861BD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tstops_1</w:t>
            </w:r>
          </w:p>
        </w:tc>
        <w:tc>
          <w:tcPr>
            <w:tcW w:w="6160" w:type="dxa"/>
            <w:noWrap/>
            <w:hideMark/>
          </w:tcPr>
          <w:p w14:paraId="68E7615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transit stops within buffer 1</w:t>
            </w:r>
          </w:p>
        </w:tc>
      </w:tr>
      <w:tr w:rsidR="00DC573C" w:rsidRPr="002B4D6D" w14:paraId="517548BA" w14:textId="77777777" w:rsidTr="005A333B">
        <w:trPr>
          <w:trHeight w:val="300"/>
        </w:trPr>
        <w:tc>
          <w:tcPr>
            <w:tcW w:w="1460" w:type="dxa"/>
            <w:noWrap/>
            <w:hideMark/>
          </w:tcPr>
          <w:p w14:paraId="092CCD7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nparks_1</w:t>
            </w:r>
          </w:p>
        </w:tc>
        <w:tc>
          <w:tcPr>
            <w:tcW w:w="6160" w:type="dxa"/>
            <w:noWrap/>
            <w:hideMark/>
          </w:tcPr>
          <w:p w14:paraId="16D3ABD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open space parks within buffer 1</w:t>
            </w:r>
          </w:p>
        </w:tc>
      </w:tr>
      <w:tr w:rsidR="00DC573C" w:rsidRPr="002B4D6D" w14:paraId="7E3F1574" w14:textId="77777777" w:rsidTr="005A333B">
        <w:trPr>
          <w:trHeight w:val="300"/>
        </w:trPr>
        <w:tc>
          <w:tcPr>
            <w:tcW w:w="1460" w:type="dxa"/>
            <w:noWrap/>
            <w:hideMark/>
          </w:tcPr>
          <w:p w14:paraId="1B73E2B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aparks_1</w:t>
            </w:r>
          </w:p>
        </w:tc>
        <w:tc>
          <w:tcPr>
            <w:tcW w:w="6160" w:type="dxa"/>
            <w:noWrap/>
            <w:hideMark/>
          </w:tcPr>
          <w:p w14:paraId="47CC289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open space area in swuare feet within buffer 1</w:t>
            </w:r>
          </w:p>
        </w:tc>
      </w:tr>
      <w:tr w:rsidR="00DC573C" w:rsidRPr="002B4D6D" w14:paraId="0E58107F" w14:textId="77777777" w:rsidTr="005A333B">
        <w:trPr>
          <w:trHeight w:val="300"/>
        </w:trPr>
        <w:tc>
          <w:tcPr>
            <w:tcW w:w="1460" w:type="dxa"/>
            <w:noWrap/>
            <w:hideMark/>
          </w:tcPr>
          <w:p w14:paraId="5526FE1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hh_2</w:t>
            </w:r>
          </w:p>
        </w:tc>
        <w:tc>
          <w:tcPr>
            <w:tcW w:w="6160" w:type="dxa"/>
            <w:noWrap/>
            <w:hideMark/>
          </w:tcPr>
          <w:p w14:paraId="53EEE1C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households within buffer 2</w:t>
            </w:r>
          </w:p>
        </w:tc>
      </w:tr>
      <w:tr w:rsidR="00DC573C" w:rsidRPr="002B4D6D" w14:paraId="31693965" w14:textId="77777777" w:rsidTr="005A333B">
        <w:trPr>
          <w:trHeight w:val="300"/>
        </w:trPr>
        <w:tc>
          <w:tcPr>
            <w:tcW w:w="1460" w:type="dxa"/>
            <w:noWrap/>
            <w:hideMark/>
          </w:tcPr>
          <w:p w14:paraId="637D880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stugrd_2</w:t>
            </w:r>
          </w:p>
        </w:tc>
        <w:tc>
          <w:tcPr>
            <w:tcW w:w="6160" w:type="dxa"/>
            <w:noWrap/>
            <w:hideMark/>
          </w:tcPr>
          <w:p w14:paraId="61D7DDE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grade school enrollment within buffer 2</w:t>
            </w:r>
          </w:p>
        </w:tc>
      </w:tr>
      <w:tr w:rsidR="00DC573C" w:rsidRPr="002B4D6D" w14:paraId="59A6F5D8" w14:textId="77777777" w:rsidTr="005A333B">
        <w:trPr>
          <w:trHeight w:val="300"/>
        </w:trPr>
        <w:tc>
          <w:tcPr>
            <w:tcW w:w="1460" w:type="dxa"/>
            <w:noWrap/>
            <w:hideMark/>
          </w:tcPr>
          <w:p w14:paraId="2CCB93E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stuhgh_2</w:t>
            </w:r>
          </w:p>
        </w:tc>
        <w:tc>
          <w:tcPr>
            <w:tcW w:w="6160" w:type="dxa"/>
            <w:noWrap/>
            <w:hideMark/>
          </w:tcPr>
          <w:p w14:paraId="18F7132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high school enrollment within buffer 2</w:t>
            </w:r>
          </w:p>
        </w:tc>
      </w:tr>
      <w:tr w:rsidR="00DC573C" w:rsidRPr="002B4D6D" w14:paraId="68F5F3DD" w14:textId="77777777" w:rsidTr="005A333B">
        <w:trPr>
          <w:trHeight w:val="300"/>
        </w:trPr>
        <w:tc>
          <w:tcPr>
            <w:tcW w:w="1460" w:type="dxa"/>
            <w:noWrap/>
            <w:hideMark/>
          </w:tcPr>
          <w:p w14:paraId="7532332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stuuni_2</w:t>
            </w:r>
          </w:p>
        </w:tc>
        <w:tc>
          <w:tcPr>
            <w:tcW w:w="6160" w:type="dxa"/>
            <w:noWrap/>
            <w:hideMark/>
          </w:tcPr>
          <w:p w14:paraId="21E1A7F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university enrollment within buffer 2</w:t>
            </w:r>
          </w:p>
        </w:tc>
      </w:tr>
      <w:tr w:rsidR="00DC573C" w:rsidRPr="002B4D6D" w14:paraId="10E198D1" w14:textId="77777777" w:rsidTr="005A333B">
        <w:trPr>
          <w:trHeight w:val="300"/>
        </w:trPr>
        <w:tc>
          <w:tcPr>
            <w:tcW w:w="1460" w:type="dxa"/>
            <w:noWrap/>
            <w:hideMark/>
          </w:tcPr>
          <w:p w14:paraId="3E99618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empedu_2</w:t>
            </w:r>
          </w:p>
        </w:tc>
        <w:tc>
          <w:tcPr>
            <w:tcW w:w="6160" w:type="dxa"/>
            <w:noWrap/>
            <w:hideMark/>
          </w:tcPr>
          <w:p w14:paraId="1D3EE4F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educational employment within buffer 2</w:t>
            </w:r>
          </w:p>
        </w:tc>
      </w:tr>
      <w:tr w:rsidR="00DC573C" w:rsidRPr="002B4D6D" w14:paraId="32B0DBB0" w14:textId="77777777" w:rsidTr="005A333B">
        <w:trPr>
          <w:trHeight w:val="300"/>
        </w:trPr>
        <w:tc>
          <w:tcPr>
            <w:tcW w:w="1460" w:type="dxa"/>
            <w:noWrap/>
            <w:hideMark/>
          </w:tcPr>
          <w:p w14:paraId="39B0444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empfoo_2</w:t>
            </w:r>
          </w:p>
        </w:tc>
        <w:tc>
          <w:tcPr>
            <w:tcW w:w="6160" w:type="dxa"/>
            <w:noWrap/>
            <w:hideMark/>
          </w:tcPr>
          <w:p w14:paraId="3A38DE3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food employment within buffer 2</w:t>
            </w:r>
          </w:p>
        </w:tc>
      </w:tr>
      <w:tr w:rsidR="00DC573C" w:rsidRPr="002B4D6D" w14:paraId="1A5E7CC1" w14:textId="77777777" w:rsidTr="005A333B">
        <w:trPr>
          <w:trHeight w:val="300"/>
        </w:trPr>
        <w:tc>
          <w:tcPr>
            <w:tcW w:w="1460" w:type="dxa"/>
            <w:noWrap/>
            <w:hideMark/>
          </w:tcPr>
          <w:p w14:paraId="45E8B94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empgov_2</w:t>
            </w:r>
          </w:p>
        </w:tc>
        <w:tc>
          <w:tcPr>
            <w:tcW w:w="6160" w:type="dxa"/>
            <w:noWrap/>
            <w:hideMark/>
          </w:tcPr>
          <w:p w14:paraId="0C1846B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government employment within buffer 2</w:t>
            </w:r>
          </w:p>
        </w:tc>
      </w:tr>
      <w:tr w:rsidR="00DC573C" w:rsidRPr="002B4D6D" w14:paraId="7CE1DF99" w14:textId="77777777" w:rsidTr="005A333B">
        <w:trPr>
          <w:trHeight w:val="300"/>
        </w:trPr>
        <w:tc>
          <w:tcPr>
            <w:tcW w:w="1460" w:type="dxa"/>
            <w:noWrap/>
            <w:hideMark/>
          </w:tcPr>
          <w:p w14:paraId="35E4C58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empind_2</w:t>
            </w:r>
          </w:p>
        </w:tc>
        <w:tc>
          <w:tcPr>
            <w:tcW w:w="6160" w:type="dxa"/>
            <w:noWrap/>
            <w:hideMark/>
          </w:tcPr>
          <w:p w14:paraId="247A24C8"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industrial employment within buffer 2</w:t>
            </w:r>
          </w:p>
        </w:tc>
      </w:tr>
      <w:tr w:rsidR="00DC573C" w:rsidRPr="002B4D6D" w14:paraId="01EFE12C" w14:textId="77777777" w:rsidTr="005A333B">
        <w:trPr>
          <w:trHeight w:val="300"/>
        </w:trPr>
        <w:tc>
          <w:tcPr>
            <w:tcW w:w="1460" w:type="dxa"/>
            <w:noWrap/>
            <w:hideMark/>
          </w:tcPr>
          <w:p w14:paraId="004BF3B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empmed_2</w:t>
            </w:r>
          </w:p>
        </w:tc>
        <w:tc>
          <w:tcPr>
            <w:tcW w:w="6160" w:type="dxa"/>
            <w:noWrap/>
            <w:hideMark/>
          </w:tcPr>
          <w:p w14:paraId="7CD13BC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medical employment within buffer 2</w:t>
            </w:r>
          </w:p>
        </w:tc>
      </w:tr>
      <w:tr w:rsidR="00DC573C" w:rsidRPr="002B4D6D" w14:paraId="63C0DD2F" w14:textId="77777777" w:rsidTr="005A333B">
        <w:trPr>
          <w:trHeight w:val="300"/>
        </w:trPr>
        <w:tc>
          <w:tcPr>
            <w:tcW w:w="1460" w:type="dxa"/>
            <w:noWrap/>
            <w:hideMark/>
          </w:tcPr>
          <w:p w14:paraId="6A9E119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empofc_2</w:t>
            </w:r>
          </w:p>
        </w:tc>
        <w:tc>
          <w:tcPr>
            <w:tcW w:w="6160" w:type="dxa"/>
            <w:noWrap/>
            <w:hideMark/>
          </w:tcPr>
          <w:p w14:paraId="4D1618C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office employment within buffer 2</w:t>
            </w:r>
          </w:p>
        </w:tc>
      </w:tr>
      <w:tr w:rsidR="00DC573C" w:rsidRPr="002B4D6D" w14:paraId="4B548315" w14:textId="77777777" w:rsidTr="005A333B">
        <w:trPr>
          <w:trHeight w:val="300"/>
        </w:trPr>
        <w:tc>
          <w:tcPr>
            <w:tcW w:w="1460" w:type="dxa"/>
            <w:noWrap/>
            <w:hideMark/>
          </w:tcPr>
          <w:p w14:paraId="78F246F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empret_2</w:t>
            </w:r>
          </w:p>
        </w:tc>
        <w:tc>
          <w:tcPr>
            <w:tcW w:w="6160" w:type="dxa"/>
            <w:noWrap/>
            <w:hideMark/>
          </w:tcPr>
          <w:p w14:paraId="0198507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retail employment within buffer 2</w:t>
            </w:r>
          </w:p>
        </w:tc>
      </w:tr>
      <w:tr w:rsidR="00DC573C" w:rsidRPr="002B4D6D" w14:paraId="4577659A" w14:textId="77777777" w:rsidTr="005A333B">
        <w:trPr>
          <w:trHeight w:val="300"/>
        </w:trPr>
        <w:tc>
          <w:tcPr>
            <w:tcW w:w="1460" w:type="dxa"/>
            <w:noWrap/>
            <w:hideMark/>
          </w:tcPr>
          <w:p w14:paraId="043594E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empsvc_2</w:t>
            </w:r>
          </w:p>
        </w:tc>
        <w:tc>
          <w:tcPr>
            <w:tcW w:w="6160" w:type="dxa"/>
            <w:noWrap/>
            <w:hideMark/>
          </w:tcPr>
          <w:p w14:paraId="169DF97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service employment within buffer 2</w:t>
            </w:r>
          </w:p>
        </w:tc>
      </w:tr>
      <w:tr w:rsidR="00DC573C" w:rsidRPr="002B4D6D" w14:paraId="60C59C85" w14:textId="77777777" w:rsidTr="005A333B">
        <w:trPr>
          <w:trHeight w:val="300"/>
        </w:trPr>
        <w:tc>
          <w:tcPr>
            <w:tcW w:w="1460" w:type="dxa"/>
            <w:noWrap/>
            <w:hideMark/>
          </w:tcPr>
          <w:p w14:paraId="1081A0F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empoth_2</w:t>
            </w:r>
          </w:p>
        </w:tc>
        <w:tc>
          <w:tcPr>
            <w:tcW w:w="6160" w:type="dxa"/>
            <w:noWrap/>
            <w:hideMark/>
          </w:tcPr>
          <w:p w14:paraId="5808B2F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other employment within buffer 2</w:t>
            </w:r>
          </w:p>
        </w:tc>
      </w:tr>
      <w:tr w:rsidR="00DC573C" w:rsidRPr="002B4D6D" w14:paraId="7F2B255F" w14:textId="77777777" w:rsidTr="005A333B">
        <w:trPr>
          <w:trHeight w:val="300"/>
        </w:trPr>
        <w:tc>
          <w:tcPr>
            <w:tcW w:w="1460" w:type="dxa"/>
            <w:noWrap/>
            <w:hideMark/>
          </w:tcPr>
          <w:p w14:paraId="1812736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emptot_2</w:t>
            </w:r>
          </w:p>
        </w:tc>
        <w:tc>
          <w:tcPr>
            <w:tcW w:w="6160" w:type="dxa"/>
            <w:noWrap/>
            <w:hideMark/>
          </w:tcPr>
          <w:p w14:paraId="16E2358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total employment within buffer 2</w:t>
            </w:r>
          </w:p>
        </w:tc>
      </w:tr>
      <w:tr w:rsidR="00DC573C" w:rsidRPr="002B4D6D" w14:paraId="7AF600B6" w14:textId="77777777" w:rsidTr="005A333B">
        <w:trPr>
          <w:trHeight w:val="300"/>
        </w:trPr>
        <w:tc>
          <w:tcPr>
            <w:tcW w:w="1460" w:type="dxa"/>
            <w:noWrap/>
            <w:hideMark/>
          </w:tcPr>
          <w:p w14:paraId="35459E5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parkdy_2</w:t>
            </w:r>
          </w:p>
        </w:tc>
        <w:tc>
          <w:tcPr>
            <w:tcW w:w="6160" w:type="dxa"/>
            <w:noWrap/>
            <w:hideMark/>
          </w:tcPr>
          <w:p w14:paraId="4AD8D1D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offstreet daily parking within buffer 2</w:t>
            </w:r>
          </w:p>
        </w:tc>
      </w:tr>
      <w:tr w:rsidR="00DC573C" w:rsidRPr="002B4D6D" w14:paraId="77332635" w14:textId="77777777" w:rsidTr="005A333B">
        <w:trPr>
          <w:trHeight w:val="300"/>
        </w:trPr>
        <w:tc>
          <w:tcPr>
            <w:tcW w:w="1460" w:type="dxa"/>
            <w:noWrap/>
            <w:hideMark/>
          </w:tcPr>
          <w:p w14:paraId="4A86326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parkhr_2</w:t>
            </w:r>
          </w:p>
        </w:tc>
        <w:tc>
          <w:tcPr>
            <w:tcW w:w="6160" w:type="dxa"/>
            <w:noWrap/>
            <w:hideMark/>
          </w:tcPr>
          <w:p w14:paraId="1947EBF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offstreet hourly parking within buffer 2</w:t>
            </w:r>
          </w:p>
        </w:tc>
      </w:tr>
      <w:tr w:rsidR="00DC573C" w:rsidRPr="002B4D6D" w14:paraId="616D790B" w14:textId="77777777" w:rsidTr="005A333B">
        <w:trPr>
          <w:trHeight w:val="300"/>
        </w:trPr>
        <w:tc>
          <w:tcPr>
            <w:tcW w:w="1460" w:type="dxa"/>
            <w:noWrap/>
            <w:hideMark/>
          </w:tcPr>
          <w:p w14:paraId="004DBF2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ppricdy2</w:t>
            </w:r>
          </w:p>
        </w:tc>
        <w:tc>
          <w:tcPr>
            <w:tcW w:w="6160" w:type="dxa"/>
            <w:noWrap/>
            <w:hideMark/>
          </w:tcPr>
          <w:p w14:paraId="41AB3DC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average offstreet daily parking price within buffer 2</w:t>
            </w:r>
          </w:p>
        </w:tc>
      </w:tr>
      <w:tr w:rsidR="00DC573C" w:rsidRPr="002B4D6D" w14:paraId="2E4D5713" w14:textId="77777777" w:rsidTr="005A333B">
        <w:trPr>
          <w:trHeight w:val="300"/>
        </w:trPr>
        <w:tc>
          <w:tcPr>
            <w:tcW w:w="1460" w:type="dxa"/>
            <w:noWrap/>
            <w:hideMark/>
          </w:tcPr>
          <w:p w14:paraId="3FC9985A"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pprichr2</w:t>
            </w:r>
          </w:p>
        </w:tc>
        <w:tc>
          <w:tcPr>
            <w:tcW w:w="6160" w:type="dxa"/>
            <w:noWrap/>
            <w:hideMark/>
          </w:tcPr>
          <w:p w14:paraId="33E68A1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average offstreet hourly parking price within buffer 2</w:t>
            </w:r>
          </w:p>
        </w:tc>
      </w:tr>
      <w:tr w:rsidR="00DC573C" w:rsidRPr="002B4D6D" w14:paraId="297628C7" w14:textId="77777777" w:rsidTr="005A333B">
        <w:trPr>
          <w:trHeight w:val="300"/>
        </w:trPr>
        <w:tc>
          <w:tcPr>
            <w:tcW w:w="1460" w:type="dxa"/>
            <w:noWrap/>
            <w:hideMark/>
          </w:tcPr>
          <w:p w14:paraId="681233E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nodes1_2</w:t>
            </w:r>
          </w:p>
        </w:tc>
        <w:tc>
          <w:tcPr>
            <w:tcW w:w="6160" w:type="dxa"/>
            <w:noWrap/>
            <w:hideMark/>
          </w:tcPr>
          <w:p w14:paraId="1D5D905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single link street nodes (dead ends) within buffer 2</w:t>
            </w:r>
          </w:p>
        </w:tc>
      </w:tr>
      <w:tr w:rsidR="00DC573C" w:rsidRPr="002B4D6D" w14:paraId="2AB94B2F" w14:textId="77777777" w:rsidTr="005A333B">
        <w:trPr>
          <w:trHeight w:val="300"/>
        </w:trPr>
        <w:tc>
          <w:tcPr>
            <w:tcW w:w="1460" w:type="dxa"/>
            <w:noWrap/>
            <w:hideMark/>
          </w:tcPr>
          <w:p w14:paraId="35071A5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nodes3_2</w:t>
            </w:r>
          </w:p>
        </w:tc>
        <w:tc>
          <w:tcPr>
            <w:tcW w:w="6160" w:type="dxa"/>
            <w:noWrap/>
            <w:hideMark/>
          </w:tcPr>
          <w:p w14:paraId="6C8AFA82"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three-link street nodes (T-intersections) within buffer 2</w:t>
            </w:r>
          </w:p>
        </w:tc>
      </w:tr>
      <w:tr w:rsidR="00DC573C" w:rsidRPr="002B4D6D" w14:paraId="7548B28E" w14:textId="77777777" w:rsidTr="005A333B">
        <w:trPr>
          <w:trHeight w:val="300"/>
        </w:trPr>
        <w:tc>
          <w:tcPr>
            <w:tcW w:w="1460" w:type="dxa"/>
            <w:noWrap/>
            <w:hideMark/>
          </w:tcPr>
          <w:p w14:paraId="21860A97"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nodes4_2</w:t>
            </w:r>
          </w:p>
        </w:tc>
        <w:tc>
          <w:tcPr>
            <w:tcW w:w="6160" w:type="dxa"/>
            <w:noWrap/>
            <w:hideMark/>
          </w:tcPr>
          <w:p w14:paraId="2E51056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4+ link street nodes (traditional 4-way +) within buffer 2</w:t>
            </w:r>
          </w:p>
        </w:tc>
      </w:tr>
      <w:tr w:rsidR="00DC573C" w:rsidRPr="002B4D6D" w14:paraId="24F87601" w14:textId="77777777" w:rsidTr="005A333B">
        <w:trPr>
          <w:trHeight w:val="300"/>
        </w:trPr>
        <w:tc>
          <w:tcPr>
            <w:tcW w:w="1460" w:type="dxa"/>
            <w:noWrap/>
            <w:hideMark/>
          </w:tcPr>
          <w:p w14:paraId="00F6DAA4"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tstops_2</w:t>
            </w:r>
          </w:p>
        </w:tc>
        <w:tc>
          <w:tcPr>
            <w:tcW w:w="6160" w:type="dxa"/>
            <w:noWrap/>
            <w:hideMark/>
          </w:tcPr>
          <w:p w14:paraId="192E6C2B"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transit stops within buffer 2</w:t>
            </w:r>
          </w:p>
        </w:tc>
      </w:tr>
      <w:tr w:rsidR="00DC573C" w:rsidRPr="002B4D6D" w14:paraId="05E18FEB" w14:textId="77777777" w:rsidTr="005A333B">
        <w:trPr>
          <w:trHeight w:val="300"/>
        </w:trPr>
        <w:tc>
          <w:tcPr>
            <w:tcW w:w="1460" w:type="dxa"/>
            <w:noWrap/>
            <w:hideMark/>
          </w:tcPr>
          <w:p w14:paraId="6AD3D52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nparks_2</w:t>
            </w:r>
          </w:p>
        </w:tc>
        <w:tc>
          <w:tcPr>
            <w:tcW w:w="6160" w:type="dxa"/>
            <w:noWrap/>
            <w:hideMark/>
          </w:tcPr>
          <w:p w14:paraId="5BA5E225"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number of open space parks within buffer 2</w:t>
            </w:r>
          </w:p>
        </w:tc>
      </w:tr>
      <w:tr w:rsidR="00DC573C" w:rsidRPr="002B4D6D" w14:paraId="438A8505" w14:textId="77777777" w:rsidTr="005A333B">
        <w:trPr>
          <w:trHeight w:val="300"/>
        </w:trPr>
        <w:tc>
          <w:tcPr>
            <w:tcW w:w="1460" w:type="dxa"/>
            <w:noWrap/>
            <w:hideMark/>
          </w:tcPr>
          <w:p w14:paraId="395AE21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lastRenderedPageBreak/>
              <w:t>aparks_2</w:t>
            </w:r>
          </w:p>
        </w:tc>
        <w:tc>
          <w:tcPr>
            <w:tcW w:w="6160" w:type="dxa"/>
            <w:noWrap/>
            <w:hideMark/>
          </w:tcPr>
          <w:p w14:paraId="6EA1782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open space area in swuare feet within buffer 2</w:t>
            </w:r>
          </w:p>
        </w:tc>
      </w:tr>
      <w:tr w:rsidR="00DC573C" w:rsidRPr="002B4D6D" w14:paraId="0F366C5A" w14:textId="77777777" w:rsidTr="005A333B">
        <w:trPr>
          <w:trHeight w:val="300"/>
        </w:trPr>
        <w:tc>
          <w:tcPr>
            <w:tcW w:w="1460" w:type="dxa"/>
            <w:noWrap/>
            <w:hideMark/>
          </w:tcPr>
          <w:p w14:paraId="341DF48C"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dist_lbus</w:t>
            </w:r>
          </w:p>
        </w:tc>
        <w:tc>
          <w:tcPr>
            <w:tcW w:w="6160" w:type="dxa"/>
            <w:noWrap/>
            <w:hideMark/>
          </w:tcPr>
          <w:p w14:paraId="7C3B6FA1"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local bus stop from microzone</w:t>
            </w:r>
          </w:p>
        </w:tc>
      </w:tr>
      <w:tr w:rsidR="00DC573C" w:rsidRPr="002B4D6D" w14:paraId="7E927C13" w14:textId="77777777" w:rsidTr="005A333B">
        <w:trPr>
          <w:trHeight w:val="300"/>
        </w:trPr>
        <w:tc>
          <w:tcPr>
            <w:tcW w:w="1460" w:type="dxa"/>
            <w:noWrap/>
            <w:hideMark/>
          </w:tcPr>
          <w:p w14:paraId="35E76BB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dist_ebus</w:t>
            </w:r>
          </w:p>
        </w:tc>
        <w:tc>
          <w:tcPr>
            <w:tcW w:w="6160" w:type="dxa"/>
            <w:noWrap/>
            <w:hideMark/>
          </w:tcPr>
          <w:p w14:paraId="0A1C6670"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express bus stop from microzone</w:t>
            </w:r>
          </w:p>
        </w:tc>
      </w:tr>
      <w:tr w:rsidR="00DC573C" w:rsidRPr="002B4D6D" w14:paraId="3793980B" w14:textId="77777777" w:rsidTr="005A333B">
        <w:trPr>
          <w:trHeight w:val="300"/>
        </w:trPr>
        <w:tc>
          <w:tcPr>
            <w:tcW w:w="1460" w:type="dxa"/>
            <w:noWrap/>
            <w:hideMark/>
          </w:tcPr>
          <w:p w14:paraId="54AED73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dist_crt</w:t>
            </w:r>
          </w:p>
        </w:tc>
        <w:tc>
          <w:tcPr>
            <w:tcW w:w="6160" w:type="dxa"/>
            <w:noWrap/>
            <w:hideMark/>
          </w:tcPr>
          <w:p w14:paraId="5284468E"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commuter rail stop from microzone</w:t>
            </w:r>
          </w:p>
        </w:tc>
      </w:tr>
      <w:tr w:rsidR="00DC573C" w:rsidRPr="002B4D6D" w14:paraId="023B380D" w14:textId="77777777" w:rsidTr="005A333B">
        <w:trPr>
          <w:trHeight w:val="300"/>
        </w:trPr>
        <w:tc>
          <w:tcPr>
            <w:tcW w:w="1460" w:type="dxa"/>
            <w:noWrap/>
            <w:hideMark/>
          </w:tcPr>
          <w:p w14:paraId="343CAB66"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dist_fry</w:t>
            </w:r>
          </w:p>
        </w:tc>
        <w:tc>
          <w:tcPr>
            <w:tcW w:w="6160" w:type="dxa"/>
            <w:noWrap/>
            <w:hideMark/>
          </w:tcPr>
          <w:p w14:paraId="168833E3"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ferry stop from microzone</w:t>
            </w:r>
          </w:p>
        </w:tc>
      </w:tr>
      <w:tr w:rsidR="00DC573C" w:rsidRPr="002B4D6D" w14:paraId="27B802A8" w14:textId="77777777" w:rsidTr="005A333B">
        <w:trPr>
          <w:trHeight w:val="300"/>
        </w:trPr>
        <w:tc>
          <w:tcPr>
            <w:tcW w:w="1460" w:type="dxa"/>
            <w:noWrap/>
            <w:hideMark/>
          </w:tcPr>
          <w:p w14:paraId="34E2011F"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dist_lrt</w:t>
            </w:r>
          </w:p>
        </w:tc>
        <w:tc>
          <w:tcPr>
            <w:tcW w:w="6160" w:type="dxa"/>
            <w:noWrap/>
            <w:hideMark/>
          </w:tcPr>
          <w:p w14:paraId="5D51D728"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light rail stop from microzone</w:t>
            </w:r>
          </w:p>
        </w:tc>
      </w:tr>
      <w:tr w:rsidR="00DC573C" w:rsidRPr="002B4D6D" w14:paraId="7F041DD1" w14:textId="77777777" w:rsidTr="005A333B">
        <w:trPr>
          <w:trHeight w:val="300"/>
        </w:trPr>
        <w:tc>
          <w:tcPr>
            <w:tcW w:w="1460" w:type="dxa"/>
            <w:noWrap/>
            <w:hideMark/>
          </w:tcPr>
          <w:p w14:paraId="594ABACD"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dist_park</w:t>
            </w:r>
          </w:p>
        </w:tc>
        <w:tc>
          <w:tcPr>
            <w:tcW w:w="6160" w:type="dxa"/>
            <w:noWrap/>
            <w:hideMark/>
          </w:tcPr>
          <w:p w14:paraId="22ED2729" w14:textId="77777777" w:rsidR="00DC573C" w:rsidRPr="002B4D6D" w:rsidRDefault="00DC573C" w:rsidP="002B4D6D">
            <w:pPr>
              <w:spacing w:before="120" w:after="0" w:line="360" w:lineRule="auto"/>
              <w:rPr>
                <w:rFonts w:asciiTheme="majorHAnsi" w:hAnsiTheme="majorHAnsi" w:cstheme="majorHAnsi"/>
                <w:color w:val="000000"/>
                <w:sz w:val="18"/>
                <w:szCs w:val="18"/>
              </w:rPr>
            </w:pPr>
            <w:r w:rsidRPr="002B4D6D">
              <w:rPr>
                <w:rFonts w:asciiTheme="majorHAnsi" w:hAnsiTheme="majorHAnsi" w:cstheme="majorHAnsi"/>
                <w:color w:val="000000"/>
                <w:sz w:val="18"/>
                <w:szCs w:val="18"/>
              </w:rPr>
              <w:t>distance to nearest park from microzone</w:t>
            </w:r>
          </w:p>
        </w:tc>
      </w:tr>
    </w:tbl>
    <w:p w14:paraId="38443979" w14:textId="3D332CE1" w:rsidR="007A20F3" w:rsidRDefault="004C0FC4" w:rsidP="007A20F3">
      <w:pPr>
        <w:pStyle w:val="BodyParagraph"/>
      </w:pPr>
      <w:r>
        <w:t xml:space="preserve">The following are the </w:t>
      </w:r>
      <w:r w:rsidR="007A20F3">
        <w:t>input files required for buffering process.</w:t>
      </w:r>
    </w:p>
    <w:p w14:paraId="2C5D9E37" w14:textId="55011C88" w:rsidR="007A20F3" w:rsidRDefault="00C920D3" w:rsidP="002B4D6D">
      <w:pPr>
        <w:pStyle w:val="Heading4"/>
      </w:pPr>
      <w:r>
        <w:t xml:space="preserve">Base </w:t>
      </w:r>
      <w:r w:rsidR="007A20F3">
        <w:t>Microzone File</w:t>
      </w:r>
    </w:p>
    <w:p w14:paraId="06B67EB2" w14:textId="25EF1D6A" w:rsidR="00FE6ABC" w:rsidRDefault="00AB77CB" w:rsidP="007A20F3">
      <w:pPr>
        <w:pStyle w:val="BodyParagraph"/>
      </w:pPr>
      <w:r>
        <w:t>This file contains information regarding l</w:t>
      </w:r>
      <w:r w:rsidR="00C920D3">
        <w:t xml:space="preserve">ocation and land-use of </w:t>
      </w:r>
      <w:r>
        <w:t xml:space="preserve">microzones. The buffer variable calculations pivot off of this base file. </w:t>
      </w:r>
      <w:r w:rsidR="007A20F3">
        <w:t xml:space="preserve">This is an output </w:t>
      </w:r>
      <w:r>
        <w:t>generated from</w:t>
      </w:r>
      <w:r w:rsidR="007A20F3">
        <w:t xml:space="preserve"> the distribution tool described earlie</w:t>
      </w:r>
      <w:r w:rsidR="002B4D6D">
        <w:t>r and has the following format.</w:t>
      </w:r>
    </w:p>
    <w:p w14:paraId="510DBF7A" w14:textId="01A92D70" w:rsidR="002C149F" w:rsidRDefault="002C149F" w:rsidP="002C149F">
      <w:pPr>
        <w:pStyle w:val="Caption"/>
        <w:keepNext/>
      </w:pPr>
      <w:bookmarkStart w:id="4036" w:name="_Toc441592983"/>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14</w:t>
      </w:r>
      <w:r w:rsidR="008F26F5">
        <w:rPr>
          <w:noProof/>
        </w:rPr>
        <w:fldChar w:fldCharType="end"/>
      </w:r>
      <w:r>
        <w:t>. Base Parcel/Microzone File FOrmat</w:t>
      </w:r>
      <w:bookmarkEnd w:id="4036"/>
    </w:p>
    <w:tbl>
      <w:tblPr>
        <w:tblStyle w:val="Style1"/>
        <w:tblW w:w="5520" w:type="dxa"/>
        <w:tblInd w:w="108" w:type="dxa"/>
        <w:tblLook w:val="04A0" w:firstRow="1" w:lastRow="0" w:firstColumn="1" w:lastColumn="0" w:noHBand="0" w:noVBand="1"/>
      </w:tblPr>
      <w:tblGrid>
        <w:gridCol w:w="1600"/>
        <w:gridCol w:w="3920"/>
      </w:tblGrid>
      <w:tr w:rsidR="007A20F3" w:rsidRPr="00C920D3" w14:paraId="6CC68BCB" w14:textId="77777777" w:rsidTr="005A333B">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72EB71E8" w14:textId="77777777" w:rsidR="007A20F3" w:rsidRPr="00C920D3" w:rsidRDefault="007A20F3"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FIELD</w:t>
            </w:r>
          </w:p>
        </w:tc>
        <w:tc>
          <w:tcPr>
            <w:tcW w:w="3920" w:type="dxa"/>
            <w:noWrap/>
            <w:hideMark/>
          </w:tcPr>
          <w:p w14:paraId="4D7DC39F" w14:textId="77777777" w:rsidR="007A20F3" w:rsidRPr="00C920D3" w:rsidRDefault="007A20F3"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DESCRIPTION</w:t>
            </w:r>
          </w:p>
        </w:tc>
      </w:tr>
      <w:tr w:rsidR="007A20F3" w:rsidRPr="00C920D3" w14:paraId="4D37F5D0" w14:textId="77777777" w:rsidTr="005A333B">
        <w:trPr>
          <w:trHeight w:val="300"/>
        </w:trPr>
        <w:tc>
          <w:tcPr>
            <w:tcW w:w="1600" w:type="dxa"/>
            <w:noWrap/>
            <w:hideMark/>
          </w:tcPr>
          <w:p w14:paraId="17EDCD34" w14:textId="7B88AEAA"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parcelid</w:t>
            </w:r>
          </w:p>
        </w:tc>
        <w:tc>
          <w:tcPr>
            <w:tcW w:w="3920" w:type="dxa"/>
            <w:noWrap/>
            <w:hideMark/>
          </w:tcPr>
          <w:p w14:paraId="18E61172" w14:textId="735FF093" w:rsidR="007A20F3" w:rsidRPr="00C920D3" w:rsidRDefault="00122C21" w:rsidP="00C920D3">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Microzone</w:t>
            </w:r>
            <w:r w:rsidR="007A20F3" w:rsidRPr="00C920D3">
              <w:rPr>
                <w:rFonts w:asciiTheme="majorHAnsi" w:hAnsiTheme="majorHAnsi" w:cstheme="majorHAnsi"/>
                <w:color w:val="000000"/>
                <w:sz w:val="18"/>
                <w:szCs w:val="18"/>
              </w:rPr>
              <w:t xml:space="preserve"> ID number</w:t>
            </w:r>
          </w:p>
        </w:tc>
      </w:tr>
      <w:tr w:rsidR="007A20F3" w:rsidRPr="00C920D3" w14:paraId="67FED8D9" w14:textId="77777777" w:rsidTr="005A333B">
        <w:trPr>
          <w:trHeight w:val="300"/>
        </w:trPr>
        <w:tc>
          <w:tcPr>
            <w:tcW w:w="1600" w:type="dxa"/>
            <w:noWrap/>
            <w:hideMark/>
          </w:tcPr>
          <w:p w14:paraId="76DE1DA0"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xcoord_p</w:t>
            </w:r>
          </w:p>
        </w:tc>
        <w:tc>
          <w:tcPr>
            <w:tcW w:w="3920" w:type="dxa"/>
            <w:noWrap/>
            <w:hideMark/>
          </w:tcPr>
          <w:p w14:paraId="42238700"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X coordinate – state plane feet</w:t>
            </w:r>
          </w:p>
        </w:tc>
      </w:tr>
      <w:tr w:rsidR="007A20F3" w:rsidRPr="00C920D3" w14:paraId="22728B5C" w14:textId="77777777" w:rsidTr="005A333B">
        <w:trPr>
          <w:trHeight w:val="300"/>
        </w:trPr>
        <w:tc>
          <w:tcPr>
            <w:tcW w:w="1600" w:type="dxa"/>
            <w:noWrap/>
            <w:hideMark/>
          </w:tcPr>
          <w:p w14:paraId="36D1F278"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ycoord_p</w:t>
            </w:r>
          </w:p>
        </w:tc>
        <w:tc>
          <w:tcPr>
            <w:tcW w:w="3920" w:type="dxa"/>
            <w:noWrap/>
            <w:hideMark/>
          </w:tcPr>
          <w:p w14:paraId="2F4FC62D"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Y coordinate – state plane feet</w:t>
            </w:r>
          </w:p>
        </w:tc>
      </w:tr>
      <w:tr w:rsidR="007A20F3" w:rsidRPr="00C920D3" w14:paraId="3860F888" w14:textId="77777777" w:rsidTr="005A333B">
        <w:trPr>
          <w:trHeight w:val="300"/>
        </w:trPr>
        <w:tc>
          <w:tcPr>
            <w:tcW w:w="1600" w:type="dxa"/>
            <w:noWrap/>
            <w:hideMark/>
          </w:tcPr>
          <w:p w14:paraId="1F590830"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sqft_p</w:t>
            </w:r>
          </w:p>
        </w:tc>
        <w:tc>
          <w:tcPr>
            <w:tcW w:w="3920" w:type="dxa"/>
            <w:noWrap/>
            <w:hideMark/>
          </w:tcPr>
          <w:p w14:paraId="359BE305"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microzone area – square feet</w:t>
            </w:r>
          </w:p>
        </w:tc>
      </w:tr>
      <w:tr w:rsidR="007A20F3" w:rsidRPr="00C920D3" w14:paraId="3990EDAB" w14:textId="77777777" w:rsidTr="005A333B">
        <w:trPr>
          <w:trHeight w:val="300"/>
        </w:trPr>
        <w:tc>
          <w:tcPr>
            <w:tcW w:w="1600" w:type="dxa"/>
            <w:noWrap/>
            <w:hideMark/>
          </w:tcPr>
          <w:p w14:paraId="7B2B3858"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taz_p</w:t>
            </w:r>
          </w:p>
        </w:tc>
        <w:tc>
          <w:tcPr>
            <w:tcW w:w="3920" w:type="dxa"/>
            <w:noWrap/>
            <w:hideMark/>
          </w:tcPr>
          <w:p w14:paraId="441D77FD"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corresponding TAZ number</w:t>
            </w:r>
          </w:p>
        </w:tc>
      </w:tr>
      <w:tr w:rsidR="007A20F3" w:rsidRPr="00C920D3" w14:paraId="4550C71F" w14:textId="77777777" w:rsidTr="005A333B">
        <w:trPr>
          <w:trHeight w:val="300"/>
        </w:trPr>
        <w:tc>
          <w:tcPr>
            <w:tcW w:w="1600" w:type="dxa"/>
            <w:noWrap/>
            <w:hideMark/>
          </w:tcPr>
          <w:p w14:paraId="07FA7AE9"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block_p</w:t>
            </w:r>
          </w:p>
        </w:tc>
        <w:tc>
          <w:tcPr>
            <w:tcW w:w="3920" w:type="dxa"/>
            <w:noWrap/>
            <w:hideMark/>
          </w:tcPr>
          <w:p w14:paraId="2F4A028E"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corresponding census block number</w:t>
            </w:r>
          </w:p>
        </w:tc>
      </w:tr>
      <w:tr w:rsidR="007A20F3" w:rsidRPr="00C920D3" w14:paraId="553CC5C7" w14:textId="77777777" w:rsidTr="005A333B">
        <w:trPr>
          <w:trHeight w:val="300"/>
        </w:trPr>
        <w:tc>
          <w:tcPr>
            <w:tcW w:w="1600" w:type="dxa"/>
            <w:noWrap/>
            <w:hideMark/>
          </w:tcPr>
          <w:p w14:paraId="46F3B951"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hh_p</w:t>
            </w:r>
          </w:p>
        </w:tc>
        <w:tc>
          <w:tcPr>
            <w:tcW w:w="3920" w:type="dxa"/>
            <w:noWrap/>
            <w:hideMark/>
          </w:tcPr>
          <w:p w14:paraId="0F193617"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households on microzone</w:t>
            </w:r>
          </w:p>
        </w:tc>
      </w:tr>
      <w:tr w:rsidR="007A20F3" w:rsidRPr="00C920D3" w14:paraId="33AA9C09" w14:textId="77777777" w:rsidTr="005A333B">
        <w:trPr>
          <w:trHeight w:val="300"/>
        </w:trPr>
        <w:tc>
          <w:tcPr>
            <w:tcW w:w="1600" w:type="dxa"/>
            <w:noWrap/>
            <w:hideMark/>
          </w:tcPr>
          <w:p w14:paraId="177C50B1"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stugrd_p</w:t>
            </w:r>
          </w:p>
        </w:tc>
        <w:tc>
          <w:tcPr>
            <w:tcW w:w="3920" w:type="dxa"/>
            <w:noWrap/>
            <w:hideMark/>
          </w:tcPr>
          <w:p w14:paraId="17305146"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grade school enrollment on microzone</w:t>
            </w:r>
          </w:p>
        </w:tc>
      </w:tr>
      <w:tr w:rsidR="007A20F3" w:rsidRPr="00C920D3" w14:paraId="57A3BC10" w14:textId="77777777" w:rsidTr="005A333B">
        <w:trPr>
          <w:trHeight w:val="300"/>
        </w:trPr>
        <w:tc>
          <w:tcPr>
            <w:tcW w:w="1600" w:type="dxa"/>
            <w:noWrap/>
            <w:hideMark/>
          </w:tcPr>
          <w:p w14:paraId="3330C230"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stuhgh_p</w:t>
            </w:r>
          </w:p>
        </w:tc>
        <w:tc>
          <w:tcPr>
            <w:tcW w:w="3920" w:type="dxa"/>
            <w:noWrap/>
            <w:hideMark/>
          </w:tcPr>
          <w:p w14:paraId="709678C3"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high school enrollment on microzone</w:t>
            </w:r>
          </w:p>
        </w:tc>
      </w:tr>
      <w:tr w:rsidR="007A20F3" w:rsidRPr="00C920D3" w14:paraId="2A9099EF" w14:textId="77777777" w:rsidTr="005A333B">
        <w:trPr>
          <w:trHeight w:val="300"/>
        </w:trPr>
        <w:tc>
          <w:tcPr>
            <w:tcW w:w="1600" w:type="dxa"/>
            <w:noWrap/>
            <w:hideMark/>
          </w:tcPr>
          <w:p w14:paraId="3F7288F4"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stuuni_p</w:t>
            </w:r>
          </w:p>
        </w:tc>
        <w:tc>
          <w:tcPr>
            <w:tcW w:w="3920" w:type="dxa"/>
            <w:noWrap/>
            <w:hideMark/>
          </w:tcPr>
          <w:p w14:paraId="27FCDBFF"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university enrollment on microzone</w:t>
            </w:r>
          </w:p>
        </w:tc>
      </w:tr>
      <w:tr w:rsidR="007A20F3" w:rsidRPr="00C920D3" w14:paraId="5D1679FA" w14:textId="77777777" w:rsidTr="005A333B">
        <w:trPr>
          <w:trHeight w:val="300"/>
        </w:trPr>
        <w:tc>
          <w:tcPr>
            <w:tcW w:w="1600" w:type="dxa"/>
            <w:noWrap/>
            <w:hideMark/>
          </w:tcPr>
          <w:p w14:paraId="086E2691"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empedu_p</w:t>
            </w:r>
          </w:p>
        </w:tc>
        <w:tc>
          <w:tcPr>
            <w:tcW w:w="3920" w:type="dxa"/>
            <w:noWrap/>
            <w:hideMark/>
          </w:tcPr>
          <w:p w14:paraId="04CA39C2"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educational employment on microzone</w:t>
            </w:r>
          </w:p>
        </w:tc>
      </w:tr>
      <w:tr w:rsidR="007A20F3" w:rsidRPr="00C920D3" w14:paraId="53E82FBB" w14:textId="77777777" w:rsidTr="005A333B">
        <w:trPr>
          <w:trHeight w:val="300"/>
        </w:trPr>
        <w:tc>
          <w:tcPr>
            <w:tcW w:w="1600" w:type="dxa"/>
            <w:noWrap/>
            <w:hideMark/>
          </w:tcPr>
          <w:p w14:paraId="425255FE"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empfoo_p</w:t>
            </w:r>
          </w:p>
        </w:tc>
        <w:tc>
          <w:tcPr>
            <w:tcW w:w="3920" w:type="dxa"/>
            <w:noWrap/>
            <w:hideMark/>
          </w:tcPr>
          <w:p w14:paraId="6BB9D9DF"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food employment on microzone</w:t>
            </w:r>
          </w:p>
        </w:tc>
      </w:tr>
      <w:tr w:rsidR="007A20F3" w:rsidRPr="00C920D3" w14:paraId="05E7F1F6" w14:textId="77777777" w:rsidTr="005A333B">
        <w:trPr>
          <w:trHeight w:val="300"/>
        </w:trPr>
        <w:tc>
          <w:tcPr>
            <w:tcW w:w="1600" w:type="dxa"/>
            <w:noWrap/>
            <w:hideMark/>
          </w:tcPr>
          <w:p w14:paraId="0D7BEC2F"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empgov_p</w:t>
            </w:r>
          </w:p>
        </w:tc>
        <w:tc>
          <w:tcPr>
            <w:tcW w:w="3920" w:type="dxa"/>
            <w:noWrap/>
            <w:hideMark/>
          </w:tcPr>
          <w:p w14:paraId="662072FB"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government employment on microzone</w:t>
            </w:r>
          </w:p>
        </w:tc>
      </w:tr>
      <w:tr w:rsidR="007A20F3" w:rsidRPr="00C920D3" w14:paraId="44D21E8B" w14:textId="77777777" w:rsidTr="005A333B">
        <w:trPr>
          <w:trHeight w:val="300"/>
        </w:trPr>
        <w:tc>
          <w:tcPr>
            <w:tcW w:w="1600" w:type="dxa"/>
            <w:noWrap/>
            <w:hideMark/>
          </w:tcPr>
          <w:p w14:paraId="2E3A17A0"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empind_p</w:t>
            </w:r>
          </w:p>
        </w:tc>
        <w:tc>
          <w:tcPr>
            <w:tcW w:w="3920" w:type="dxa"/>
            <w:noWrap/>
            <w:hideMark/>
          </w:tcPr>
          <w:p w14:paraId="05A923E1"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industrial employment on microzone</w:t>
            </w:r>
          </w:p>
        </w:tc>
      </w:tr>
      <w:tr w:rsidR="007A20F3" w:rsidRPr="00C920D3" w14:paraId="7EBC84BC" w14:textId="77777777" w:rsidTr="005A333B">
        <w:trPr>
          <w:trHeight w:val="300"/>
        </w:trPr>
        <w:tc>
          <w:tcPr>
            <w:tcW w:w="1600" w:type="dxa"/>
            <w:noWrap/>
            <w:hideMark/>
          </w:tcPr>
          <w:p w14:paraId="4BEA8FFD"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empmed_p</w:t>
            </w:r>
          </w:p>
        </w:tc>
        <w:tc>
          <w:tcPr>
            <w:tcW w:w="3920" w:type="dxa"/>
            <w:noWrap/>
            <w:hideMark/>
          </w:tcPr>
          <w:p w14:paraId="00A2C06B"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medical employment on microzone</w:t>
            </w:r>
          </w:p>
        </w:tc>
      </w:tr>
      <w:tr w:rsidR="007A20F3" w:rsidRPr="00C920D3" w14:paraId="2D79F422" w14:textId="77777777" w:rsidTr="005A333B">
        <w:trPr>
          <w:trHeight w:val="300"/>
        </w:trPr>
        <w:tc>
          <w:tcPr>
            <w:tcW w:w="1600" w:type="dxa"/>
            <w:noWrap/>
            <w:hideMark/>
          </w:tcPr>
          <w:p w14:paraId="213D2586"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lastRenderedPageBreak/>
              <w:t>empofc_p</w:t>
            </w:r>
          </w:p>
        </w:tc>
        <w:tc>
          <w:tcPr>
            <w:tcW w:w="3920" w:type="dxa"/>
            <w:noWrap/>
            <w:hideMark/>
          </w:tcPr>
          <w:p w14:paraId="41D5430C"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office employment on microzone</w:t>
            </w:r>
          </w:p>
        </w:tc>
      </w:tr>
      <w:tr w:rsidR="007A20F3" w:rsidRPr="00C920D3" w14:paraId="0D561D11" w14:textId="77777777" w:rsidTr="005A333B">
        <w:trPr>
          <w:trHeight w:val="300"/>
        </w:trPr>
        <w:tc>
          <w:tcPr>
            <w:tcW w:w="1600" w:type="dxa"/>
            <w:noWrap/>
            <w:hideMark/>
          </w:tcPr>
          <w:p w14:paraId="3A978ED9"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empret_p</w:t>
            </w:r>
          </w:p>
        </w:tc>
        <w:tc>
          <w:tcPr>
            <w:tcW w:w="3920" w:type="dxa"/>
            <w:noWrap/>
            <w:hideMark/>
          </w:tcPr>
          <w:p w14:paraId="634FF425"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retail employment on microzone</w:t>
            </w:r>
          </w:p>
        </w:tc>
      </w:tr>
      <w:tr w:rsidR="007A20F3" w:rsidRPr="00C920D3" w14:paraId="3D265F8A" w14:textId="77777777" w:rsidTr="005A333B">
        <w:trPr>
          <w:trHeight w:val="300"/>
        </w:trPr>
        <w:tc>
          <w:tcPr>
            <w:tcW w:w="1600" w:type="dxa"/>
            <w:noWrap/>
            <w:hideMark/>
          </w:tcPr>
          <w:p w14:paraId="3BA5BEB0"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empsvc_p</w:t>
            </w:r>
          </w:p>
        </w:tc>
        <w:tc>
          <w:tcPr>
            <w:tcW w:w="3920" w:type="dxa"/>
            <w:noWrap/>
            <w:hideMark/>
          </w:tcPr>
          <w:p w14:paraId="6091318A"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service employment on microzone</w:t>
            </w:r>
          </w:p>
        </w:tc>
      </w:tr>
      <w:tr w:rsidR="007A20F3" w:rsidRPr="00C920D3" w14:paraId="0092990F" w14:textId="77777777" w:rsidTr="005A333B">
        <w:trPr>
          <w:trHeight w:val="300"/>
        </w:trPr>
        <w:tc>
          <w:tcPr>
            <w:tcW w:w="1600" w:type="dxa"/>
            <w:noWrap/>
            <w:hideMark/>
          </w:tcPr>
          <w:p w14:paraId="042BF3E6"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empoth_p</w:t>
            </w:r>
          </w:p>
        </w:tc>
        <w:tc>
          <w:tcPr>
            <w:tcW w:w="3920" w:type="dxa"/>
            <w:noWrap/>
            <w:hideMark/>
          </w:tcPr>
          <w:p w14:paraId="25386BF7"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other employment on microzone</w:t>
            </w:r>
          </w:p>
        </w:tc>
      </w:tr>
      <w:tr w:rsidR="007A20F3" w:rsidRPr="00C920D3" w14:paraId="256685D8" w14:textId="77777777" w:rsidTr="005A333B">
        <w:trPr>
          <w:trHeight w:val="300"/>
        </w:trPr>
        <w:tc>
          <w:tcPr>
            <w:tcW w:w="1600" w:type="dxa"/>
            <w:noWrap/>
            <w:hideMark/>
          </w:tcPr>
          <w:p w14:paraId="13067C04"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emptot_p</w:t>
            </w:r>
          </w:p>
        </w:tc>
        <w:tc>
          <w:tcPr>
            <w:tcW w:w="3920" w:type="dxa"/>
            <w:noWrap/>
            <w:hideMark/>
          </w:tcPr>
          <w:p w14:paraId="7AD05555"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total employment on microzone</w:t>
            </w:r>
          </w:p>
        </w:tc>
      </w:tr>
      <w:tr w:rsidR="007A20F3" w:rsidRPr="00C920D3" w14:paraId="5031955C" w14:textId="77777777" w:rsidTr="005A333B">
        <w:trPr>
          <w:trHeight w:val="300"/>
        </w:trPr>
        <w:tc>
          <w:tcPr>
            <w:tcW w:w="1600" w:type="dxa"/>
            <w:noWrap/>
            <w:hideMark/>
          </w:tcPr>
          <w:p w14:paraId="6929772C"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parkdy_p</w:t>
            </w:r>
          </w:p>
        </w:tc>
        <w:tc>
          <w:tcPr>
            <w:tcW w:w="3920" w:type="dxa"/>
            <w:noWrap/>
            <w:hideMark/>
          </w:tcPr>
          <w:p w14:paraId="76CDCCAA"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offstreet daily parking on microzone</w:t>
            </w:r>
          </w:p>
        </w:tc>
      </w:tr>
      <w:tr w:rsidR="007A20F3" w:rsidRPr="00C920D3" w14:paraId="19F341AD" w14:textId="77777777" w:rsidTr="005A333B">
        <w:trPr>
          <w:trHeight w:val="300"/>
        </w:trPr>
        <w:tc>
          <w:tcPr>
            <w:tcW w:w="1600" w:type="dxa"/>
            <w:noWrap/>
            <w:hideMark/>
          </w:tcPr>
          <w:p w14:paraId="193BD127"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parkhr_p</w:t>
            </w:r>
          </w:p>
        </w:tc>
        <w:tc>
          <w:tcPr>
            <w:tcW w:w="3920" w:type="dxa"/>
            <w:noWrap/>
            <w:hideMark/>
          </w:tcPr>
          <w:p w14:paraId="26D379C5"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offstreet hourly parking on microzone</w:t>
            </w:r>
          </w:p>
        </w:tc>
      </w:tr>
      <w:tr w:rsidR="007A20F3" w:rsidRPr="00C920D3" w14:paraId="2B10CEF1" w14:textId="77777777" w:rsidTr="005A333B">
        <w:trPr>
          <w:trHeight w:val="300"/>
        </w:trPr>
        <w:tc>
          <w:tcPr>
            <w:tcW w:w="1600" w:type="dxa"/>
            <w:noWrap/>
            <w:hideMark/>
          </w:tcPr>
          <w:p w14:paraId="242B4BC9"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ppricdyp</w:t>
            </w:r>
          </w:p>
        </w:tc>
        <w:tc>
          <w:tcPr>
            <w:tcW w:w="3920" w:type="dxa"/>
            <w:noWrap/>
            <w:hideMark/>
          </w:tcPr>
          <w:p w14:paraId="2C0731DE"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offstreet daily parking price</w:t>
            </w:r>
          </w:p>
        </w:tc>
      </w:tr>
      <w:tr w:rsidR="007A20F3" w:rsidRPr="00C920D3" w14:paraId="70EF1FC9" w14:textId="77777777" w:rsidTr="005A333B">
        <w:trPr>
          <w:trHeight w:val="300"/>
        </w:trPr>
        <w:tc>
          <w:tcPr>
            <w:tcW w:w="1600" w:type="dxa"/>
            <w:noWrap/>
            <w:hideMark/>
          </w:tcPr>
          <w:p w14:paraId="3EDFBD5B"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pprichrp</w:t>
            </w:r>
          </w:p>
        </w:tc>
        <w:tc>
          <w:tcPr>
            <w:tcW w:w="3920" w:type="dxa"/>
            <w:noWrap/>
            <w:hideMark/>
          </w:tcPr>
          <w:p w14:paraId="287022AD" w14:textId="77777777" w:rsidR="007A20F3" w:rsidRPr="00C920D3" w:rsidRDefault="007A20F3"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offstreet hourly parking price</w:t>
            </w:r>
          </w:p>
        </w:tc>
      </w:tr>
    </w:tbl>
    <w:p w14:paraId="44C877C1" w14:textId="71ED3A20" w:rsidR="00EC7FFE" w:rsidRDefault="00EC7FFE" w:rsidP="007A20F3">
      <w:pPr>
        <w:pStyle w:val="BodyParagraph"/>
      </w:pPr>
      <w:r>
        <w:t>Offstreet parking location and pricing information is used in the activity-based models system to influence mode and other choices.  Note that this parking information is focused on publically accessibility off-street locations and does not consider private off-street parking locations (such as those available only to workers in an office building), nor does it consider on-street parking location.</w:t>
      </w:r>
      <w:r w:rsidRPr="00EC7FFE">
        <w:t xml:space="preserve"> </w:t>
      </w:r>
      <w:r>
        <w:t xml:space="preserve">Future year parking locations and costs can be easily added to the model system by simply updating the microzone_base file to identify parking capacity </w:t>
      </w:r>
      <w:r w:rsidR="00C920D3">
        <w:t>and costs for individual microzones</w:t>
      </w:r>
      <w:r>
        <w:t>.  Where data is unavailable or unknown, the parking attributes should be set to 0.</w:t>
      </w:r>
    </w:p>
    <w:p w14:paraId="70B5017B" w14:textId="7A81668E" w:rsidR="002E074E" w:rsidRDefault="002E074E" w:rsidP="00C920D3">
      <w:pPr>
        <w:pStyle w:val="Heading4"/>
      </w:pPr>
      <w:r>
        <w:t>Intersection Data File</w:t>
      </w:r>
    </w:p>
    <w:p w14:paraId="60ADE581" w14:textId="00132DCD" w:rsidR="002E074E" w:rsidRDefault="00AB77CB" w:rsidP="002E074E">
      <w:pPr>
        <w:pStyle w:val="BodyParagraph"/>
      </w:pPr>
      <w:r w:rsidRPr="005B1BC3">
        <w:t>A unique measure of urban form that DaySim incorporates is the number of intersections or nodes of different types</w:t>
      </w:r>
      <w:r w:rsidR="00C920D3">
        <w:t xml:space="preserve"> around a </w:t>
      </w:r>
      <w:r>
        <w:t>microzone.</w:t>
      </w:r>
      <w:r w:rsidRPr="00AB77CB">
        <w:t xml:space="preserve"> </w:t>
      </w:r>
      <w:r w:rsidRPr="005B1BC3">
        <w:t>These intersection types include, dead-ends (1 link), T-intersections (3-links), and tradition intersections (4+ links), and help characterize the pattern of urban development</w:t>
      </w:r>
      <w:r>
        <w:t>. The intersection data currently used is in a text file and has the following format.</w:t>
      </w:r>
    </w:p>
    <w:p w14:paraId="235B9086" w14:textId="6222F635" w:rsidR="00AB77CB" w:rsidRDefault="00AB77CB" w:rsidP="00AB77CB">
      <w:pPr>
        <w:pStyle w:val="Caption"/>
        <w:keepNext/>
      </w:pPr>
      <w:bookmarkStart w:id="4037" w:name="_Toc44159298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w:instrText>
      </w:r>
      <w:r w:rsidR="008F26F5">
        <w:instrText xml:space="preserve">Q Table \* ARABIC \s 1 </w:instrText>
      </w:r>
      <w:r w:rsidR="008F26F5">
        <w:fldChar w:fldCharType="separate"/>
      </w:r>
      <w:r w:rsidR="00891C1C">
        <w:rPr>
          <w:noProof/>
        </w:rPr>
        <w:t>15</w:t>
      </w:r>
      <w:r w:rsidR="008F26F5">
        <w:rPr>
          <w:noProof/>
        </w:rPr>
        <w:fldChar w:fldCharType="end"/>
      </w:r>
      <w:r>
        <w:t>. Intersection Dat File Format</w:t>
      </w:r>
      <w:bookmarkEnd w:id="4037"/>
    </w:p>
    <w:tbl>
      <w:tblPr>
        <w:tblStyle w:val="Style1"/>
        <w:tblW w:w="5520" w:type="dxa"/>
        <w:tblInd w:w="108" w:type="dxa"/>
        <w:tblLook w:val="04A0" w:firstRow="1" w:lastRow="0" w:firstColumn="1" w:lastColumn="0" w:noHBand="0" w:noVBand="1"/>
      </w:tblPr>
      <w:tblGrid>
        <w:gridCol w:w="1600"/>
        <w:gridCol w:w="3920"/>
      </w:tblGrid>
      <w:tr w:rsidR="00AB77CB" w:rsidRPr="00C920D3" w14:paraId="6993EB6B" w14:textId="77777777" w:rsidTr="005A333B">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42544BD6" w14:textId="77777777" w:rsidR="00AB77CB" w:rsidRPr="00C920D3" w:rsidRDefault="00AB77CB"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FIELD</w:t>
            </w:r>
          </w:p>
        </w:tc>
        <w:tc>
          <w:tcPr>
            <w:tcW w:w="3920" w:type="dxa"/>
            <w:noWrap/>
            <w:hideMark/>
          </w:tcPr>
          <w:p w14:paraId="36EE287C" w14:textId="77777777" w:rsidR="00AB77CB" w:rsidRPr="00C920D3" w:rsidRDefault="00AB77CB"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DESCRIPTION</w:t>
            </w:r>
          </w:p>
        </w:tc>
      </w:tr>
      <w:tr w:rsidR="00AB77CB" w:rsidRPr="00C920D3" w14:paraId="276F7703" w14:textId="77777777" w:rsidTr="005A333B">
        <w:trPr>
          <w:trHeight w:val="300"/>
        </w:trPr>
        <w:tc>
          <w:tcPr>
            <w:tcW w:w="1600" w:type="dxa"/>
            <w:noWrap/>
            <w:hideMark/>
          </w:tcPr>
          <w:p w14:paraId="6ABB67EC"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id</w:t>
            </w:r>
          </w:p>
        </w:tc>
        <w:tc>
          <w:tcPr>
            <w:tcW w:w="3920" w:type="dxa"/>
            <w:noWrap/>
            <w:hideMark/>
          </w:tcPr>
          <w:p w14:paraId="328EB2D5"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Intersection ID number</w:t>
            </w:r>
          </w:p>
        </w:tc>
      </w:tr>
      <w:tr w:rsidR="00AB77CB" w:rsidRPr="00C920D3" w14:paraId="4C66BCDB" w14:textId="77777777" w:rsidTr="005A333B">
        <w:trPr>
          <w:trHeight w:val="300"/>
        </w:trPr>
        <w:tc>
          <w:tcPr>
            <w:tcW w:w="1600" w:type="dxa"/>
            <w:noWrap/>
            <w:hideMark/>
          </w:tcPr>
          <w:p w14:paraId="7A357B90"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links</w:t>
            </w:r>
          </w:p>
        </w:tc>
        <w:tc>
          <w:tcPr>
            <w:tcW w:w="3920" w:type="dxa"/>
            <w:noWrap/>
            <w:hideMark/>
          </w:tcPr>
          <w:p w14:paraId="70D23C78"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Number of links associated with node</w:t>
            </w:r>
          </w:p>
        </w:tc>
      </w:tr>
      <w:tr w:rsidR="00AB77CB" w:rsidRPr="00C920D3" w14:paraId="6A2B2EDE" w14:textId="77777777" w:rsidTr="005A333B">
        <w:trPr>
          <w:trHeight w:val="300"/>
        </w:trPr>
        <w:tc>
          <w:tcPr>
            <w:tcW w:w="1600" w:type="dxa"/>
            <w:noWrap/>
            <w:hideMark/>
          </w:tcPr>
          <w:p w14:paraId="1C6801BD"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xcoord_p</w:t>
            </w:r>
          </w:p>
        </w:tc>
        <w:tc>
          <w:tcPr>
            <w:tcW w:w="3920" w:type="dxa"/>
            <w:noWrap/>
            <w:hideMark/>
          </w:tcPr>
          <w:p w14:paraId="5D1783E1"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X coordinate – state plane feet</w:t>
            </w:r>
          </w:p>
        </w:tc>
      </w:tr>
      <w:tr w:rsidR="00AB77CB" w:rsidRPr="00C920D3" w14:paraId="17BEF787" w14:textId="77777777" w:rsidTr="005A333B">
        <w:trPr>
          <w:trHeight w:val="300"/>
        </w:trPr>
        <w:tc>
          <w:tcPr>
            <w:tcW w:w="1600" w:type="dxa"/>
            <w:noWrap/>
            <w:hideMark/>
          </w:tcPr>
          <w:p w14:paraId="15B1FC94"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ycoord_p</w:t>
            </w:r>
          </w:p>
        </w:tc>
        <w:tc>
          <w:tcPr>
            <w:tcW w:w="3920" w:type="dxa"/>
            <w:noWrap/>
            <w:hideMark/>
          </w:tcPr>
          <w:p w14:paraId="68336BE4" w14:textId="77777777" w:rsidR="00AB77CB" w:rsidRPr="00C920D3" w:rsidRDefault="00AB77CB"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Y coordinate – state plane feet</w:t>
            </w:r>
          </w:p>
        </w:tc>
      </w:tr>
    </w:tbl>
    <w:p w14:paraId="56F707E2" w14:textId="295EDCD2" w:rsidR="00AB77CB" w:rsidRPr="00AB77CB" w:rsidRDefault="00AB77CB" w:rsidP="00AB77CB">
      <w:r>
        <w:t>A</w:t>
      </w:r>
      <w:r w:rsidRPr="005B1BC3">
        <w:t xml:space="preserve"> </w:t>
      </w:r>
      <w:r>
        <w:t xml:space="preserve">largely </w:t>
      </w:r>
      <w:r w:rsidRPr="005B1BC3">
        <w:t xml:space="preserve">automated process has been developed to calculate these urban form measures </w:t>
      </w:r>
      <w:r>
        <w:t xml:space="preserve">based </w:t>
      </w:r>
      <w:r w:rsidRPr="005B1BC3">
        <w:t xml:space="preserve">on detailed GIS street centerline files. This is more detailed than the modeled network, which does not include all streets. This GIS process analyses the GIS street </w:t>
      </w:r>
      <w:r w:rsidRPr="005B1BC3">
        <w:lastRenderedPageBreak/>
        <w:t>centerline file to locate nodes and assign</w:t>
      </w:r>
      <w:r>
        <w:t>s</w:t>
      </w:r>
      <w:r w:rsidRPr="005B1BC3">
        <w:t xml:space="preserve"> an intersection type code to them based on the number of links joined to the node.</w:t>
      </w:r>
      <w:r>
        <w:t xml:space="preserve"> </w:t>
      </w:r>
    </w:p>
    <w:p w14:paraId="664E3FA2" w14:textId="4A3E920F" w:rsidR="002E074E" w:rsidRDefault="002E074E" w:rsidP="00C920D3">
      <w:pPr>
        <w:pStyle w:val="Heading4"/>
      </w:pPr>
      <w:r>
        <w:t>Transit Stops File</w:t>
      </w:r>
    </w:p>
    <w:p w14:paraId="573A55AD" w14:textId="783CB135" w:rsidR="00AB77CB" w:rsidRDefault="00AB77CB" w:rsidP="002E074E">
      <w:pPr>
        <w:pStyle w:val="BodyParagraph"/>
      </w:pPr>
      <w:r w:rsidRPr="00565B3B">
        <w:t xml:space="preserve">In addition to using zone-level information on access times to transit, DaySim also incorporates detailed </w:t>
      </w:r>
      <w:r>
        <w:t>microzone</w:t>
      </w:r>
      <w:r w:rsidRPr="00565B3B">
        <w:t>-level information on the distance to transit by transit sub-mode</w:t>
      </w:r>
      <w:r>
        <w:t>. The following table</w:t>
      </w:r>
      <w:r w:rsidRPr="00AB77CB">
        <w:t xml:space="preserve"> </w:t>
      </w:r>
      <w:r>
        <w:t>summarizes the contents of this file.</w:t>
      </w:r>
    </w:p>
    <w:p w14:paraId="13094CEF" w14:textId="11040E05" w:rsidR="00AB77CB" w:rsidRDefault="00AB77CB" w:rsidP="00AB77CB">
      <w:pPr>
        <w:pStyle w:val="Caption"/>
        <w:keepNext/>
      </w:pPr>
      <w:bookmarkStart w:id="4038" w:name="_Toc44159298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16</w:t>
      </w:r>
      <w:r w:rsidR="008F26F5">
        <w:rPr>
          <w:noProof/>
        </w:rPr>
        <w:fldChar w:fldCharType="end"/>
      </w:r>
      <w:r>
        <w:t>. Transit Stops File Format</w:t>
      </w:r>
      <w:bookmarkEnd w:id="4038"/>
    </w:p>
    <w:tbl>
      <w:tblPr>
        <w:tblStyle w:val="Style1"/>
        <w:tblW w:w="5520" w:type="dxa"/>
        <w:tblInd w:w="108" w:type="dxa"/>
        <w:tblLook w:val="04A0" w:firstRow="1" w:lastRow="0" w:firstColumn="1" w:lastColumn="0" w:noHBand="0" w:noVBand="1"/>
      </w:tblPr>
      <w:tblGrid>
        <w:gridCol w:w="1600"/>
        <w:gridCol w:w="3920"/>
      </w:tblGrid>
      <w:tr w:rsidR="00AB77CB" w:rsidRPr="00C920D3" w14:paraId="2602638B" w14:textId="77777777" w:rsidTr="005A333B">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55A706BE" w14:textId="77777777" w:rsidR="00AB77CB" w:rsidRPr="00C920D3" w:rsidRDefault="00AB77CB" w:rsidP="00C920D3">
            <w:pPr>
              <w:spacing w:before="120"/>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FIELD</w:t>
            </w:r>
          </w:p>
        </w:tc>
        <w:tc>
          <w:tcPr>
            <w:tcW w:w="3920" w:type="dxa"/>
            <w:noWrap/>
            <w:hideMark/>
          </w:tcPr>
          <w:p w14:paraId="03BA880F" w14:textId="77777777" w:rsidR="00AB77CB" w:rsidRPr="00C920D3" w:rsidRDefault="00AB77CB" w:rsidP="00C920D3">
            <w:pPr>
              <w:spacing w:before="120"/>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DESCRIPTION</w:t>
            </w:r>
          </w:p>
        </w:tc>
      </w:tr>
      <w:tr w:rsidR="00AB77CB" w:rsidRPr="00C920D3" w14:paraId="73E1318B" w14:textId="77777777" w:rsidTr="005A333B">
        <w:trPr>
          <w:trHeight w:val="300"/>
        </w:trPr>
        <w:tc>
          <w:tcPr>
            <w:tcW w:w="1600" w:type="dxa"/>
            <w:noWrap/>
            <w:hideMark/>
          </w:tcPr>
          <w:p w14:paraId="44B198E6"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id</w:t>
            </w:r>
          </w:p>
        </w:tc>
        <w:tc>
          <w:tcPr>
            <w:tcW w:w="3920" w:type="dxa"/>
            <w:noWrap/>
            <w:hideMark/>
          </w:tcPr>
          <w:p w14:paraId="6C437B61"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Transit stop ID number</w:t>
            </w:r>
          </w:p>
        </w:tc>
      </w:tr>
      <w:tr w:rsidR="00AB77CB" w:rsidRPr="00C920D3" w14:paraId="1DAB14EB" w14:textId="77777777" w:rsidTr="005A333B">
        <w:trPr>
          <w:trHeight w:val="300"/>
        </w:trPr>
        <w:tc>
          <w:tcPr>
            <w:tcW w:w="1600" w:type="dxa"/>
            <w:noWrap/>
            <w:hideMark/>
          </w:tcPr>
          <w:p w14:paraId="2136A4B3"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mode</w:t>
            </w:r>
          </w:p>
        </w:tc>
        <w:tc>
          <w:tcPr>
            <w:tcW w:w="3920" w:type="dxa"/>
            <w:noWrap/>
            <w:hideMark/>
          </w:tcPr>
          <w:p w14:paraId="4B673FBB"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Transit submode code</w:t>
            </w:r>
          </w:p>
          <w:p w14:paraId="5304BDFA"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1=local bus</w:t>
            </w:r>
          </w:p>
          <w:p w14:paraId="267D2F56"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2=express bus</w:t>
            </w:r>
          </w:p>
          <w:p w14:paraId="75220499"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3=commuter rail</w:t>
            </w:r>
          </w:p>
          <w:p w14:paraId="5C8533F9"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4=ferry</w:t>
            </w:r>
          </w:p>
          <w:p w14:paraId="48591C9A" w14:textId="78A98CAE"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5=light rail</w:t>
            </w:r>
          </w:p>
        </w:tc>
      </w:tr>
      <w:tr w:rsidR="00AB77CB" w:rsidRPr="00C920D3" w14:paraId="6CF46758" w14:textId="77777777" w:rsidTr="005A333B">
        <w:trPr>
          <w:trHeight w:val="300"/>
        </w:trPr>
        <w:tc>
          <w:tcPr>
            <w:tcW w:w="1600" w:type="dxa"/>
            <w:noWrap/>
            <w:hideMark/>
          </w:tcPr>
          <w:p w14:paraId="474E2E19" w14:textId="7D27BDCE"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xcoord_p</w:t>
            </w:r>
          </w:p>
        </w:tc>
        <w:tc>
          <w:tcPr>
            <w:tcW w:w="3920" w:type="dxa"/>
            <w:noWrap/>
            <w:hideMark/>
          </w:tcPr>
          <w:p w14:paraId="1D4B4DCD"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X coordinate – state plane feet</w:t>
            </w:r>
          </w:p>
        </w:tc>
      </w:tr>
      <w:tr w:rsidR="00AB77CB" w:rsidRPr="00C920D3" w14:paraId="67A9D2A6" w14:textId="77777777" w:rsidTr="005A333B">
        <w:trPr>
          <w:trHeight w:val="300"/>
        </w:trPr>
        <w:tc>
          <w:tcPr>
            <w:tcW w:w="1600" w:type="dxa"/>
            <w:noWrap/>
            <w:hideMark/>
          </w:tcPr>
          <w:p w14:paraId="772D8BCF"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ycoord_p</w:t>
            </w:r>
          </w:p>
        </w:tc>
        <w:tc>
          <w:tcPr>
            <w:tcW w:w="3920" w:type="dxa"/>
            <w:noWrap/>
            <w:hideMark/>
          </w:tcPr>
          <w:p w14:paraId="29597352" w14:textId="77777777" w:rsidR="00AB77CB" w:rsidRPr="00C920D3" w:rsidRDefault="00AB77CB" w:rsidP="00C920D3">
            <w:pPr>
              <w:spacing w:before="120"/>
              <w:rPr>
                <w:rFonts w:asciiTheme="majorHAnsi" w:hAnsiTheme="majorHAnsi" w:cstheme="majorHAnsi"/>
                <w:color w:val="000000"/>
                <w:sz w:val="18"/>
                <w:szCs w:val="18"/>
              </w:rPr>
            </w:pPr>
            <w:r w:rsidRPr="00C920D3">
              <w:rPr>
                <w:rFonts w:asciiTheme="majorHAnsi" w:hAnsiTheme="majorHAnsi" w:cstheme="majorHAnsi"/>
                <w:color w:val="000000"/>
                <w:sz w:val="18"/>
                <w:szCs w:val="18"/>
              </w:rPr>
              <w:t>Y coordinate – state plane feet</w:t>
            </w:r>
          </w:p>
        </w:tc>
      </w:tr>
    </w:tbl>
    <w:p w14:paraId="73F5BE63" w14:textId="77777777" w:rsidR="00AB77CB" w:rsidRDefault="00AB77CB" w:rsidP="002E074E">
      <w:pPr>
        <w:pStyle w:val="BodyParagraph"/>
        <w:rPr>
          <w:b/>
        </w:rPr>
      </w:pPr>
    </w:p>
    <w:p w14:paraId="79031D8B" w14:textId="2611ED4E" w:rsidR="00AB77CB" w:rsidRDefault="0010221D" w:rsidP="002E074E">
      <w:pPr>
        <w:pStyle w:val="BodyParagraph"/>
        <w:rPr>
          <w:b/>
        </w:rPr>
      </w:pPr>
      <w:r>
        <w:t>When developing or updating forecast year or project alternative networks, careful consideration should be given to the location of individual bus stops.</w:t>
      </w:r>
      <w:r w:rsidRPr="0010221D">
        <w:t xml:space="preserve"> </w:t>
      </w:r>
      <w:r>
        <w:t>In addition to the bus tops located in urban areas of the county, it is also necessary to incorporate bus stop locations for rural transit routes into the model.</w:t>
      </w:r>
      <w:r w:rsidRPr="0010221D">
        <w:t xml:space="preserve"> </w:t>
      </w:r>
      <w:r>
        <w:t>This fine-grained information is used by DaySim to develop microzone-level estimates of access time to transit.  Ideally, forecast year transit networks would include a similar level of detail.  Forecast year  travel model transit network do include information on stop locations as part of the network coding.  However, these stop locations are constrained by the coarser travel model roadway networks, and thus may tend to make transit access times appear longer by not including stops that are on major roads included in the roadway network.  Model users should be ensure that the future year transit stop location file used as input to the microzone preparation contains information consistent with expected future year alignments and stop spacing assumptions.</w:t>
      </w:r>
    </w:p>
    <w:p w14:paraId="355D7E1A" w14:textId="5AF7FE90" w:rsidR="00160541" w:rsidRDefault="00160541" w:rsidP="00C920D3">
      <w:pPr>
        <w:pStyle w:val="Heading4"/>
      </w:pPr>
      <w:r>
        <w:t>Parks/Open Spaces Data Stops File</w:t>
      </w:r>
    </w:p>
    <w:p w14:paraId="00E391D0" w14:textId="129A7685" w:rsidR="00160541" w:rsidRDefault="0010221D" w:rsidP="002E074E">
      <w:pPr>
        <w:pStyle w:val="BodyParagraph"/>
      </w:pPr>
      <w:r>
        <w:t xml:space="preserve">A unique feature of DaySim is that it incorporates measures of access to publically accessible open space.  Although open space is clearly an attractor of travel for recreational, social and </w:t>
      </w:r>
      <w:r>
        <w:lastRenderedPageBreak/>
        <w:t xml:space="preserve">other purposes, typically open space is not included in travel models because the traditional “size” measures used as input to travel models, such as employment and population, are not good indicators of the attractiveness of open space (i.e. a popular park will often have no employment and no population).  The open space measures incorporated into DaySim capture the proximity of each microzone to the nearest open space, and the amount of open space </w:t>
      </w:r>
      <w:r w:rsidR="00D0009C">
        <w:t>present in the buffer area around the microzone</w:t>
      </w:r>
      <w:r>
        <w:t>.</w:t>
      </w:r>
      <w:r w:rsidR="00D0009C">
        <w:t xml:space="preserve"> The following table describes the format of the file.</w:t>
      </w:r>
    </w:p>
    <w:p w14:paraId="5DF39588" w14:textId="11D01AB5" w:rsidR="00D0009C" w:rsidRDefault="00D0009C" w:rsidP="00D0009C">
      <w:pPr>
        <w:pStyle w:val="Caption"/>
        <w:keepNext/>
      </w:pPr>
      <w:bookmarkStart w:id="4039" w:name="_Toc441592986"/>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17</w:t>
      </w:r>
      <w:r w:rsidR="008F26F5">
        <w:rPr>
          <w:noProof/>
        </w:rPr>
        <w:fldChar w:fldCharType="end"/>
      </w:r>
      <w:r>
        <w:t>. Open Space Data File Format</w:t>
      </w:r>
      <w:bookmarkEnd w:id="4039"/>
    </w:p>
    <w:tbl>
      <w:tblPr>
        <w:tblStyle w:val="Style1"/>
        <w:tblW w:w="5520" w:type="dxa"/>
        <w:tblInd w:w="108" w:type="dxa"/>
        <w:tblLook w:val="04A0" w:firstRow="1" w:lastRow="0" w:firstColumn="1" w:lastColumn="0" w:noHBand="0" w:noVBand="1"/>
      </w:tblPr>
      <w:tblGrid>
        <w:gridCol w:w="1600"/>
        <w:gridCol w:w="3920"/>
      </w:tblGrid>
      <w:tr w:rsidR="00D0009C" w:rsidRPr="00C920D3" w14:paraId="22AF8776" w14:textId="77777777" w:rsidTr="005A333B">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7DCDC869" w14:textId="77777777" w:rsidR="00D0009C" w:rsidRPr="00C920D3" w:rsidRDefault="00D0009C"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FIELD</w:t>
            </w:r>
          </w:p>
        </w:tc>
        <w:tc>
          <w:tcPr>
            <w:tcW w:w="3920" w:type="dxa"/>
            <w:noWrap/>
            <w:hideMark/>
          </w:tcPr>
          <w:p w14:paraId="5A8E5DC0" w14:textId="77777777" w:rsidR="00D0009C" w:rsidRPr="00C920D3" w:rsidRDefault="00D0009C" w:rsidP="00C920D3">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DESCRIPTION</w:t>
            </w:r>
          </w:p>
        </w:tc>
      </w:tr>
      <w:tr w:rsidR="00D0009C" w:rsidRPr="00C920D3" w14:paraId="24965217" w14:textId="77777777" w:rsidTr="005A333B">
        <w:trPr>
          <w:trHeight w:val="300"/>
        </w:trPr>
        <w:tc>
          <w:tcPr>
            <w:tcW w:w="1600" w:type="dxa"/>
            <w:noWrap/>
            <w:hideMark/>
          </w:tcPr>
          <w:p w14:paraId="42EC853F" w14:textId="77777777"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id</w:t>
            </w:r>
          </w:p>
        </w:tc>
        <w:tc>
          <w:tcPr>
            <w:tcW w:w="3920" w:type="dxa"/>
            <w:noWrap/>
            <w:hideMark/>
          </w:tcPr>
          <w:p w14:paraId="06C09164" w14:textId="47C47AC1"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Open space ID number</w:t>
            </w:r>
          </w:p>
        </w:tc>
      </w:tr>
      <w:tr w:rsidR="00D0009C" w:rsidRPr="00C920D3" w14:paraId="53C72EA1" w14:textId="77777777" w:rsidTr="005A333B">
        <w:trPr>
          <w:trHeight w:val="300"/>
        </w:trPr>
        <w:tc>
          <w:tcPr>
            <w:tcW w:w="1600" w:type="dxa"/>
            <w:noWrap/>
            <w:hideMark/>
          </w:tcPr>
          <w:p w14:paraId="35D80F01" w14:textId="77777777"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xcoord_p</w:t>
            </w:r>
          </w:p>
        </w:tc>
        <w:tc>
          <w:tcPr>
            <w:tcW w:w="3920" w:type="dxa"/>
            <w:noWrap/>
            <w:hideMark/>
          </w:tcPr>
          <w:p w14:paraId="3CC45A40" w14:textId="77777777"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X coordinate – state plane feet</w:t>
            </w:r>
          </w:p>
        </w:tc>
      </w:tr>
      <w:tr w:rsidR="00D0009C" w:rsidRPr="00C920D3" w14:paraId="08582247" w14:textId="77777777" w:rsidTr="005A333B">
        <w:trPr>
          <w:trHeight w:val="300"/>
        </w:trPr>
        <w:tc>
          <w:tcPr>
            <w:tcW w:w="1600" w:type="dxa"/>
            <w:noWrap/>
            <w:hideMark/>
          </w:tcPr>
          <w:p w14:paraId="1B54A71D" w14:textId="77777777"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ycoord_p</w:t>
            </w:r>
          </w:p>
        </w:tc>
        <w:tc>
          <w:tcPr>
            <w:tcW w:w="3920" w:type="dxa"/>
            <w:noWrap/>
            <w:hideMark/>
          </w:tcPr>
          <w:p w14:paraId="199BC819" w14:textId="77777777"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Y coordinate – state plane feet</w:t>
            </w:r>
          </w:p>
        </w:tc>
      </w:tr>
      <w:tr w:rsidR="00D0009C" w:rsidRPr="00C920D3" w14:paraId="4036BD47" w14:textId="77777777" w:rsidTr="005A333B">
        <w:trPr>
          <w:trHeight w:val="300"/>
        </w:trPr>
        <w:tc>
          <w:tcPr>
            <w:tcW w:w="1600" w:type="dxa"/>
            <w:noWrap/>
            <w:hideMark/>
          </w:tcPr>
          <w:p w14:paraId="3827C44D" w14:textId="77777777"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sqft</w:t>
            </w:r>
          </w:p>
        </w:tc>
        <w:tc>
          <w:tcPr>
            <w:tcW w:w="3920" w:type="dxa"/>
            <w:noWrap/>
            <w:hideMark/>
          </w:tcPr>
          <w:p w14:paraId="68A294E3" w14:textId="77777777" w:rsidR="00D0009C" w:rsidRPr="00C920D3" w:rsidRDefault="00D0009C" w:rsidP="00C920D3">
            <w:pPr>
              <w:spacing w:before="120" w:line="240" w:lineRule="auto"/>
              <w:rPr>
                <w:rFonts w:asciiTheme="majorHAnsi" w:hAnsiTheme="majorHAnsi" w:cstheme="majorHAnsi"/>
                <w:color w:val="000000"/>
                <w:sz w:val="18"/>
                <w:szCs w:val="18"/>
              </w:rPr>
            </w:pPr>
            <w:r w:rsidRPr="00C920D3">
              <w:rPr>
                <w:rFonts w:asciiTheme="majorHAnsi" w:hAnsiTheme="majorHAnsi" w:cstheme="majorHAnsi"/>
                <w:color w:val="000000"/>
                <w:sz w:val="18"/>
                <w:szCs w:val="18"/>
              </w:rPr>
              <w:t>Open space grid cell size in sq ft</w:t>
            </w:r>
          </w:p>
        </w:tc>
      </w:tr>
    </w:tbl>
    <w:p w14:paraId="0A4A7A9B" w14:textId="007C6607" w:rsidR="002E074E" w:rsidRDefault="00D0009C" w:rsidP="002E074E">
      <w:pPr>
        <w:pStyle w:val="BodyParagraph"/>
        <w:rPr>
          <w:b/>
        </w:rPr>
      </w:pPr>
      <w:r>
        <w:t>The individual records in the open space file are based on converting a shapefile of regional, publically accessibility open spaces into a smaller set of open space grid cells.</w:t>
      </w:r>
    </w:p>
    <w:p w14:paraId="1996C7C9" w14:textId="2C090961" w:rsidR="00160541" w:rsidRDefault="00160541" w:rsidP="00160541">
      <w:pPr>
        <w:pStyle w:val="BodyParagraph"/>
      </w:pPr>
      <w:r>
        <w:t>If all streets network based</w:t>
      </w:r>
      <w:r w:rsidR="00D0009C">
        <w:t xml:space="preserve"> short trip distances need to be used,</w:t>
      </w:r>
      <w:r>
        <w:t xml:space="preserve"> </w:t>
      </w:r>
      <w:r w:rsidR="00D0009C">
        <w:t xml:space="preserve">the buffering </w:t>
      </w:r>
      <w:r>
        <w:t xml:space="preserve">program requires </w:t>
      </w:r>
      <w:r w:rsidR="00D0009C">
        <w:t xml:space="preserve">two additional input files that </w:t>
      </w:r>
      <w:r>
        <w:t>are described in the previous section on short distance impedance generation:</w:t>
      </w:r>
    </w:p>
    <w:p w14:paraId="487B32B3" w14:textId="77777777" w:rsidR="00160541" w:rsidRDefault="00160541" w:rsidP="00C06976">
      <w:pPr>
        <w:pStyle w:val="BodyParagraph"/>
        <w:numPr>
          <w:ilvl w:val="0"/>
          <w:numId w:val="41"/>
        </w:numPr>
      </w:pPr>
      <w:r>
        <w:t>Node file (input_node.csv)</w:t>
      </w:r>
    </w:p>
    <w:p w14:paraId="3954DE36" w14:textId="77777777" w:rsidR="00160541" w:rsidRDefault="00160541" w:rsidP="00C06976">
      <w:pPr>
        <w:pStyle w:val="BodyParagraph"/>
        <w:numPr>
          <w:ilvl w:val="0"/>
          <w:numId w:val="41"/>
        </w:numPr>
      </w:pPr>
      <w:r>
        <w:t>Node-to-node distance file (output_shortest_path.txt)</w:t>
      </w:r>
    </w:p>
    <w:p w14:paraId="08218D6C" w14:textId="7A0E0791" w:rsidR="00A84E9D" w:rsidRDefault="001376C0" w:rsidP="00A84E9D">
      <w:pPr>
        <w:pStyle w:val="Heading4"/>
      </w:pPr>
      <w:r>
        <w:t xml:space="preserve">Parcel to </w:t>
      </w:r>
      <w:r w:rsidR="00A84E9D">
        <w:t>TAZ Correspondece File</w:t>
      </w:r>
    </w:p>
    <w:p w14:paraId="0A3B1BDD" w14:textId="56E1FA40" w:rsidR="00A84E9D" w:rsidRDefault="005B1411" w:rsidP="00A84E9D">
      <w:pPr>
        <w:pStyle w:val="BodyParagraph"/>
      </w:pPr>
      <w:r>
        <w:t xml:space="preserve">As mentioned in section </w:t>
      </w:r>
      <w:r>
        <w:fldChar w:fldCharType="begin"/>
      </w:r>
      <w:r>
        <w:instrText xml:space="preserve"> REF _Ref426722643 \r \h </w:instrText>
      </w:r>
      <w:r>
        <w:fldChar w:fldCharType="separate"/>
      </w:r>
      <w:r w:rsidR="00891C1C">
        <w:t>3.4  |</w:t>
      </w:r>
      <w:r>
        <w:fldChar w:fldCharType="end"/>
      </w:r>
      <w:r>
        <w:t xml:space="preserve">, a R-script </w:t>
      </w:r>
      <w:r w:rsidR="00DB7E73">
        <w:t xml:space="preserve">updates TAZ ids and lutype_p in the output of the buffer tool. The script </w:t>
      </w:r>
      <w:r>
        <w:t>converts long form TAZ ids to short form TAZ ids</w:t>
      </w:r>
      <w:r w:rsidR="00384D27">
        <w:t xml:space="preserve"> that are compatible with DaySim. </w:t>
      </w:r>
      <w:r w:rsidR="003A6376">
        <w:t xml:space="preserve">The script is located here: </w:t>
      </w:r>
      <w:bookmarkStart w:id="4040" w:name="_Hlk426722785"/>
      <w:r w:rsidR="00417F77">
        <w:t>.</w:t>
      </w:r>
      <w:r w:rsidR="003A6376">
        <w:t>/</w:t>
      </w:r>
      <w:r w:rsidR="0027636D">
        <w:t>Parc</w:t>
      </w:r>
      <w:r w:rsidR="00620CF1">
        <w:t>elInputs/BufferTool/[year]/taz_m</w:t>
      </w:r>
      <w:r w:rsidR="0027636D">
        <w:t>erge.R</w:t>
      </w:r>
      <w:bookmarkEnd w:id="4040"/>
      <w:r w:rsidR="00417F77">
        <w:t>. The TAZ correspondence file resides here: ./ParcelInputs/BufferTool/[year]/</w:t>
      </w:r>
      <w:r w:rsidR="001376C0">
        <w:t>parcel_taz.dat</w:t>
      </w:r>
      <w:r w:rsidR="00BB77B9">
        <w:t xml:space="preserve">. </w:t>
      </w:r>
      <w:r w:rsidR="00BB77B9">
        <w:fldChar w:fldCharType="begin"/>
      </w:r>
      <w:r w:rsidR="00BB77B9">
        <w:instrText xml:space="preserve"> REF _Ref426722839 \h </w:instrText>
      </w:r>
      <w:r w:rsidR="00BB77B9">
        <w:fldChar w:fldCharType="separate"/>
      </w:r>
      <w:r w:rsidR="00891C1C">
        <w:t xml:space="preserve">Table </w:t>
      </w:r>
      <w:r w:rsidR="00891C1C">
        <w:rPr>
          <w:noProof/>
        </w:rPr>
        <w:t>4</w:t>
      </w:r>
      <w:r w:rsidR="00891C1C">
        <w:t>.</w:t>
      </w:r>
      <w:r w:rsidR="00891C1C">
        <w:rPr>
          <w:noProof/>
        </w:rPr>
        <w:t>18</w:t>
      </w:r>
      <w:r w:rsidR="00BB77B9">
        <w:fldChar w:fldCharType="end"/>
      </w:r>
      <w:r w:rsidR="00BB77B9">
        <w:t xml:space="preserve"> </w:t>
      </w:r>
      <w:r w:rsidR="00A84E9D">
        <w:t>describes the format of the file.</w:t>
      </w:r>
    </w:p>
    <w:p w14:paraId="18A8A688" w14:textId="769B8C1E" w:rsidR="00A84E9D" w:rsidRDefault="00A84E9D" w:rsidP="00A84E9D">
      <w:pPr>
        <w:pStyle w:val="Caption"/>
        <w:keepNext/>
      </w:pPr>
      <w:bookmarkStart w:id="4041" w:name="_Ref426722839"/>
      <w:bookmarkStart w:id="4042" w:name="_Toc44159298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sidR="00891C1C">
        <w:rPr>
          <w:noProof/>
        </w:rPr>
        <w:t>18</w:t>
      </w:r>
      <w:r w:rsidR="008F26F5">
        <w:rPr>
          <w:noProof/>
        </w:rPr>
        <w:fldChar w:fldCharType="end"/>
      </w:r>
      <w:bookmarkEnd w:id="4041"/>
      <w:r>
        <w:t xml:space="preserve">. </w:t>
      </w:r>
      <w:r w:rsidR="004C1BDE">
        <w:t>TAZ Correspondence</w:t>
      </w:r>
      <w:r>
        <w:t xml:space="preserve"> File Format</w:t>
      </w:r>
      <w:bookmarkEnd w:id="4042"/>
    </w:p>
    <w:tbl>
      <w:tblPr>
        <w:tblStyle w:val="Style1"/>
        <w:tblW w:w="5520" w:type="dxa"/>
        <w:tblInd w:w="108" w:type="dxa"/>
        <w:tblLook w:val="04A0" w:firstRow="1" w:lastRow="0" w:firstColumn="1" w:lastColumn="0" w:noHBand="0" w:noVBand="1"/>
      </w:tblPr>
      <w:tblGrid>
        <w:gridCol w:w="1600"/>
        <w:gridCol w:w="3920"/>
      </w:tblGrid>
      <w:tr w:rsidR="00A84E9D" w:rsidRPr="00C920D3" w14:paraId="31BDD706" w14:textId="77777777" w:rsidTr="006A713C">
        <w:trPr>
          <w:cnfStyle w:val="100000000000" w:firstRow="1" w:lastRow="0" w:firstColumn="0" w:lastColumn="0" w:oddVBand="0" w:evenVBand="0" w:oddHBand="0" w:evenHBand="0" w:firstRowFirstColumn="0" w:firstRowLastColumn="0" w:lastRowFirstColumn="0" w:lastRowLastColumn="0"/>
          <w:trHeight w:val="300"/>
        </w:trPr>
        <w:tc>
          <w:tcPr>
            <w:tcW w:w="1600" w:type="dxa"/>
            <w:noWrap/>
            <w:hideMark/>
          </w:tcPr>
          <w:p w14:paraId="1909808E" w14:textId="77777777" w:rsidR="00A84E9D" w:rsidRPr="00C920D3" w:rsidRDefault="00A84E9D" w:rsidP="006A713C">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FIELD</w:t>
            </w:r>
          </w:p>
        </w:tc>
        <w:tc>
          <w:tcPr>
            <w:tcW w:w="3920" w:type="dxa"/>
            <w:noWrap/>
            <w:hideMark/>
          </w:tcPr>
          <w:p w14:paraId="1C959690" w14:textId="77777777" w:rsidR="00A84E9D" w:rsidRPr="00C920D3" w:rsidRDefault="00A84E9D" w:rsidP="006A713C">
            <w:pPr>
              <w:spacing w:before="120" w:line="240" w:lineRule="auto"/>
              <w:rPr>
                <w:rFonts w:asciiTheme="majorHAnsi" w:hAnsiTheme="majorHAnsi" w:cstheme="majorHAnsi"/>
                <w:b/>
                <w:color w:val="FFFFFF" w:themeColor="background2"/>
                <w:sz w:val="18"/>
                <w:szCs w:val="18"/>
              </w:rPr>
            </w:pPr>
            <w:r w:rsidRPr="00C920D3">
              <w:rPr>
                <w:rFonts w:asciiTheme="majorHAnsi" w:hAnsiTheme="majorHAnsi" w:cstheme="majorHAnsi"/>
                <w:b/>
                <w:color w:val="FFFFFF" w:themeColor="background2"/>
                <w:sz w:val="18"/>
                <w:szCs w:val="18"/>
              </w:rPr>
              <w:t>DESCRIPTION</w:t>
            </w:r>
          </w:p>
        </w:tc>
      </w:tr>
      <w:tr w:rsidR="00A84E9D" w:rsidRPr="00C920D3" w14:paraId="0575F730" w14:textId="77777777" w:rsidTr="006A713C">
        <w:trPr>
          <w:trHeight w:val="300"/>
        </w:trPr>
        <w:tc>
          <w:tcPr>
            <w:tcW w:w="1600" w:type="dxa"/>
            <w:noWrap/>
            <w:hideMark/>
          </w:tcPr>
          <w:p w14:paraId="5AEECA4F" w14:textId="683DAACE" w:rsidR="00A84E9D" w:rsidRPr="00C920D3" w:rsidRDefault="001376C0" w:rsidP="006A713C">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parcelid</w:t>
            </w:r>
          </w:p>
        </w:tc>
        <w:tc>
          <w:tcPr>
            <w:tcW w:w="3920" w:type="dxa"/>
            <w:noWrap/>
            <w:hideMark/>
          </w:tcPr>
          <w:p w14:paraId="15D41D55" w14:textId="527D98F4" w:rsidR="00A84E9D" w:rsidRPr="00C920D3" w:rsidRDefault="001376C0" w:rsidP="00A92675">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Parcel/microzone</w:t>
            </w:r>
            <w:r w:rsidR="009C4BEA">
              <w:rPr>
                <w:rFonts w:asciiTheme="majorHAnsi" w:hAnsiTheme="majorHAnsi" w:cstheme="majorHAnsi"/>
                <w:color w:val="000000"/>
                <w:sz w:val="18"/>
                <w:szCs w:val="18"/>
              </w:rPr>
              <w:t xml:space="preserve"> Id</w:t>
            </w:r>
          </w:p>
        </w:tc>
      </w:tr>
      <w:tr w:rsidR="00A84E9D" w:rsidRPr="00C920D3" w14:paraId="06A61C80" w14:textId="77777777" w:rsidTr="006A713C">
        <w:trPr>
          <w:trHeight w:val="300"/>
        </w:trPr>
        <w:tc>
          <w:tcPr>
            <w:tcW w:w="1600" w:type="dxa"/>
            <w:noWrap/>
            <w:hideMark/>
          </w:tcPr>
          <w:p w14:paraId="19988D7C" w14:textId="2E75974D" w:rsidR="00A84E9D" w:rsidRPr="00C920D3" w:rsidRDefault="001376C0" w:rsidP="006A713C">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taz_p</w:t>
            </w:r>
          </w:p>
        </w:tc>
        <w:tc>
          <w:tcPr>
            <w:tcW w:w="3920" w:type="dxa"/>
            <w:noWrap/>
            <w:hideMark/>
          </w:tcPr>
          <w:p w14:paraId="0C78857F" w14:textId="45FE3C30" w:rsidR="00A84E9D" w:rsidRPr="00C920D3" w:rsidRDefault="009C4BEA" w:rsidP="006A713C">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New short form TAZ Id</w:t>
            </w:r>
          </w:p>
        </w:tc>
      </w:tr>
    </w:tbl>
    <w:p w14:paraId="191725D1" w14:textId="4DCB756C" w:rsidR="00A36FE5" w:rsidRDefault="007A0525" w:rsidP="00657FD8">
      <w:pPr>
        <w:pStyle w:val="Heading3"/>
      </w:pPr>
      <w:bookmarkStart w:id="4043" w:name="_Ref426546696"/>
      <w:bookmarkStart w:id="4044" w:name="_Toc441592859"/>
      <w:r>
        <w:lastRenderedPageBreak/>
        <w:t>DayS</w:t>
      </w:r>
      <w:r w:rsidR="00A36FE5">
        <w:t>im Input</w:t>
      </w:r>
      <w:r w:rsidR="00030939">
        <w:t>s</w:t>
      </w:r>
      <w:bookmarkEnd w:id="4043"/>
      <w:bookmarkEnd w:id="4044"/>
    </w:p>
    <w:p w14:paraId="7CDEA0D3" w14:textId="49BBA8E6" w:rsidR="00D7045E" w:rsidRDefault="00D7045E" w:rsidP="00D7045E">
      <w:pPr>
        <w:pStyle w:val="Heading4"/>
      </w:pPr>
      <w:r>
        <w:t>Microzones</w:t>
      </w:r>
    </w:p>
    <w:p w14:paraId="233FAE69" w14:textId="450C1033" w:rsidR="00D7045E" w:rsidRDefault="00D7045E" w:rsidP="00D7045E">
      <w:pPr>
        <w:pStyle w:val="BodyParagraph"/>
      </w:pPr>
      <w:r>
        <w:t xml:space="preserve">The final microzone data input file is a tab-delimited ASCII text format file created by the project team. This file has the main land use inputs, including microzone-specific values, and buffered measures, as well as shortest-distance circuity measures. DaySim can read these variables in any order, but the variable names must remain the same as those in </w:t>
      </w:r>
      <w:r>
        <w:fldChar w:fldCharType="begin"/>
      </w:r>
      <w:r>
        <w:instrText xml:space="preserve"> REF _Ref409410774 \h </w:instrText>
      </w:r>
      <w:r>
        <w:fldChar w:fldCharType="separate"/>
      </w:r>
      <w:r w:rsidR="00891C1C">
        <w:t xml:space="preserve">Table </w:t>
      </w:r>
      <w:r w:rsidR="00891C1C">
        <w:rPr>
          <w:noProof/>
        </w:rPr>
        <w:t>4</w:t>
      </w:r>
      <w:r w:rsidR="00891C1C">
        <w:t>.</w:t>
      </w:r>
      <w:r w:rsidR="00891C1C">
        <w:rPr>
          <w:noProof/>
        </w:rPr>
        <w:t>13</w:t>
      </w:r>
      <w:r>
        <w:fldChar w:fldCharType="end"/>
      </w:r>
      <w:r>
        <w:t xml:space="preserve">. Currently, this file is </w:t>
      </w:r>
      <w:r w:rsidR="007915DE">
        <w:t>.\[year]</w:t>
      </w:r>
      <w:r>
        <w:t>\DaySim\Nashville_mzbuffer_</w:t>
      </w:r>
      <w:r w:rsidR="00A9014E">
        <w:t>allstreets</w:t>
      </w:r>
      <w:r>
        <w:t>_</w:t>
      </w:r>
      <w:bookmarkStart w:id="4045" w:name="_Hlk426723935"/>
      <w:r w:rsidR="007915DE">
        <w:t>[year]</w:t>
      </w:r>
      <w:r>
        <w:t>.</w:t>
      </w:r>
      <w:bookmarkEnd w:id="4045"/>
      <w:r>
        <w:t>dat.</w:t>
      </w:r>
    </w:p>
    <w:p w14:paraId="6E866B12" w14:textId="77777777" w:rsidR="00D7045E" w:rsidRDefault="00D7045E" w:rsidP="00D7045E">
      <w:pPr>
        <w:pStyle w:val="Heading4"/>
      </w:pPr>
      <w:r>
        <w:t>Synthetic Population</w:t>
      </w:r>
    </w:p>
    <w:p w14:paraId="0EA47EB7" w14:textId="37B552C2" w:rsidR="001238AA" w:rsidRDefault="00D7045E" w:rsidP="00D7045E">
      <w:pPr>
        <w:pStyle w:val="BodyParagraph"/>
      </w:pPr>
      <w:r>
        <w:t>The python script used to convert PopSyn outputs to DaySim format is</w:t>
      </w:r>
      <w:r w:rsidR="007915DE">
        <w:t xml:space="preserve"> .\[year]</w:t>
      </w:r>
      <w:r>
        <w:t xml:space="preserve">\DaySim\FormatPopSyn\FormatPopSyn.py. </w:t>
      </w:r>
    </w:p>
    <w:p w14:paraId="5C58AA81" w14:textId="7E717E3E" w:rsidR="00D7045E" w:rsidRDefault="00D7045E" w:rsidP="00D7045E">
      <w:pPr>
        <w:pStyle w:val="BodyParagraph"/>
      </w:pPr>
      <w:r>
        <w:t xml:space="preserve">The household file, an input to DaySim, contains household-level variable and is </w:t>
      </w:r>
      <w:r w:rsidR="007915DE">
        <w:t>.</w:t>
      </w:r>
      <w:r>
        <w:t>\</w:t>
      </w:r>
      <w:r w:rsidR="007915DE" w:rsidRPr="007915DE">
        <w:t xml:space="preserve"> </w:t>
      </w:r>
      <w:r w:rsidR="007915DE">
        <w:t>[year]</w:t>
      </w:r>
      <w:r>
        <w:t>\DaySim\nashville_household</w:t>
      </w:r>
      <w:r w:rsidR="00EF40B7">
        <w:t>_</w:t>
      </w:r>
      <w:r w:rsidR="00311435">
        <w:t>[year]</w:t>
      </w:r>
      <w:r>
        <w:t>.dat.</w:t>
      </w:r>
      <w:r w:rsidR="00C17F8C">
        <w:t xml:space="preserve"> The fields in the household file are presented in </w:t>
      </w:r>
      <w:r w:rsidR="00C17F8C">
        <w:fldChar w:fldCharType="begin"/>
      </w:r>
      <w:r w:rsidR="00C17F8C">
        <w:instrText xml:space="preserve"> REF _Ref409413305 \h </w:instrText>
      </w:r>
      <w:r w:rsidR="00C17F8C">
        <w:fldChar w:fldCharType="separate"/>
      </w:r>
      <w:r w:rsidR="00891C1C">
        <w:t xml:space="preserve">Table </w:t>
      </w:r>
      <w:r w:rsidR="00891C1C">
        <w:rPr>
          <w:noProof/>
        </w:rPr>
        <w:t>4</w:t>
      </w:r>
      <w:r w:rsidR="00891C1C">
        <w:t>.</w:t>
      </w:r>
      <w:r w:rsidR="00891C1C">
        <w:rPr>
          <w:noProof/>
        </w:rPr>
        <w:t>19</w:t>
      </w:r>
      <w:r w:rsidR="00C17F8C">
        <w:fldChar w:fldCharType="end"/>
      </w:r>
      <w:r w:rsidR="00C17F8C">
        <w:t>.</w:t>
      </w:r>
    </w:p>
    <w:p w14:paraId="0B3A6A6C" w14:textId="63050303" w:rsidR="00D7045E" w:rsidRDefault="00D7045E" w:rsidP="00D7045E">
      <w:pPr>
        <w:pStyle w:val="Caption"/>
        <w:keepNext/>
      </w:pPr>
      <w:bookmarkStart w:id="4046" w:name="_Ref409413305"/>
      <w:bookmarkStart w:id="4047" w:name="_Toc44159298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19</w:t>
      </w:r>
      <w:r w:rsidR="008F26F5">
        <w:rPr>
          <w:noProof/>
        </w:rPr>
        <w:fldChar w:fldCharType="end"/>
      </w:r>
      <w:bookmarkEnd w:id="4046"/>
      <w:r w:rsidR="000556E4">
        <w:t xml:space="preserve"> </w:t>
      </w:r>
      <w:r>
        <w:t>Synthetic population household file</w:t>
      </w:r>
      <w:bookmarkEnd w:id="4047"/>
    </w:p>
    <w:tbl>
      <w:tblPr>
        <w:tblStyle w:val="Style1"/>
        <w:tblW w:w="6621" w:type="dxa"/>
        <w:tblLook w:val="04A0" w:firstRow="1" w:lastRow="0" w:firstColumn="1" w:lastColumn="0" w:noHBand="0" w:noVBand="1"/>
      </w:tblPr>
      <w:tblGrid>
        <w:gridCol w:w="2757"/>
        <w:gridCol w:w="3864"/>
      </w:tblGrid>
      <w:tr w:rsidR="00D7045E" w:rsidRPr="00D7045E" w14:paraId="567F1D75" w14:textId="77777777" w:rsidTr="00D7045E">
        <w:trPr>
          <w:cnfStyle w:val="100000000000" w:firstRow="1" w:lastRow="0" w:firstColumn="0" w:lastColumn="0" w:oddVBand="0" w:evenVBand="0" w:oddHBand="0" w:evenHBand="0" w:firstRowFirstColumn="0" w:firstRowLastColumn="0" w:lastRowFirstColumn="0" w:lastRowLastColumn="0"/>
          <w:trHeight w:val="300"/>
        </w:trPr>
        <w:tc>
          <w:tcPr>
            <w:tcW w:w="2757" w:type="dxa"/>
            <w:noWrap/>
            <w:hideMark/>
          </w:tcPr>
          <w:p w14:paraId="29ECB02E" w14:textId="77777777" w:rsidR="00D7045E" w:rsidRPr="00D7045E" w:rsidRDefault="00D7045E" w:rsidP="00D7045E">
            <w:pPr>
              <w:spacing w:before="120" w:line="240" w:lineRule="auto"/>
              <w:rPr>
                <w:rFonts w:asciiTheme="majorHAnsi" w:hAnsiTheme="majorHAnsi" w:cstheme="majorHAnsi"/>
                <w:b/>
                <w:color w:val="FFFFFF" w:themeColor="background2"/>
                <w:sz w:val="18"/>
                <w:szCs w:val="18"/>
              </w:rPr>
            </w:pPr>
            <w:r w:rsidRPr="00D7045E">
              <w:rPr>
                <w:rFonts w:asciiTheme="majorHAnsi" w:hAnsiTheme="majorHAnsi" w:cstheme="majorHAnsi"/>
                <w:b/>
                <w:color w:val="FFFFFF" w:themeColor="background2"/>
                <w:sz w:val="18"/>
                <w:szCs w:val="18"/>
              </w:rPr>
              <w:t>FIELD</w:t>
            </w:r>
          </w:p>
        </w:tc>
        <w:tc>
          <w:tcPr>
            <w:tcW w:w="3864" w:type="dxa"/>
            <w:noWrap/>
            <w:hideMark/>
          </w:tcPr>
          <w:p w14:paraId="782FA2A2" w14:textId="77777777" w:rsidR="00D7045E" w:rsidRPr="00D7045E" w:rsidRDefault="00D7045E" w:rsidP="00D7045E">
            <w:pPr>
              <w:spacing w:before="120" w:line="240" w:lineRule="auto"/>
              <w:rPr>
                <w:rFonts w:asciiTheme="majorHAnsi" w:hAnsiTheme="majorHAnsi" w:cstheme="majorHAnsi"/>
                <w:b/>
                <w:color w:val="FFFFFF" w:themeColor="background2"/>
                <w:sz w:val="18"/>
                <w:szCs w:val="18"/>
              </w:rPr>
            </w:pPr>
            <w:r w:rsidRPr="00D7045E">
              <w:rPr>
                <w:rFonts w:asciiTheme="majorHAnsi" w:hAnsiTheme="majorHAnsi" w:cstheme="majorHAnsi"/>
                <w:b/>
                <w:color w:val="FFFFFF" w:themeColor="background2"/>
                <w:sz w:val="18"/>
                <w:szCs w:val="18"/>
              </w:rPr>
              <w:t>DESCRIPTION</w:t>
            </w:r>
          </w:p>
        </w:tc>
      </w:tr>
      <w:tr w:rsidR="00D7045E" w:rsidRPr="00D7045E" w14:paraId="0EFD3109" w14:textId="77777777" w:rsidTr="00D7045E">
        <w:trPr>
          <w:trHeight w:val="300"/>
        </w:trPr>
        <w:tc>
          <w:tcPr>
            <w:tcW w:w="2757" w:type="dxa"/>
            <w:noWrap/>
            <w:hideMark/>
          </w:tcPr>
          <w:p w14:paraId="6599EE0A"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HHNO</w:t>
            </w:r>
          </w:p>
        </w:tc>
        <w:tc>
          <w:tcPr>
            <w:tcW w:w="3864" w:type="dxa"/>
            <w:noWrap/>
            <w:hideMark/>
          </w:tcPr>
          <w:p w14:paraId="5D4DDBFC"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Household id</w:t>
            </w:r>
          </w:p>
        </w:tc>
      </w:tr>
      <w:tr w:rsidR="00D7045E" w:rsidRPr="00D7045E" w14:paraId="71E0DE1A" w14:textId="77777777" w:rsidTr="00D7045E">
        <w:trPr>
          <w:trHeight w:val="300"/>
        </w:trPr>
        <w:tc>
          <w:tcPr>
            <w:tcW w:w="2757" w:type="dxa"/>
            <w:noWrap/>
            <w:hideMark/>
          </w:tcPr>
          <w:p w14:paraId="224EDB9F"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HHSIZE</w:t>
            </w:r>
          </w:p>
        </w:tc>
        <w:tc>
          <w:tcPr>
            <w:tcW w:w="3864" w:type="dxa"/>
            <w:noWrap/>
            <w:hideMark/>
          </w:tcPr>
          <w:p w14:paraId="464C22D3"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 xml:space="preserve">Household size </w:t>
            </w:r>
          </w:p>
        </w:tc>
      </w:tr>
      <w:tr w:rsidR="00D7045E" w:rsidRPr="00D7045E" w14:paraId="1915375D" w14:textId="77777777" w:rsidTr="00D7045E">
        <w:trPr>
          <w:trHeight w:val="300"/>
        </w:trPr>
        <w:tc>
          <w:tcPr>
            <w:tcW w:w="2757" w:type="dxa"/>
            <w:noWrap/>
            <w:hideMark/>
          </w:tcPr>
          <w:p w14:paraId="5AB58966"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HHVEHS</w:t>
            </w:r>
          </w:p>
        </w:tc>
        <w:tc>
          <w:tcPr>
            <w:tcW w:w="3864" w:type="dxa"/>
            <w:noWrap/>
            <w:hideMark/>
          </w:tcPr>
          <w:p w14:paraId="0164F4EF"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Vehicles available</w:t>
            </w:r>
          </w:p>
        </w:tc>
      </w:tr>
      <w:tr w:rsidR="00D7045E" w:rsidRPr="00D7045E" w14:paraId="472E61F9" w14:textId="77777777" w:rsidTr="00D7045E">
        <w:trPr>
          <w:trHeight w:val="300"/>
        </w:trPr>
        <w:tc>
          <w:tcPr>
            <w:tcW w:w="2757" w:type="dxa"/>
            <w:noWrap/>
            <w:hideMark/>
          </w:tcPr>
          <w:p w14:paraId="5DF9A9A6"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HHWKRS</w:t>
            </w:r>
          </w:p>
        </w:tc>
        <w:tc>
          <w:tcPr>
            <w:tcW w:w="3864" w:type="dxa"/>
            <w:noWrap/>
            <w:hideMark/>
          </w:tcPr>
          <w:p w14:paraId="4DEE39DB"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Household workers</w:t>
            </w:r>
          </w:p>
        </w:tc>
      </w:tr>
      <w:tr w:rsidR="00D7045E" w:rsidRPr="00D7045E" w14:paraId="76B961D9" w14:textId="77777777" w:rsidTr="00D7045E">
        <w:trPr>
          <w:trHeight w:val="300"/>
        </w:trPr>
        <w:tc>
          <w:tcPr>
            <w:tcW w:w="2757" w:type="dxa"/>
            <w:noWrap/>
            <w:hideMark/>
          </w:tcPr>
          <w:p w14:paraId="59715802"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HHFTW</w:t>
            </w:r>
          </w:p>
        </w:tc>
        <w:tc>
          <w:tcPr>
            <w:tcW w:w="3864" w:type="dxa"/>
            <w:noWrap/>
            <w:hideMark/>
          </w:tcPr>
          <w:p w14:paraId="6C4A3AA9"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full time workers (type 1)</w:t>
            </w:r>
          </w:p>
        </w:tc>
      </w:tr>
      <w:tr w:rsidR="00D7045E" w:rsidRPr="00D7045E" w14:paraId="31A85F36" w14:textId="77777777" w:rsidTr="00D7045E">
        <w:trPr>
          <w:trHeight w:val="300"/>
        </w:trPr>
        <w:tc>
          <w:tcPr>
            <w:tcW w:w="2757" w:type="dxa"/>
            <w:noWrap/>
            <w:hideMark/>
          </w:tcPr>
          <w:p w14:paraId="40EBB6CC"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HHPTW</w:t>
            </w:r>
          </w:p>
        </w:tc>
        <w:tc>
          <w:tcPr>
            <w:tcW w:w="3864" w:type="dxa"/>
            <w:noWrap/>
            <w:hideMark/>
          </w:tcPr>
          <w:p w14:paraId="2DD0786B"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part time workers (type 2)</w:t>
            </w:r>
          </w:p>
        </w:tc>
      </w:tr>
      <w:tr w:rsidR="00D7045E" w:rsidRPr="00D7045E" w14:paraId="5FF0D6BD" w14:textId="77777777" w:rsidTr="00D7045E">
        <w:trPr>
          <w:trHeight w:val="300"/>
        </w:trPr>
        <w:tc>
          <w:tcPr>
            <w:tcW w:w="2757" w:type="dxa"/>
            <w:noWrap/>
            <w:hideMark/>
          </w:tcPr>
          <w:p w14:paraId="23597941"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HHRET</w:t>
            </w:r>
          </w:p>
        </w:tc>
        <w:tc>
          <w:tcPr>
            <w:tcW w:w="3864" w:type="dxa"/>
            <w:noWrap/>
            <w:hideMark/>
          </w:tcPr>
          <w:p w14:paraId="3A8D75E6"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retired adults (type 3)</w:t>
            </w:r>
          </w:p>
        </w:tc>
      </w:tr>
      <w:tr w:rsidR="00D7045E" w:rsidRPr="00D7045E" w14:paraId="3EC96B55" w14:textId="77777777" w:rsidTr="00D7045E">
        <w:trPr>
          <w:trHeight w:val="300"/>
        </w:trPr>
        <w:tc>
          <w:tcPr>
            <w:tcW w:w="2757" w:type="dxa"/>
            <w:noWrap/>
            <w:hideMark/>
          </w:tcPr>
          <w:p w14:paraId="356AF6DD"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HHOAD</w:t>
            </w:r>
          </w:p>
        </w:tc>
        <w:tc>
          <w:tcPr>
            <w:tcW w:w="3864" w:type="dxa"/>
            <w:noWrap/>
            <w:hideMark/>
          </w:tcPr>
          <w:p w14:paraId="638D4CD5"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other adults (type 4)</w:t>
            </w:r>
          </w:p>
        </w:tc>
      </w:tr>
      <w:tr w:rsidR="00D7045E" w:rsidRPr="00D7045E" w14:paraId="62762D11" w14:textId="77777777" w:rsidTr="00D7045E">
        <w:trPr>
          <w:trHeight w:val="300"/>
        </w:trPr>
        <w:tc>
          <w:tcPr>
            <w:tcW w:w="2757" w:type="dxa"/>
            <w:noWrap/>
            <w:hideMark/>
          </w:tcPr>
          <w:p w14:paraId="5027818E"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HHUNI</w:t>
            </w:r>
          </w:p>
        </w:tc>
        <w:tc>
          <w:tcPr>
            <w:tcW w:w="3864" w:type="dxa"/>
            <w:noWrap/>
            <w:hideMark/>
          </w:tcPr>
          <w:p w14:paraId="16A21116"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college students (type 5)</w:t>
            </w:r>
          </w:p>
        </w:tc>
      </w:tr>
      <w:tr w:rsidR="00D7045E" w:rsidRPr="00D7045E" w14:paraId="76845B90" w14:textId="77777777" w:rsidTr="00D7045E">
        <w:trPr>
          <w:trHeight w:val="300"/>
        </w:trPr>
        <w:tc>
          <w:tcPr>
            <w:tcW w:w="2757" w:type="dxa"/>
            <w:noWrap/>
            <w:hideMark/>
          </w:tcPr>
          <w:p w14:paraId="6AABC83B"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HHHSC</w:t>
            </w:r>
          </w:p>
        </w:tc>
        <w:tc>
          <w:tcPr>
            <w:tcW w:w="3864" w:type="dxa"/>
            <w:noWrap/>
            <w:hideMark/>
          </w:tcPr>
          <w:p w14:paraId="5B2D5E37"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high school students (type 6)</w:t>
            </w:r>
          </w:p>
        </w:tc>
      </w:tr>
      <w:tr w:rsidR="00D7045E" w:rsidRPr="00D7045E" w14:paraId="607FC112" w14:textId="77777777" w:rsidTr="00D7045E">
        <w:trPr>
          <w:trHeight w:val="300"/>
        </w:trPr>
        <w:tc>
          <w:tcPr>
            <w:tcW w:w="2757" w:type="dxa"/>
            <w:noWrap/>
            <w:hideMark/>
          </w:tcPr>
          <w:p w14:paraId="4EB99F9E"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HH515</w:t>
            </w:r>
          </w:p>
        </w:tc>
        <w:tc>
          <w:tcPr>
            <w:tcW w:w="3864" w:type="dxa"/>
            <w:noWrap/>
            <w:hideMark/>
          </w:tcPr>
          <w:p w14:paraId="422D576D"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kids age 5-15 (type 7)</w:t>
            </w:r>
          </w:p>
        </w:tc>
      </w:tr>
      <w:tr w:rsidR="00D7045E" w:rsidRPr="00D7045E" w14:paraId="0CE08672" w14:textId="77777777" w:rsidTr="00D7045E">
        <w:trPr>
          <w:trHeight w:val="300"/>
        </w:trPr>
        <w:tc>
          <w:tcPr>
            <w:tcW w:w="2757" w:type="dxa"/>
            <w:noWrap/>
            <w:hideMark/>
          </w:tcPr>
          <w:p w14:paraId="201EAC87"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HHCU5</w:t>
            </w:r>
          </w:p>
        </w:tc>
        <w:tc>
          <w:tcPr>
            <w:tcW w:w="3864" w:type="dxa"/>
            <w:noWrap/>
            <w:hideMark/>
          </w:tcPr>
          <w:p w14:paraId="53CD7A7A"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kids age 0-4 (type 8)</w:t>
            </w:r>
          </w:p>
        </w:tc>
      </w:tr>
      <w:tr w:rsidR="00D7045E" w:rsidRPr="00D7045E" w14:paraId="3FD6F9E0" w14:textId="77777777" w:rsidTr="00D7045E">
        <w:trPr>
          <w:trHeight w:val="300"/>
        </w:trPr>
        <w:tc>
          <w:tcPr>
            <w:tcW w:w="2757" w:type="dxa"/>
            <w:noWrap/>
            <w:hideMark/>
          </w:tcPr>
          <w:p w14:paraId="1C927B03"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HHINCOME</w:t>
            </w:r>
          </w:p>
        </w:tc>
        <w:tc>
          <w:tcPr>
            <w:tcW w:w="3864" w:type="dxa"/>
            <w:noWrap/>
            <w:hideMark/>
          </w:tcPr>
          <w:p w14:paraId="3A85F363"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Household income ($)</w:t>
            </w:r>
          </w:p>
        </w:tc>
      </w:tr>
      <w:tr w:rsidR="00D7045E" w:rsidRPr="00D7045E" w14:paraId="2133D5F0" w14:textId="77777777" w:rsidTr="00D7045E">
        <w:trPr>
          <w:trHeight w:val="300"/>
        </w:trPr>
        <w:tc>
          <w:tcPr>
            <w:tcW w:w="2757" w:type="dxa"/>
            <w:noWrap/>
            <w:hideMark/>
          </w:tcPr>
          <w:p w14:paraId="353CE935"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HOWNRENT</w:t>
            </w:r>
          </w:p>
        </w:tc>
        <w:tc>
          <w:tcPr>
            <w:tcW w:w="3864" w:type="dxa"/>
            <w:noWrap/>
            <w:hideMark/>
          </w:tcPr>
          <w:p w14:paraId="7CCB6021"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Household own or rent</w:t>
            </w:r>
          </w:p>
        </w:tc>
      </w:tr>
      <w:tr w:rsidR="00D7045E" w:rsidRPr="00D7045E" w14:paraId="15F7B297" w14:textId="77777777" w:rsidTr="00D7045E">
        <w:trPr>
          <w:trHeight w:val="300"/>
        </w:trPr>
        <w:tc>
          <w:tcPr>
            <w:tcW w:w="2757" w:type="dxa"/>
            <w:noWrap/>
            <w:hideMark/>
          </w:tcPr>
          <w:p w14:paraId="5CA32D14"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HRESTYPE</w:t>
            </w:r>
          </w:p>
        </w:tc>
        <w:tc>
          <w:tcPr>
            <w:tcW w:w="3864" w:type="dxa"/>
            <w:noWrap/>
            <w:hideMark/>
          </w:tcPr>
          <w:p w14:paraId="7B0550BF"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Household residence type</w:t>
            </w:r>
          </w:p>
        </w:tc>
      </w:tr>
      <w:tr w:rsidR="00D7045E" w:rsidRPr="00D7045E" w14:paraId="04D9938E" w14:textId="77777777" w:rsidTr="00D7045E">
        <w:trPr>
          <w:trHeight w:val="300"/>
        </w:trPr>
        <w:tc>
          <w:tcPr>
            <w:tcW w:w="2757" w:type="dxa"/>
            <w:noWrap/>
            <w:hideMark/>
          </w:tcPr>
          <w:p w14:paraId="5A8B006E"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HHPARCEL</w:t>
            </w:r>
          </w:p>
        </w:tc>
        <w:tc>
          <w:tcPr>
            <w:tcW w:w="3864" w:type="dxa"/>
            <w:noWrap/>
            <w:hideMark/>
          </w:tcPr>
          <w:p w14:paraId="219C50EF" w14:textId="0287D85A" w:rsidR="00D7045E" w:rsidRPr="00D7045E" w:rsidRDefault="00122C21" w:rsidP="00D7045E">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Residence microzone</w:t>
            </w:r>
            <w:r w:rsidR="00D7045E" w:rsidRPr="00D7045E">
              <w:rPr>
                <w:rFonts w:asciiTheme="majorHAnsi" w:hAnsiTheme="majorHAnsi" w:cstheme="majorHAnsi"/>
                <w:color w:val="000000"/>
                <w:sz w:val="18"/>
                <w:szCs w:val="18"/>
              </w:rPr>
              <w:t xml:space="preserve"> id</w:t>
            </w:r>
          </w:p>
        </w:tc>
      </w:tr>
      <w:tr w:rsidR="00D7045E" w:rsidRPr="00D7045E" w14:paraId="20C52714" w14:textId="77777777" w:rsidTr="00D7045E">
        <w:trPr>
          <w:trHeight w:val="300"/>
        </w:trPr>
        <w:tc>
          <w:tcPr>
            <w:tcW w:w="2757" w:type="dxa"/>
            <w:noWrap/>
            <w:hideMark/>
          </w:tcPr>
          <w:p w14:paraId="29FE60F0"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lastRenderedPageBreak/>
              <w:t>HHTAZ</w:t>
            </w:r>
          </w:p>
        </w:tc>
        <w:tc>
          <w:tcPr>
            <w:tcW w:w="3864" w:type="dxa"/>
            <w:noWrap/>
            <w:hideMark/>
          </w:tcPr>
          <w:p w14:paraId="1ED9B36D"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Residence TAZ index number</w:t>
            </w:r>
          </w:p>
        </w:tc>
      </w:tr>
      <w:tr w:rsidR="00D7045E" w:rsidRPr="00D7045E" w14:paraId="06C29239" w14:textId="77777777" w:rsidTr="00D7045E">
        <w:trPr>
          <w:trHeight w:val="300"/>
        </w:trPr>
        <w:tc>
          <w:tcPr>
            <w:tcW w:w="2757" w:type="dxa"/>
            <w:noWrap/>
            <w:hideMark/>
          </w:tcPr>
          <w:p w14:paraId="4678F2DF"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HHEXPFAC</w:t>
            </w:r>
          </w:p>
        </w:tc>
        <w:tc>
          <w:tcPr>
            <w:tcW w:w="3864" w:type="dxa"/>
            <w:noWrap/>
            <w:hideMark/>
          </w:tcPr>
          <w:p w14:paraId="290A2F3A"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HH expansion factor</w:t>
            </w:r>
          </w:p>
        </w:tc>
      </w:tr>
      <w:tr w:rsidR="00D7045E" w:rsidRPr="00D7045E" w14:paraId="13E27999" w14:textId="77777777" w:rsidTr="00D7045E">
        <w:trPr>
          <w:trHeight w:val="300"/>
        </w:trPr>
        <w:tc>
          <w:tcPr>
            <w:tcW w:w="2757" w:type="dxa"/>
            <w:noWrap/>
            <w:hideMark/>
          </w:tcPr>
          <w:p w14:paraId="7170597D"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SAMPTYPE</w:t>
            </w:r>
          </w:p>
        </w:tc>
        <w:tc>
          <w:tcPr>
            <w:tcW w:w="3864" w:type="dxa"/>
            <w:noWrap/>
            <w:hideMark/>
          </w:tcPr>
          <w:p w14:paraId="7E2606DE" w14:textId="77777777" w:rsidR="00D7045E" w:rsidRPr="00D7045E" w:rsidRDefault="00D7045E" w:rsidP="00D7045E">
            <w:pPr>
              <w:spacing w:before="120" w:line="240" w:lineRule="auto"/>
              <w:rPr>
                <w:rFonts w:asciiTheme="majorHAnsi" w:hAnsiTheme="majorHAnsi" w:cstheme="majorHAnsi"/>
                <w:color w:val="000000"/>
                <w:sz w:val="18"/>
                <w:szCs w:val="18"/>
              </w:rPr>
            </w:pPr>
            <w:r w:rsidRPr="00D7045E">
              <w:rPr>
                <w:rFonts w:asciiTheme="majorHAnsi" w:hAnsiTheme="majorHAnsi" w:cstheme="majorHAnsi"/>
                <w:color w:val="000000"/>
                <w:sz w:val="18"/>
                <w:szCs w:val="18"/>
              </w:rPr>
              <w:t>Sample type</w:t>
            </w:r>
          </w:p>
        </w:tc>
      </w:tr>
    </w:tbl>
    <w:p w14:paraId="32C1A371" w14:textId="6D285BDF" w:rsidR="00D7045E" w:rsidRDefault="004E241C" w:rsidP="00D7045E">
      <w:pPr>
        <w:pStyle w:val="BodyParagraph"/>
      </w:pPr>
      <w:r w:rsidRPr="004E241C">
        <w:t>The person file, an input to DaySim, contains per</w:t>
      </w:r>
      <w:r>
        <w:t xml:space="preserve">son-level variables and is </w:t>
      </w:r>
      <w:r w:rsidR="00311435">
        <w:t>.\[year]</w:t>
      </w:r>
      <w:r w:rsidRPr="004E241C">
        <w:t>\DaySim\nashville_person</w:t>
      </w:r>
      <w:r w:rsidR="00986670">
        <w:t>_</w:t>
      </w:r>
      <w:r w:rsidR="00311435">
        <w:t>[year]</w:t>
      </w:r>
      <w:r w:rsidRPr="004E241C">
        <w:t>.dat.</w:t>
      </w:r>
      <w:r w:rsidR="00C17F8C">
        <w:t xml:space="preserve"> The fields in the person file are presented in </w:t>
      </w:r>
      <w:r w:rsidR="00C17F8C">
        <w:fldChar w:fldCharType="begin"/>
      </w:r>
      <w:r w:rsidR="00C17F8C">
        <w:instrText xml:space="preserve"> REF _Ref409413440 \h </w:instrText>
      </w:r>
      <w:r w:rsidR="00C17F8C">
        <w:fldChar w:fldCharType="separate"/>
      </w:r>
      <w:r w:rsidR="00891C1C">
        <w:t xml:space="preserve">Table </w:t>
      </w:r>
      <w:r w:rsidR="00891C1C">
        <w:rPr>
          <w:noProof/>
        </w:rPr>
        <w:t>4</w:t>
      </w:r>
      <w:r w:rsidR="00891C1C">
        <w:t>.</w:t>
      </w:r>
      <w:r w:rsidR="00891C1C">
        <w:rPr>
          <w:noProof/>
        </w:rPr>
        <w:t>20</w:t>
      </w:r>
      <w:r w:rsidR="00C17F8C">
        <w:fldChar w:fldCharType="end"/>
      </w:r>
      <w:r w:rsidR="00C17F8C">
        <w:t>.</w:t>
      </w:r>
    </w:p>
    <w:p w14:paraId="76C60528" w14:textId="084F55BD" w:rsidR="004E241C" w:rsidRDefault="004E241C" w:rsidP="004E241C">
      <w:pPr>
        <w:pStyle w:val="Caption"/>
        <w:keepNext/>
      </w:pPr>
      <w:bookmarkStart w:id="4048" w:name="_Ref409413440"/>
      <w:bookmarkStart w:id="4049" w:name="_Toc441592989"/>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20</w:t>
      </w:r>
      <w:r w:rsidR="008F26F5">
        <w:rPr>
          <w:noProof/>
        </w:rPr>
        <w:fldChar w:fldCharType="end"/>
      </w:r>
      <w:bookmarkEnd w:id="4048"/>
      <w:r>
        <w:t xml:space="preserve"> Synthetic population person file</w:t>
      </w:r>
      <w:bookmarkEnd w:id="4049"/>
    </w:p>
    <w:tbl>
      <w:tblPr>
        <w:tblStyle w:val="Style1"/>
        <w:tblW w:w="7707" w:type="dxa"/>
        <w:tblLook w:val="04A0" w:firstRow="1" w:lastRow="0" w:firstColumn="1" w:lastColumn="0" w:noHBand="0" w:noVBand="1"/>
      </w:tblPr>
      <w:tblGrid>
        <w:gridCol w:w="2757"/>
        <w:gridCol w:w="4950"/>
      </w:tblGrid>
      <w:tr w:rsidR="004E241C" w:rsidRPr="004E241C" w14:paraId="5A0A98A6" w14:textId="77777777" w:rsidTr="004E241C">
        <w:trPr>
          <w:cnfStyle w:val="100000000000" w:firstRow="1" w:lastRow="0" w:firstColumn="0" w:lastColumn="0" w:oddVBand="0" w:evenVBand="0" w:oddHBand="0" w:evenHBand="0" w:firstRowFirstColumn="0" w:firstRowLastColumn="0" w:lastRowFirstColumn="0" w:lastRowLastColumn="0"/>
          <w:trHeight w:val="300"/>
        </w:trPr>
        <w:tc>
          <w:tcPr>
            <w:tcW w:w="2757" w:type="dxa"/>
            <w:noWrap/>
            <w:hideMark/>
          </w:tcPr>
          <w:p w14:paraId="78BB31C6" w14:textId="77777777" w:rsidR="004E241C" w:rsidRPr="004E241C" w:rsidRDefault="004E241C" w:rsidP="004E241C">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FIELD</w:t>
            </w:r>
          </w:p>
        </w:tc>
        <w:tc>
          <w:tcPr>
            <w:tcW w:w="4950" w:type="dxa"/>
            <w:noWrap/>
            <w:hideMark/>
          </w:tcPr>
          <w:p w14:paraId="40716A5F" w14:textId="77777777" w:rsidR="004E241C" w:rsidRPr="004E241C" w:rsidRDefault="004E241C" w:rsidP="004E241C">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DESCRIPTION</w:t>
            </w:r>
          </w:p>
        </w:tc>
      </w:tr>
      <w:tr w:rsidR="004E241C" w:rsidRPr="004E241C" w14:paraId="36C7C62B" w14:textId="77777777" w:rsidTr="004E241C">
        <w:trPr>
          <w:trHeight w:val="300"/>
        </w:trPr>
        <w:tc>
          <w:tcPr>
            <w:tcW w:w="2757" w:type="dxa"/>
            <w:noWrap/>
            <w:hideMark/>
          </w:tcPr>
          <w:p w14:paraId="638F05D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HHNO</w:t>
            </w:r>
          </w:p>
        </w:tc>
        <w:tc>
          <w:tcPr>
            <w:tcW w:w="4950" w:type="dxa"/>
            <w:noWrap/>
            <w:hideMark/>
          </w:tcPr>
          <w:p w14:paraId="00E0451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Household id</w:t>
            </w:r>
          </w:p>
        </w:tc>
      </w:tr>
      <w:tr w:rsidR="004E241C" w:rsidRPr="004E241C" w14:paraId="5F71D5DD" w14:textId="77777777" w:rsidTr="004E241C">
        <w:trPr>
          <w:trHeight w:val="300"/>
        </w:trPr>
        <w:tc>
          <w:tcPr>
            <w:tcW w:w="2757" w:type="dxa"/>
            <w:noWrap/>
            <w:hideMark/>
          </w:tcPr>
          <w:p w14:paraId="290A43A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PNO</w:t>
            </w:r>
          </w:p>
        </w:tc>
        <w:tc>
          <w:tcPr>
            <w:tcW w:w="4950" w:type="dxa"/>
            <w:noWrap/>
            <w:hideMark/>
          </w:tcPr>
          <w:p w14:paraId="09D22F6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person sequential id number on file</w:t>
            </w:r>
          </w:p>
        </w:tc>
      </w:tr>
      <w:tr w:rsidR="004E241C" w:rsidRPr="004E241C" w14:paraId="4EAE11FB" w14:textId="77777777" w:rsidTr="004E241C">
        <w:trPr>
          <w:trHeight w:val="300"/>
        </w:trPr>
        <w:tc>
          <w:tcPr>
            <w:tcW w:w="2757" w:type="dxa"/>
            <w:noWrap/>
            <w:hideMark/>
          </w:tcPr>
          <w:p w14:paraId="2D266FC1"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PPTYP</w:t>
            </w:r>
          </w:p>
        </w:tc>
        <w:tc>
          <w:tcPr>
            <w:tcW w:w="4950" w:type="dxa"/>
            <w:noWrap/>
            <w:hideMark/>
          </w:tcPr>
          <w:p w14:paraId="369A0B3E"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person type</w:t>
            </w:r>
          </w:p>
        </w:tc>
      </w:tr>
      <w:tr w:rsidR="004E241C" w:rsidRPr="004E241C" w14:paraId="6FB2E55F" w14:textId="77777777" w:rsidTr="004E241C">
        <w:trPr>
          <w:trHeight w:val="300"/>
        </w:trPr>
        <w:tc>
          <w:tcPr>
            <w:tcW w:w="2757" w:type="dxa"/>
            <w:noWrap/>
            <w:hideMark/>
          </w:tcPr>
          <w:p w14:paraId="06F4967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PAGEY</w:t>
            </w:r>
          </w:p>
        </w:tc>
        <w:tc>
          <w:tcPr>
            <w:tcW w:w="4950" w:type="dxa"/>
            <w:noWrap/>
            <w:hideMark/>
          </w:tcPr>
          <w:p w14:paraId="703D0342"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age in years</w:t>
            </w:r>
          </w:p>
        </w:tc>
      </w:tr>
      <w:tr w:rsidR="004E241C" w:rsidRPr="004E241C" w14:paraId="4815C85D" w14:textId="77777777" w:rsidTr="004E241C">
        <w:trPr>
          <w:trHeight w:val="300"/>
        </w:trPr>
        <w:tc>
          <w:tcPr>
            <w:tcW w:w="2757" w:type="dxa"/>
            <w:noWrap/>
            <w:hideMark/>
          </w:tcPr>
          <w:p w14:paraId="3D166B04"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PGEND</w:t>
            </w:r>
          </w:p>
        </w:tc>
        <w:tc>
          <w:tcPr>
            <w:tcW w:w="4950" w:type="dxa"/>
            <w:noWrap/>
            <w:hideMark/>
          </w:tcPr>
          <w:p w14:paraId="20145BE3"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gender</w:t>
            </w:r>
          </w:p>
        </w:tc>
      </w:tr>
      <w:tr w:rsidR="004E241C" w:rsidRPr="004E241C" w14:paraId="45535A29" w14:textId="77777777" w:rsidTr="004E241C">
        <w:trPr>
          <w:trHeight w:val="300"/>
        </w:trPr>
        <w:tc>
          <w:tcPr>
            <w:tcW w:w="2757" w:type="dxa"/>
            <w:noWrap/>
            <w:hideMark/>
          </w:tcPr>
          <w:p w14:paraId="06B47AC5"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PWTYP</w:t>
            </w:r>
          </w:p>
        </w:tc>
        <w:tc>
          <w:tcPr>
            <w:tcW w:w="4950" w:type="dxa"/>
            <w:noWrap/>
            <w:hideMark/>
          </w:tcPr>
          <w:p w14:paraId="54D68905"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worker type</w:t>
            </w:r>
          </w:p>
        </w:tc>
      </w:tr>
      <w:tr w:rsidR="004E241C" w:rsidRPr="004E241C" w14:paraId="715688B6" w14:textId="77777777" w:rsidTr="004E241C">
        <w:trPr>
          <w:trHeight w:val="300"/>
        </w:trPr>
        <w:tc>
          <w:tcPr>
            <w:tcW w:w="2757" w:type="dxa"/>
            <w:noWrap/>
            <w:hideMark/>
          </w:tcPr>
          <w:p w14:paraId="29B6AC7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PWPCL</w:t>
            </w:r>
          </w:p>
        </w:tc>
        <w:tc>
          <w:tcPr>
            <w:tcW w:w="4950" w:type="dxa"/>
            <w:noWrap/>
            <w:hideMark/>
          </w:tcPr>
          <w:p w14:paraId="60031557" w14:textId="11329665" w:rsidR="004E241C" w:rsidRPr="004E241C" w:rsidRDefault="00122C21" w:rsidP="004E241C">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usual work microzone</w:t>
            </w:r>
            <w:r w:rsidR="004E241C" w:rsidRPr="004E241C">
              <w:rPr>
                <w:rFonts w:asciiTheme="majorHAnsi" w:hAnsiTheme="majorHAnsi" w:cstheme="majorHAnsi"/>
                <w:color w:val="000000"/>
                <w:sz w:val="18"/>
                <w:szCs w:val="18"/>
              </w:rPr>
              <w:t xml:space="preserve"> id</w:t>
            </w:r>
          </w:p>
        </w:tc>
      </w:tr>
      <w:tr w:rsidR="004E241C" w:rsidRPr="004E241C" w14:paraId="624D9D41" w14:textId="77777777" w:rsidTr="004E241C">
        <w:trPr>
          <w:trHeight w:val="300"/>
        </w:trPr>
        <w:tc>
          <w:tcPr>
            <w:tcW w:w="2757" w:type="dxa"/>
            <w:noWrap/>
            <w:hideMark/>
          </w:tcPr>
          <w:p w14:paraId="1FC7B3B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PWTAZ</w:t>
            </w:r>
          </w:p>
        </w:tc>
        <w:tc>
          <w:tcPr>
            <w:tcW w:w="4950" w:type="dxa"/>
            <w:noWrap/>
            <w:hideMark/>
          </w:tcPr>
          <w:p w14:paraId="4B46483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usual work TAZ</w:t>
            </w:r>
          </w:p>
        </w:tc>
      </w:tr>
      <w:tr w:rsidR="004E241C" w:rsidRPr="004E241C" w14:paraId="1E5C378E" w14:textId="77777777" w:rsidTr="004E241C">
        <w:trPr>
          <w:trHeight w:val="300"/>
        </w:trPr>
        <w:tc>
          <w:tcPr>
            <w:tcW w:w="2757" w:type="dxa"/>
            <w:noWrap/>
            <w:hideMark/>
          </w:tcPr>
          <w:p w14:paraId="5696ABB1"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PWAUTIME</w:t>
            </w:r>
          </w:p>
        </w:tc>
        <w:tc>
          <w:tcPr>
            <w:tcW w:w="4950" w:type="dxa"/>
            <w:noWrap/>
            <w:hideMark/>
          </w:tcPr>
          <w:p w14:paraId="6D45806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auto time to usual work</w:t>
            </w:r>
          </w:p>
        </w:tc>
      </w:tr>
      <w:tr w:rsidR="004E241C" w:rsidRPr="004E241C" w14:paraId="01AD4E42" w14:textId="77777777" w:rsidTr="004E241C">
        <w:trPr>
          <w:trHeight w:val="300"/>
        </w:trPr>
        <w:tc>
          <w:tcPr>
            <w:tcW w:w="2757" w:type="dxa"/>
            <w:noWrap/>
            <w:hideMark/>
          </w:tcPr>
          <w:p w14:paraId="52CBFC5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PWAUDIST</w:t>
            </w:r>
          </w:p>
        </w:tc>
        <w:tc>
          <w:tcPr>
            <w:tcW w:w="4950" w:type="dxa"/>
            <w:noWrap/>
            <w:hideMark/>
          </w:tcPr>
          <w:p w14:paraId="769D0A9E"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auto distance to usual work</w:t>
            </w:r>
          </w:p>
        </w:tc>
      </w:tr>
      <w:tr w:rsidR="004E241C" w:rsidRPr="004E241C" w14:paraId="4B96F6ED" w14:textId="77777777" w:rsidTr="004E241C">
        <w:trPr>
          <w:trHeight w:val="300"/>
        </w:trPr>
        <w:tc>
          <w:tcPr>
            <w:tcW w:w="2757" w:type="dxa"/>
            <w:noWrap/>
            <w:hideMark/>
          </w:tcPr>
          <w:p w14:paraId="709FDB04"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PSTYP</w:t>
            </w:r>
          </w:p>
        </w:tc>
        <w:tc>
          <w:tcPr>
            <w:tcW w:w="4950" w:type="dxa"/>
            <w:noWrap/>
            <w:hideMark/>
          </w:tcPr>
          <w:p w14:paraId="3FA22CA1"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student type</w:t>
            </w:r>
          </w:p>
        </w:tc>
      </w:tr>
      <w:tr w:rsidR="004E241C" w:rsidRPr="004E241C" w14:paraId="52302CF0" w14:textId="77777777" w:rsidTr="004E241C">
        <w:trPr>
          <w:trHeight w:val="300"/>
        </w:trPr>
        <w:tc>
          <w:tcPr>
            <w:tcW w:w="2757" w:type="dxa"/>
            <w:noWrap/>
            <w:hideMark/>
          </w:tcPr>
          <w:p w14:paraId="798BC526"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PSPCL</w:t>
            </w:r>
          </w:p>
        </w:tc>
        <w:tc>
          <w:tcPr>
            <w:tcW w:w="4950" w:type="dxa"/>
            <w:noWrap/>
            <w:hideMark/>
          </w:tcPr>
          <w:p w14:paraId="021747F5" w14:textId="131ED62C" w:rsidR="004E241C" w:rsidRPr="004E241C" w:rsidRDefault="00122C21" w:rsidP="004E241C">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usual school microzone</w:t>
            </w:r>
            <w:r w:rsidR="004E241C" w:rsidRPr="004E241C">
              <w:rPr>
                <w:rFonts w:asciiTheme="majorHAnsi" w:hAnsiTheme="majorHAnsi" w:cstheme="majorHAnsi"/>
                <w:color w:val="000000"/>
                <w:sz w:val="18"/>
                <w:szCs w:val="18"/>
              </w:rPr>
              <w:t xml:space="preserve"> id</w:t>
            </w:r>
          </w:p>
        </w:tc>
      </w:tr>
      <w:tr w:rsidR="004E241C" w:rsidRPr="004E241C" w14:paraId="7EBE202E" w14:textId="77777777" w:rsidTr="004E241C">
        <w:trPr>
          <w:trHeight w:val="300"/>
        </w:trPr>
        <w:tc>
          <w:tcPr>
            <w:tcW w:w="2757" w:type="dxa"/>
            <w:noWrap/>
            <w:hideMark/>
          </w:tcPr>
          <w:p w14:paraId="1D38D01A"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PSTAZ</w:t>
            </w:r>
          </w:p>
        </w:tc>
        <w:tc>
          <w:tcPr>
            <w:tcW w:w="4950" w:type="dxa"/>
            <w:noWrap/>
            <w:hideMark/>
          </w:tcPr>
          <w:p w14:paraId="279448E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usual school TAZ</w:t>
            </w:r>
          </w:p>
        </w:tc>
      </w:tr>
      <w:tr w:rsidR="004E241C" w:rsidRPr="004E241C" w14:paraId="4E87E5EE" w14:textId="77777777" w:rsidTr="004E241C">
        <w:trPr>
          <w:trHeight w:val="300"/>
        </w:trPr>
        <w:tc>
          <w:tcPr>
            <w:tcW w:w="2757" w:type="dxa"/>
            <w:noWrap/>
            <w:hideMark/>
          </w:tcPr>
          <w:p w14:paraId="5EE5897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PSAUTIME</w:t>
            </w:r>
          </w:p>
        </w:tc>
        <w:tc>
          <w:tcPr>
            <w:tcW w:w="4950" w:type="dxa"/>
            <w:noWrap/>
            <w:hideMark/>
          </w:tcPr>
          <w:p w14:paraId="26D82ECB"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auto time to usual work</w:t>
            </w:r>
          </w:p>
        </w:tc>
      </w:tr>
      <w:tr w:rsidR="004E241C" w:rsidRPr="004E241C" w14:paraId="46DDCAEE" w14:textId="77777777" w:rsidTr="004E241C">
        <w:trPr>
          <w:trHeight w:val="300"/>
        </w:trPr>
        <w:tc>
          <w:tcPr>
            <w:tcW w:w="2757" w:type="dxa"/>
            <w:noWrap/>
            <w:hideMark/>
          </w:tcPr>
          <w:p w14:paraId="4E8CC08A"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PSAUDIST</w:t>
            </w:r>
          </w:p>
        </w:tc>
        <w:tc>
          <w:tcPr>
            <w:tcW w:w="4950" w:type="dxa"/>
            <w:noWrap/>
            <w:hideMark/>
          </w:tcPr>
          <w:p w14:paraId="08C34940"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auto distance to usual work</w:t>
            </w:r>
          </w:p>
        </w:tc>
      </w:tr>
      <w:tr w:rsidR="004E241C" w:rsidRPr="004E241C" w14:paraId="1E058D42" w14:textId="77777777" w:rsidTr="004E241C">
        <w:trPr>
          <w:trHeight w:val="300"/>
        </w:trPr>
        <w:tc>
          <w:tcPr>
            <w:tcW w:w="2757" w:type="dxa"/>
            <w:noWrap/>
            <w:hideMark/>
          </w:tcPr>
          <w:p w14:paraId="45BEEC85"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PUWMODE</w:t>
            </w:r>
          </w:p>
        </w:tc>
        <w:tc>
          <w:tcPr>
            <w:tcW w:w="4950" w:type="dxa"/>
            <w:noWrap/>
            <w:hideMark/>
          </w:tcPr>
          <w:p w14:paraId="48847EE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usual mode to work</w:t>
            </w:r>
          </w:p>
        </w:tc>
      </w:tr>
      <w:tr w:rsidR="004E241C" w:rsidRPr="004E241C" w14:paraId="2EB56787" w14:textId="77777777" w:rsidTr="004E241C">
        <w:trPr>
          <w:trHeight w:val="300"/>
        </w:trPr>
        <w:tc>
          <w:tcPr>
            <w:tcW w:w="2757" w:type="dxa"/>
            <w:noWrap/>
            <w:hideMark/>
          </w:tcPr>
          <w:p w14:paraId="5608E3EF"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PUWARRP</w:t>
            </w:r>
          </w:p>
        </w:tc>
        <w:tc>
          <w:tcPr>
            <w:tcW w:w="4950" w:type="dxa"/>
            <w:noWrap/>
            <w:hideMark/>
          </w:tcPr>
          <w:p w14:paraId="2E1D2230"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Usual arrival period to work</w:t>
            </w:r>
          </w:p>
        </w:tc>
      </w:tr>
      <w:tr w:rsidR="004E241C" w:rsidRPr="004E241C" w14:paraId="274E1413" w14:textId="77777777" w:rsidTr="004E241C">
        <w:trPr>
          <w:trHeight w:val="300"/>
        </w:trPr>
        <w:tc>
          <w:tcPr>
            <w:tcW w:w="2757" w:type="dxa"/>
            <w:noWrap/>
            <w:hideMark/>
          </w:tcPr>
          <w:p w14:paraId="0051629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PUWDEPP</w:t>
            </w:r>
          </w:p>
        </w:tc>
        <w:tc>
          <w:tcPr>
            <w:tcW w:w="4950" w:type="dxa"/>
            <w:noWrap/>
            <w:hideMark/>
          </w:tcPr>
          <w:p w14:paraId="4D3FE557"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Usual depart period from work</w:t>
            </w:r>
          </w:p>
        </w:tc>
      </w:tr>
      <w:tr w:rsidR="004E241C" w:rsidRPr="004E241C" w14:paraId="70F48BD1" w14:textId="77777777" w:rsidTr="004E241C">
        <w:trPr>
          <w:trHeight w:val="300"/>
        </w:trPr>
        <w:tc>
          <w:tcPr>
            <w:tcW w:w="2757" w:type="dxa"/>
            <w:noWrap/>
            <w:hideMark/>
          </w:tcPr>
          <w:p w14:paraId="7964DA1E"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PTPASS</w:t>
            </w:r>
          </w:p>
        </w:tc>
        <w:tc>
          <w:tcPr>
            <w:tcW w:w="4950" w:type="dxa"/>
            <w:noWrap/>
            <w:hideMark/>
          </w:tcPr>
          <w:p w14:paraId="2D109A1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an transit pass</w:t>
            </w:r>
          </w:p>
        </w:tc>
      </w:tr>
      <w:tr w:rsidR="004E241C" w:rsidRPr="004E241C" w14:paraId="4F99D475" w14:textId="77777777" w:rsidTr="004E241C">
        <w:trPr>
          <w:trHeight w:val="300"/>
        </w:trPr>
        <w:tc>
          <w:tcPr>
            <w:tcW w:w="2757" w:type="dxa"/>
            <w:noWrap/>
            <w:hideMark/>
          </w:tcPr>
          <w:p w14:paraId="70A4CFDA"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PPAIDPRK</w:t>
            </w:r>
          </w:p>
        </w:tc>
        <w:tc>
          <w:tcPr>
            <w:tcW w:w="4950" w:type="dxa"/>
            <w:noWrap/>
            <w:hideMark/>
          </w:tcPr>
          <w:p w14:paraId="7DC6D301"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paid parking available at workplace</w:t>
            </w:r>
          </w:p>
        </w:tc>
      </w:tr>
      <w:tr w:rsidR="004E241C" w:rsidRPr="004E241C" w14:paraId="64FDC3FA" w14:textId="77777777" w:rsidTr="004E241C">
        <w:trPr>
          <w:trHeight w:val="300"/>
        </w:trPr>
        <w:tc>
          <w:tcPr>
            <w:tcW w:w="2757" w:type="dxa"/>
            <w:noWrap/>
            <w:hideMark/>
          </w:tcPr>
          <w:p w14:paraId="5B787986"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PDIARY</w:t>
            </w:r>
          </w:p>
        </w:tc>
        <w:tc>
          <w:tcPr>
            <w:tcW w:w="4950" w:type="dxa"/>
            <w:noWrap/>
            <w:hideMark/>
          </w:tcPr>
          <w:p w14:paraId="37DAEE8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Person used paper diary</w:t>
            </w:r>
          </w:p>
        </w:tc>
      </w:tr>
      <w:tr w:rsidR="004E241C" w:rsidRPr="004E241C" w14:paraId="450E3C99" w14:textId="77777777" w:rsidTr="004E241C">
        <w:trPr>
          <w:trHeight w:val="300"/>
        </w:trPr>
        <w:tc>
          <w:tcPr>
            <w:tcW w:w="2757" w:type="dxa"/>
            <w:noWrap/>
            <w:hideMark/>
          </w:tcPr>
          <w:p w14:paraId="76542F39"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lastRenderedPageBreak/>
              <w:t>PPROXY</w:t>
            </w:r>
          </w:p>
        </w:tc>
        <w:tc>
          <w:tcPr>
            <w:tcW w:w="4950" w:type="dxa"/>
            <w:noWrap/>
            <w:hideMark/>
          </w:tcPr>
          <w:p w14:paraId="16A4A302"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an proxy response</w:t>
            </w:r>
          </w:p>
        </w:tc>
      </w:tr>
      <w:tr w:rsidR="004E241C" w:rsidRPr="004E241C" w14:paraId="27E77E37" w14:textId="77777777" w:rsidTr="004E241C">
        <w:trPr>
          <w:trHeight w:val="300"/>
        </w:trPr>
        <w:tc>
          <w:tcPr>
            <w:tcW w:w="2757" w:type="dxa"/>
            <w:noWrap/>
            <w:hideMark/>
          </w:tcPr>
          <w:p w14:paraId="4E378E40"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PSEXPFAC</w:t>
            </w:r>
          </w:p>
        </w:tc>
        <w:tc>
          <w:tcPr>
            <w:tcW w:w="4950" w:type="dxa"/>
            <w:noWrap/>
            <w:hideMark/>
          </w:tcPr>
          <w:p w14:paraId="445910D4" w14:textId="77777777" w:rsidR="004E241C" w:rsidRPr="004E241C" w:rsidRDefault="004E241C" w:rsidP="004E241C">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Person expansion factor</w:t>
            </w:r>
          </w:p>
        </w:tc>
      </w:tr>
    </w:tbl>
    <w:p w14:paraId="62711095" w14:textId="77777777" w:rsidR="004E241C" w:rsidRDefault="004E241C" w:rsidP="004E241C">
      <w:pPr>
        <w:pStyle w:val="Heading4"/>
      </w:pPr>
      <w:r>
        <w:t>Worker IXXI Fraction</w:t>
      </w:r>
    </w:p>
    <w:p w14:paraId="133703C0" w14:textId="40595C8B" w:rsidR="004E241C" w:rsidRDefault="004E241C" w:rsidP="004E241C">
      <w:pPr>
        <w:pStyle w:val="BodyParagraph"/>
      </w:pPr>
      <w:r>
        <w:t>The IXXI fractions file</w:t>
      </w:r>
      <w:r w:rsidR="00DA17FE">
        <w:t xml:space="preserve">, </w:t>
      </w:r>
      <w:r w:rsidR="00DA17FE">
        <w:fldChar w:fldCharType="begin"/>
      </w:r>
      <w:r w:rsidR="00DA17FE">
        <w:instrText xml:space="preserve"> REF _Ref425944705 \h </w:instrText>
      </w:r>
      <w:r w:rsidR="00DA17FE">
        <w:fldChar w:fldCharType="separate"/>
      </w:r>
      <w:r w:rsidR="00891C1C">
        <w:t xml:space="preserve">Table </w:t>
      </w:r>
      <w:r w:rsidR="00891C1C">
        <w:rPr>
          <w:noProof/>
        </w:rPr>
        <w:t>4</w:t>
      </w:r>
      <w:r w:rsidR="00891C1C">
        <w:t>.</w:t>
      </w:r>
      <w:r w:rsidR="00891C1C">
        <w:rPr>
          <w:noProof/>
        </w:rPr>
        <w:t>21</w:t>
      </w:r>
      <w:r w:rsidR="00DA17FE">
        <w:fldChar w:fldCharType="end"/>
      </w:r>
      <w:r w:rsidR="00DA17FE">
        <w:t>,</w:t>
      </w:r>
      <w:r>
        <w:t xml:space="preserve"> has the fraction of workers in each zone who work outside the region, and the fraction of jobs filled by workers from outside the region. This file is an ASCII delimited file without header. It is </w:t>
      </w:r>
      <w:r w:rsidR="00311435">
        <w:t>.\</w:t>
      </w:r>
      <w:bookmarkStart w:id="4050" w:name="_Hlk426723936"/>
      <w:r w:rsidR="00311435">
        <w:t>[year]</w:t>
      </w:r>
      <w:bookmarkEnd w:id="4050"/>
      <w:r>
        <w:t>\DaySim\nashville_worker_IXXIfractions.dat.</w:t>
      </w:r>
    </w:p>
    <w:p w14:paraId="74C890DF" w14:textId="0AFF3A4F" w:rsidR="004E241C" w:rsidRDefault="004E241C" w:rsidP="004E241C">
      <w:pPr>
        <w:pStyle w:val="Caption"/>
        <w:keepNext/>
      </w:pPr>
      <w:bookmarkStart w:id="4051" w:name="_Ref425944705"/>
      <w:bookmarkStart w:id="4052" w:name="_Toc441592990"/>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21</w:t>
      </w:r>
      <w:r w:rsidR="008F26F5">
        <w:rPr>
          <w:noProof/>
        </w:rPr>
        <w:fldChar w:fldCharType="end"/>
      </w:r>
      <w:bookmarkEnd w:id="4051"/>
      <w:r>
        <w:t xml:space="preserve"> Worker I</w:t>
      </w:r>
      <w:r w:rsidR="00DA17FE">
        <w:t>XX</w:t>
      </w:r>
      <w:r>
        <w:t>I Fraction File</w:t>
      </w:r>
      <w:bookmarkEnd w:id="4052"/>
    </w:p>
    <w:tbl>
      <w:tblPr>
        <w:tblStyle w:val="Style1"/>
        <w:tblW w:w="8028" w:type="dxa"/>
        <w:tblLook w:val="04A0" w:firstRow="1" w:lastRow="0" w:firstColumn="1" w:lastColumn="0" w:noHBand="0" w:noVBand="1"/>
      </w:tblPr>
      <w:tblGrid>
        <w:gridCol w:w="1767"/>
        <w:gridCol w:w="6261"/>
      </w:tblGrid>
      <w:tr w:rsidR="004E241C" w:rsidRPr="004E241C" w14:paraId="192E6D53" w14:textId="77777777" w:rsidTr="004E241C">
        <w:trPr>
          <w:cnfStyle w:val="100000000000" w:firstRow="1" w:lastRow="0" w:firstColumn="0" w:lastColumn="0" w:oddVBand="0" w:evenVBand="0" w:oddHBand="0" w:evenHBand="0" w:firstRowFirstColumn="0" w:firstRowLastColumn="0" w:lastRowFirstColumn="0" w:lastRowLastColumn="0"/>
          <w:trHeight w:val="300"/>
        </w:trPr>
        <w:tc>
          <w:tcPr>
            <w:tcW w:w="1767" w:type="dxa"/>
            <w:noWrap/>
            <w:hideMark/>
          </w:tcPr>
          <w:p w14:paraId="7DB17F22"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FIELD</w:t>
            </w:r>
          </w:p>
        </w:tc>
        <w:tc>
          <w:tcPr>
            <w:tcW w:w="6261" w:type="dxa"/>
            <w:noWrap/>
            <w:hideMark/>
          </w:tcPr>
          <w:p w14:paraId="1D672620"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DESCRIPTION</w:t>
            </w:r>
          </w:p>
        </w:tc>
      </w:tr>
      <w:tr w:rsidR="004E241C" w:rsidRPr="004E241C" w14:paraId="4EEDC44C" w14:textId="77777777" w:rsidTr="004E241C">
        <w:trPr>
          <w:trHeight w:val="300"/>
        </w:trPr>
        <w:tc>
          <w:tcPr>
            <w:tcW w:w="1767" w:type="dxa"/>
            <w:noWrap/>
            <w:hideMark/>
          </w:tcPr>
          <w:p w14:paraId="2524B882"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ZoneID</w:t>
            </w:r>
          </w:p>
        </w:tc>
        <w:tc>
          <w:tcPr>
            <w:tcW w:w="6261" w:type="dxa"/>
            <w:noWrap/>
            <w:hideMark/>
          </w:tcPr>
          <w:p w14:paraId="0CC72547"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TAZ number</w:t>
            </w:r>
          </w:p>
        </w:tc>
      </w:tr>
      <w:tr w:rsidR="004E241C" w:rsidRPr="004E241C" w14:paraId="435A7234" w14:textId="77777777" w:rsidTr="004E241C">
        <w:trPr>
          <w:trHeight w:val="300"/>
        </w:trPr>
        <w:tc>
          <w:tcPr>
            <w:tcW w:w="1767" w:type="dxa"/>
            <w:noWrap/>
            <w:hideMark/>
          </w:tcPr>
          <w:p w14:paraId="12907798"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Worker_IXFrac</w:t>
            </w:r>
          </w:p>
        </w:tc>
        <w:tc>
          <w:tcPr>
            <w:tcW w:w="6261" w:type="dxa"/>
            <w:noWrap/>
            <w:hideMark/>
          </w:tcPr>
          <w:p w14:paraId="4B48CFD8"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fraction of workers living in the zone who work outside the region</w:t>
            </w:r>
          </w:p>
        </w:tc>
      </w:tr>
      <w:tr w:rsidR="004E241C" w:rsidRPr="004E241C" w14:paraId="2050DEE0" w14:textId="77777777" w:rsidTr="004E241C">
        <w:trPr>
          <w:trHeight w:val="300"/>
        </w:trPr>
        <w:tc>
          <w:tcPr>
            <w:tcW w:w="1767" w:type="dxa"/>
            <w:noWrap/>
            <w:hideMark/>
          </w:tcPr>
          <w:p w14:paraId="7FDBFB78"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Jobs_XIFrac</w:t>
            </w:r>
          </w:p>
        </w:tc>
        <w:tc>
          <w:tcPr>
            <w:tcW w:w="6261" w:type="dxa"/>
            <w:noWrap/>
            <w:hideMark/>
          </w:tcPr>
          <w:p w14:paraId="354B2ED8"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fraction of jobs in the zone filled by workers from outside the region</w:t>
            </w:r>
          </w:p>
        </w:tc>
      </w:tr>
    </w:tbl>
    <w:p w14:paraId="1DA7BA77" w14:textId="77777777" w:rsidR="004E241C" w:rsidRDefault="004E241C" w:rsidP="004E241C">
      <w:pPr>
        <w:pStyle w:val="Heading4"/>
      </w:pPr>
      <w:r>
        <w:t>TAZ Indexes</w:t>
      </w:r>
    </w:p>
    <w:p w14:paraId="6907AD21" w14:textId="53961CC5" w:rsidR="004E241C" w:rsidRDefault="004E241C" w:rsidP="004E241C">
      <w:pPr>
        <w:pStyle w:val="BodyParagraph"/>
      </w:pPr>
      <w:r>
        <w:t>The TAZ index file assigns a continuous numbering to the zones. External zones are also identifies in the file. The file</w:t>
      </w:r>
      <w:r w:rsidR="00DA17FE">
        <w:t xml:space="preserve">, </w:t>
      </w:r>
      <w:r w:rsidR="00DA17FE">
        <w:fldChar w:fldCharType="begin"/>
      </w:r>
      <w:r w:rsidR="00DA17FE">
        <w:instrText xml:space="preserve"> REF _Ref425944668 \h </w:instrText>
      </w:r>
      <w:r w:rsidR="00DA17FE">
        <w:fldChar w:fldCharType="separate"/>
      </w:r>
      <w:r w:rsidR="00891C1C">
        <w:t xml:space="preserve">Table </w:t>
      </w:r>
      <w:r w:rsidR="00891C1C">
        <w:rPr>
          <w:noProof/>
        </w:rPr>
        <w:t>4</w:t>
      </w:r>
      <w:r w:rsidR="00891C1C">
        <w:t>.</w:t>
      </w:r>
      <w:r w:rsidR="00891C1C">
        <w:rPr>
          <w:noProof/>
        </w:rPr>
        <w:t>22</w:t>
      </w:r>
      <w:r w:rsidR="00DA17FE">
        <w:fldChar w:fldCharType="end"/>
      </w:r>
      <w:r w:rsidR="00DA17FE">
        <w:t>,</w:t>
      </w:r>
      <w:r>
        <w:t xml:space="preserve"> is in ASCII delimited file with header. It is </w:t>
      </w:r>
      <w:r w:rsidR="00311435">
        <w:t>.\[year]</w:t>
      </w:r>
      <w:r>
        <w:t>\DaySim\ nashville_taz_indexes_1.dat.</w:t>
      </w:r>
    </w:p>
    <w:p w14:paraId="046FB9B0" w14:textId="652A5A14" w:rsidR="004E241C" w:rsidRDefault="004E241C" w:rsidP="004E241C">
      <w:pPr>
        <w:pStyle w:val="Caption"/>
        <w:keepNext/>
      </w:pPr>
      <w:bookmarkStart w:id="4053" w:name="_Ref425944668"/>
      <w:bookmarkStart w:id="4054" w:name="_Toc441592991"/>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22</w:t>
      </w:r>
      <w:r w:rsidR="008F26F5">
        <w:rPr>
          <w:noProof/>
        </w:rPr>
        <w:fldChar w:fldCharType="end"/>
      </w:r>
      <w:bookmarkEnd w:id="4053"/>
      <w:r>
        <w:t xml:space="preserve"> TAZ Index File</w:t>
      </w:r>
      <w:bookmarkEnd w:id="4054"/>
    </w:p>
    <w:tbl>
      <w:tblPr>
        <w:tblStyle w:val="Style1"/>
        <w:tblW w:w="8028" w:type="dxa"/>
        <w:tblLook w:val="04A0" w:firstRow="1" w:lastRow="0" w:firstColumn="1" w:lastColumn="0" w:noHBand="0" w:noVBand="1"/>
      </w:tblPr>
      <w:tblGrid>
        <w:gridCol w:w="1767"/>
        <w:gridCol w:w="6261"/>
      </w:tblGrid>
      <w:tr w:rsidR="004E241C" w:rsidRPr="004E241C" w14:paraId="175A9DCD" w14:textId="77777777" w:rsidTr="004E241C">
        <w:trPr>
          <w:cnfStyle w:val="100000000000" w:firstRow="1" w:lastRow="0" w:firstColumn="0" w:lastColumn="0" w:oddVBand="0" w:evenVBand="0" w:oddHBand="0" w:evenHBand="0" w:firstRowFirstColumn="0" w:firstRowLastColumn="0" w:lastRowFirstColumn="0" w:lastRowLastColumn="0"/>
          <w:trHeight w:val="300"/>
        </w:trPr>
        <w:tc>
          <w:tcPr>
            <w:tcW w:w="1767" w:type="dxa"/>
            <w:noWrap/>
            <w:hideMark/>
          </w:tcPr>
          <w:p w14:paraId="5EB50FDF"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FIELD</w:t>
            </w:r>
          </w:p>
        </w:tc>
        <w:tc>
          <w:tcPr>
            <w:tcW w:w="6261" w:type="dxa"/>
            <w:noWrap/>
            <w:hideMark/>
          </w:tcPr>
          <w:p w14:paraId="632ED97E"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DESCRIPTION</w:t>
            </w:r>
          </w:p>
        </w:tc>
      </w:tr>
      <w:tr w:rsidR="004E241C" w:rsidRPr="004E241C" w14:paraId="5DCADA5A" w14:textId="77777777" w:rsidTr="004E241C">
        <w:trPr>
          <w:trHeight w:val="300"/>
        </w:trPr>
        <w:tc>
          <w:tcPr>
            <w:tcW w:w="1767" w:type="dxa"/>
            <w:noWrap/>
            <w:hideMark/>
          </w:tcPr>
          <w:p w14:paraId="0A6491F3"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ZoneID</w:t>
            </w:r>
          </w:p>
        </w:tc>
        <w:tc>
          <w:tcPr>
            <w:tcW w:w="6261" w:type="dxa"/>
            <w:noWrap/>
            <w:hideMark/>
          </w:tcPr>
          <w:p w14:paraId="4F3FCDE6"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TAZ number</w:t>
            </w:r>
          </w:p>
        </w:tc>
      </w:tr>
      <w:tr w:rsidR="004E241C" w:rsidRPr="004E241C" w14:paraId="64FFD2C3" w14:textId="77777777" w:rsidTr="004E241C">
        <w:trPr>
          <w:trHeight w:val="300"/>
        </w:trPr>
        <w:tc>
          <w:tcPr>
            <w:tcW w:w="1767" w:type="dxa"/>
            <w:noWrap/>
            <w:hideMark/>
          </w:tcPr>
          <w:p w14:paraId="4A279AD1"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Zone_ordinal</w:t>
            </w:r>
          </w:p>
        </w:tc>
        <w:tc>
          <w:tcPr>
            <w:tcW w:w="6261" w:type="dxa"/>
            <w:noWrap/>
            <w:hideMark/>
          </w:tcPr>
          <w:p w14:paraId="6C6B21E2"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A zone index number, generally starting at 1, with no gaps</w:t>
            </w:r>
          </w:p>
        </w:tc>
      </w:tr>
      <w:tr w:rsidR="004E241C" w:rsidRPr="004E241C" w14:paraId="121626E7" w14:textId="77777777" w:rsidTr="004E241C">
        <w:trPr>
          <w:trHeight w:val="300"/>
        </w:trPr>
        <w:tc>
          <w:tcPr>
            <w:tcW w:w="1767" w:type="dxa"/>
            <w:noWrap/>
            <w:hideMark/>
          </w:tcPr>
          <w:p w14:paraId="45455FD3"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Dest_eligible</w:t>
            </w:r>
          </w:p>
        </w:tc>
        <w:tc>
          <w:tcPr>
            <w:tcW w:w="6261" w:type="dxa"/>
            <w:noWrap/>
            <w:hideMark/>
          </w:tcPr>
          <w:p w14:paraId="117A0B74"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an internal zone that is eligible as a destination in Daysim</w:t>
            </w:r>
          </w:p>
        </w:tc>
      </w:tr>
      <w:tr w:rsidR="004E241C" w:rsidRPr="004E241C" w14:paraId="7BAD843C" w14:textId="77777777" w:rsidTr="004E241C">
        <w:trPr>
          <w:trHeight w:val="300"/>
        </w:trPr>
        <w:tc>
          <w:tcPr>
            <w:tcW w:w="1767" w:type="dxa"/>
            <w:noWrap/>
          </w:tcPr>
          <w:p w14:paraId="76DF2383"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External</w:t>
            </w:r>
          </w:p>
        </w:tc>
        <w:tc>
          <w:tcPr>
            <w:tcW w:w="6261" w:type="dxa"/>
            <w:noWrap/>
          </w:tcPr>
          <w:p w14:paraId="69625040"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0/1 - 1 indicates an external zone, not eligible as a destination in Daysim</w:t>
            </w:r>
          </w:p>
        </w:tc>
      </w:tr>
    </w:tbl>
    <w:p w14:paraId="78F592E2" w14:textId="77777777" w:rsidR="004E241C" w:rsidRPr="004F2D91" w:rsidRDefault="004E241C" w:rsidP="004E241C">
      <w:pPr>
        <w:pStyle w:val="Heading4"/>
      </w:pPr>
      <w:r w:rsidRPr="004F2D91">
        <w:t>PNR Nodes</w:t>
      </w:r>
    </w:p>
    <w:p w14:paraId="0010EB15" w14:textId="315C14D2" w:rsidR="004E241C" w:rsidRDefault="004E241C" w:rsidP="004E241C">
      <w:pPr>
        <w:pStyle w:val="BodyParagraph"/>
        <w:rPr>
          <w:rFonts w:asciiTheme="minorHAnsi" w:hAnsiTheme="minorHAnsi" w:cs="Calibri"/>
          <w:color w:val="000000"/>
        </w:rPr>
      </w:pPr>
      <w:r w:rsidRPr="004F2D91">
        <w:rPr>
          <w:rFonts w:asciiTheme="minorHAnsi" w:hAnsiTheme="minorHAnsi"/>
        </w:rPr>
        <w:t>The PNR node file contains PNR location ids and corresponding capacity and parking cost. The file</w:t>
      </w:r>
      <w:r w:rsidR="00DA17FE">
        <w:rPr>
          <w:rFonts w:asciiTheme="minorHAnsi" w:hAnsiTheme="minorHAnsi"/>
        </w:rPr>
        <w:t xml:space="preserve">, </w:t>
      </w:r>
      <w:r w:rsidR="00DA17FE">
        <w:rPr>
          <w:rFonts w:asciiTheme="minorHAnsi" w:hAnsiTheme="minorHAnsi"/>
        </w:rPr>
        <w:fldChar w:fldCharType="begin"/>
      </w:r>
      <w:r w:rsidR="00DA17FE">
        <w:rPr>
          <w:rFonts w:asciiTheme="minorHAnsi" w:hAnsiTheme="minorHAnsi"/>
        </w:rPr>
        <w:instrText xml:space="preserve"> REF _Ref425944653 \h </w:instrText>
      </w:r>
      <w:r w:rsidR="00DA17FE">
        <w:rPr>
          <w:rFonts w:asciiTheme="minorHAnsi" w:hAnsiTheme="minorHAnsi"/>
        </w:rPr>
      </w:r>
      <w:r w:rsidR="00DA17FE">
        <w:rPr>
          <w:rFonts w:asciiTheme="minorHAnsi" w:hAnsiTheme="minorHAnsi"/>
        </w:rPr>
        <w:fldChar w:fldCharType="separate"/>
      </w:r>
      <w:r w:rsidR="00891C1C">
        <w:t xml:space="preserve">Table </w:t>
      </w:r>
      <w:r w:rsidR="00891C1C">
        <w:rPr>
          <w:noProof/>
        </w:rPr>
        <w:t>4</w:t>
      </w:r>
      <w:r w:rsidR="00891C1C">
        <w:t>.</w:t>
      </w:r>
      <w:r w:rsidR="00891C1C">
        <w:rPr>
          <w:noProof/>
        </w:rPr>
        <w:t>23</w:t>
      </w:r>
      <w:r w:rsidR="00DA17FE">
        <w:rPr>
          <w:rFonts w:asciiTheme="minorHAnsi" w:hAnsiTheme="minorHAnsi"/>
        </w:rPr>
        <w:fldChar w:fldCharType="end"/>
      </w:r>
      <w:r w:rsidR="00DA17FE">
        <w:rPr>
          <w:rFonts w:asciiTheme="minorHAnsi" w:hAnsiTheme="minorHAnsi"/>
        </w:rPr>
        <w:t xml:space="preserve">, </w:t>
      </w:r>
      <w:r w:rsidRPr="004F2D91">
        <w:rPr>
          <w:rFonts w:asciiTheme="minorHAnsi" w:hAnsiTheme="minorHAnsi"/>
        </w:rPr>
        <w:t xml:space="preserve"> is ASCII delimited and with header. It is </w:t>
      </w:r>
      <w:r w:rsidR="00311435">
        <w:rPr>
          <w:rFonts w:asciiTheme="minorHAnsi" w:hAnsiTheme="minorHAnsi"/>
        </w:rPr>
        <w:t>.\</w:t>
      </w:r>
      <w:r w:rsidR="00311435">
        <w:t>[year]</w:t>
      </w:r>
      <w:r w:rsidRPr="004F2D91">
        <w:rPr>
          <w:rFonts w:asciiTheme="minorHAnsi" w:hAnsiTheme="minorHAnsi" w:cs="Calibri"/>
          <w:color w:val="000000"/>
        </w:rPr>
        <w:t>\DaySim\p_r_Nodes</w:t>
      </w:r>
      <w:r w:rsidR="00986670">
        <w:rPr>
          <w:rFonts w:asciiTheme="minorHAnsi" w:hAnsiTheme="minorHAnsi" w:cs="Calibri"/>
          <w:color w:val="000000"/>
        </w:rPr>
        <w:t>_</w:t>
      </w:r>
      <w:r w:rsidR="00311435">
        <w:t>[year]</w:t>
      </w:r>
      <w:r w:rsidRPr="004F2D91">
        <w:rPr>
          <w:rFonts w:asciiTheme="minorHAnsi" w:hAnsiTheme="minorHAnsi" w:cs="Calibri"/>
          <w:color w:val="000000"/>
        </w:rPr>
        <w:t>.dat.</w:t>
      </w:r>
    </w:p>
    <w:p w14:paraId="7628B41B" w14:textId="248C58C2" w:rsidR="004E241C" w:rsidRDefault="004E241C" w:rsidP="004E241C">
      <w:pPr>
        <w:pStyle w:val="Caption"/>
        <w:keepNext/>
        <w:tabs>
          <w:tab w:val="left" w:pos="1455"/>
        </w:tabs>
      </w:pPr>
      <w:bookmarkStart w:id="4055" w:name="_Ref425944653"/>
      <w:bookmarkStart w:id="4056" w:name="_Toc44159299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23</w:t>
      </w:r>
      <w:r w:rsidR="008F26F5">
        <w:rPr>
          <w:noProof/>
        </w:rPr>
        <w:fldChar w:fldCharType="end"/>
      </w:r>
      <w:bookmarkEnd w:id="4055"/>
      <w:r w:rsidR="00DC4411">
        <w:t xml:space="preserve"> </w:t>
      </w:r>
      <w:r>
        <w:t>PNR Node File</w:t>
      </w:r>
      <w:bookmarkEnd w:id="4056"/>
    </w:p>
    <w:tbl>
      <w:tblPr>
        <w:tblStyle w:val="Style1"/>
        <w:tblW w:w="8028" w:type="dxa"/>
        <w:tblLook w:val="04A0" w:firstRow="1" w:lastRow="0" w:firstColumn="1" w:lastColumn="0" w:noHBand="0" w:noVBand="1"/>
      </w:tblPr>
      <w:tblGrid>
        <w:gridCol w:w="1767"/>
        <w:gridCol w:w="6261"/>
      </w:tblGrid>
      <w:tr w:rsidR="004E241C" w:rsidRPr="004E241C" w14:paraId="107475BA" w14:textId="77777777" w:rsidTr="004E241C">
        <w:trPr>
          <w:cnfStyle w:val="100000000000" w:firstRow="1" w:lastRow="0" w:firstColumn="0" w:lastColumn="0" w:oddVBand="0" w:evenVBand="0" w:oddHBand="0" w:evenHBand="0" w:firstRowFirstColumn="0" w:firstRowLastColumn="0" w:lastRowFirstColumn="0" w:lastRowLastColumn="0"/>
          <w:trHeight w:val="300"/>
        </w:trPr>
        <w:tc>
          <w:tcPr>
            <w:tcW w:w="1767" w:type="dxa"/>
            <w:noWrap/>
            <w:hideMark/>
          </w:tcPr>
          <w:p w14:paraId="64C66F7B"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FIELD</w:t>
            </w:r>
          </w:p>
        </w:tc>
        <w:tc>
          <w:tcPr>
            <w:tcW w:w="6261" w:type="dxa"/>
            <w:noWrap/>
            <w:hideMark/>
          </w:tcPr>
          <w:p w14:paraId="2BAFC064" w14:textId="77777777" w:rsidR="004E241C" w:rsidRPr="004E241C" w:rsidRDefault="004E241C" w:rsidP="00F73C19">
            <w:pPr>
              <w:spacing w:before="120" w:line="240" w:lineRule="auto"/>
              <w:rPr>
                <w:rFonts w:asciiTheme="majorHAnsi" w:hAnsiTheme="majorHAnsi" w:cstheme="majorHAnsi"/>
                <w:b/>
                <w:color w:val="FFFFFF" w:themeColor="background2"/>
                <w:sz w:val="18"/>
                <w:szCs w:val="18"/>
              </w:rPr>
            </w:pPr>
            <w:r w:rsidRPr="004E241C">
              <w:rPr>
                <w:rFonts w:asciiTheme="majorHAnsi" w:hAnsiTheme="majorHAnsi" w:cstheme="majorHAnsi"/>
                <w:b/>
                <w:color w:val="FFFFFF" w:themeColor="background2"/>
                <w:sz w:val="18"/>
                <w:szCs w:val="18"/>
              </w:rPr>
              <w:t>DESCRIPTION</w:t>
            </w:r>
          </w:p>
        </w:tc>
      </w:tr>
      <w:tr w:rsidR="004E241C" w:rsidRPr="004E241C" w14:paraId="73231AA4" w14:textId="77777777" w:rsidTr="004E241C">
        <w:trPr>
          <w:trHeight w:val="300"/>
        </w:trPr>
        <w:tc>
          <w:tcPr>
            <w:tcW w:w="1767" w:type="dxa"/>
            <w:noWrap/>
            <w:hideMark/>
          </w:tcPr>
          <w:p w14:paraId="5ED5194A"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NodeID</w:t>
            </w:r>
          </w:p>
        </w:tc>
        <w:tc>
          <w:tcPr>
            <w:tcW w:w="6261" w:type="dxa"/>
            <w:noWrap/>
            <w:hideMark/>
          </w:tcPr>
          <w:p w14:paraId="303818FB"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park and ride node ID (can be the same as the ZoneID)</w:t>
            </w:r>
          </w:p>
        </w:tc>
      </w:tr>
      <w:tr w:rsidR="004E241C" w:rsidRPr="004E241C" w14:paraId="1B7C5F4F" w14:textId="77777777" w:rsidTr="004E241C">
        <w:trPr>
          <w:trHeight w:val="300"/>
        </w:trPr>
        <w:tc>
          <w:tcPr>
            <w:tcW w:w="1767" w:type="dxa"/>
            <w:noWrap/>
          </w:tcPr>
          <w:p w14:paraId="24C1EE08"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ZoneID</w:t>
            </w:r>
          </w:p>
        </w:tc>
        <w:tc>
          <w:tcPr>
            <w:tcW w:w="6261" w:type="dxa"/>
            <w:noWrap/>
          </w:tcPr>
          <w:p w14:paraId="3ED5647A"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TAZ number</w:t>
            </w:r>
          </w:p>
        </w:tc>
      </w:tr>
      <w:tr w:rsidR="004E241C" w:rsidRPr="004E241C" w14:paraId="7DCB048E" w14:textId="77777777" w:rsidTr="004E241C">
        <w:trPr>
          <w:trHeight w:val="300"/>
        </w:trPr>
        <w:tc>
          <w:tcPr>
            <w:tcW w:w="1767" w:type="dxa"/>
            <w:noWrap/>
            <w:hideMark/>
          </w:tcPr>
          <w:p w14:paraId="0D611C04"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lastRenderedPageBreak/>
              <w:t>XCoord</w:t>
            </w:r>
          </w:p>
        </w:tc>
        <w:tc>
          <w:tcPr>
            <w:tcW w:w="6261" w:type="dxa"/>
            <w:noWrap/>
            <w:hideMark/>
          </w:tcPr>
          <w:p w14:paraId="617C6F69"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X coordinate (in length units) of the park and ride node</w:t>
            </w:r>
          </w:p>
        </w:tc>
      </w:tr>
      <w:tr w:rsidR="004E241C" w:rsidRPr="004E241C" w14:paraId="6695B2F4" w14:textId="77777777" w:rsidTr="004E241C">
        <w:trPr>
          <w:trHeight w:val="300"/>
        </w:trPr>
        <w:tc>
          <w:tcPr>
            <w:tcW w:w="1767" w:type="dxa"/>
            <w:noWrap/>
            <w:hideMark/>
          </w:tcPr>
          <w:p w14:paraId="707AADA0"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YCoord</w:t>
            </w:r>
          </w:p>
        </w:tc>
        <w:tc>
          <w:tcPr>
            <w:tcW w:w="6261" w:type="dxa"/>
            <w:noWrap/>
            <w:hideMark/>
          </w:tcPr>
          <w:p w14:paraId="2D63BEA6"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Y coordinate (in length units) of the park and ride node</w:t>
            </w:r>
          </w:p>
        </w:tc>
      </w:tr>
      <w:tr w:rsidR="004E241C" w:rsidRPr="004E241C" w14:paraId="2B3EC0A3" w14:textId="77777777" w:rsidTr="004E241C">
        <w:trPr>
          <w:trHeight w:val="300"/>
        </w:trPr>
        <w:tc>
          <w:tcPr>
            <w:tcW w:w="1767" w:type="dxa"/>
            <w:noWrap/>
          </w:tcPr>
          <w:p w14:paraId="17FF33E1"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Capacity</w:t>
            </w:r>
          </w:p>
        </w:tc>
        <w:tc>
          <w:tcPr>
            <w:tcW w:w="6261" w:type="dxa"/>
            <w:noWrap/>
          </w:tcPr>
          <w:p w14:paraId="3475EE2B"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total capacity, in spaces, of the park and ride lot</w:t>
            </w:r>
          </w:p>
        </w:tc>
      </w:tr>
      <w:tr w:rsidR="004E241C" w:rsidRPr="004E241C" w14:paraId="0D85C0AE" w14:textId="77777777" w:rsidTr="004E241C">
        <w:trPr>
          <w:trHeight w:val="300"/>
        </w:trPr>
        <w:tc>
          <w:tcPr>
            <w:tcW w:w="1767" w:type="dxa"/>
            <w:noWrap/>
          </w:tcPr>
          <w:p w14:paraId="2170FEF7" w14:textId="77777777" w:rsidR="004E241C" w:rsidRPr="004E241C" w:rsidRDefault="004E241C" w:rsidP="00F73C19">
            <w:pPr>
              <w:spacing w:before="120" w:line="240" w:lineRule="auto"/>
              <w:rPr>
                <w:rFonts w:asciiTheme="majorHAnsi" w:hAnsiTheme="majorHAnsi" w:cstheme="majorHAnsi"/>
                <w:bCs/>
                <w:color w:val="000000"/>
                <w:sz w:val="18"/>
                <w:szCs w:val="18"/>
              </w:rPr>
            </w:pPr>
            <w:r w:rsidRPr="004E241C">
              <w:rPr>
                <w:rFonts w:asciiTheme="majorHAnsi" w:hAnsiTheme="majorHAnsi" w:cstheme="majorHAnsi"/>
                <w:bCs/>
                <w:color w:val="000000"/>
                <w:sz w:val="18"/>
                <w:szCs w:val="18"/>
              </w:rPr>
              <w:t>Cost</w:t>
            </w:r>
          </w:p>
        </w:tc>
        <w:tc>
          <w:tcPr>
            <w:tcW w:w="6261" w:type="dxa"/>
            <w:noWrap/>
          </w:tcPr>
          <w:p w14:paraId="06F203BB" w14:textId="77777777" w:rsidR="004E241C" w:rsidRPr="004E241C" w:rsidRDefault="004E241C" w:rsidP="00F73C19">
            <w:pPr>
              <w:spacing w:before="120" w:line="240" w:lineRule="auto"/>
              <w:rPr>
                <w:rFonts w:asciiTheme="majorHAnsi" w:hAnsiTheme="majorHAnsi" w:cstheme="majorHAnsi"/>
                <w:color w:val="000000"/>
                <w:sz w:val="18"/>
                <w:szCs w:val="18"/>
              </w:rPr>
            </w:pPr>
            <w:r w:rsidRPr="004E241C">
              <w:rPr>
                <w:rFonts w:asciiTheme="majorHAnsi" w:hAnsiTheme="majorHAnsi" w:cstheme="majorHAnsi"/>
                <w:color w:val="000000"/>
                <w:sz w:val="18"/>
                <w:szCs w:val="18"/>
              </w:rPr>
              <w:t>The daily parking cost, in hundredths of monetary units, of the park and ride lot</w:t>
            </w:r>
          </w:p>
        </w:tc>
      </w:tr>
    </w:tbl>
    <w:p w14:paraId="4B7E6B48" w14:textId="77777777" w:rsidR="004E241C" w:rsidRPr="004F2D91" w:rsidRDefault="004E241C" w:rsidP="004E241C">
      <w:pPr>
        <w:pStyle w:val="Heading4"/>
      </w:pPr>
      <w:r w:rsidRPr="004F2D91">
        <w:t>Coefficients</w:t>
      </w:r>
    </w:p>
    <w:p w14:paraId="4BE68744" w14:textId="28F3D5A0" w:rsidR="004E241C" w:rsidRDefault="004E241C" w:rsidP="004E241C">
      <w:pPr>
        <w:rPr>
          <w:rFonts w:asciiTheme="minorHAnsi" w:hAnsiTheme="minorHAnsi" w:cstheme="minorHAnsi"/>
        </w:rPr>
      </w:pPr>
      <w:r w:rsidRPr="004F2D91">
        <w:rPr>
          <w:rFonts w:asciiTheme="minorHAnsi" w:hAnsiTheme="minorHAnsi" w:cstheme="minorHAnsi"/>
        </w:rPr>
        <w:t>Coefficient for each model is a separate text file (.F12 format) that can be edited by the user for calibration purpose. There are a total of 23 files corresponding to all the models described in section 5.9. All coefficient files are in the same directory at</w:t>
      </w:r>
      <w:r w:rsidRPr="004F2D91">
        <w:rPr>
          <w:rFonts w:asciiTheme="minorHAnsi" w:hAnsiTheme="minorHAnsi"/>
        </w:rPr>
        <w:t xml:space="preserve"> </w:t>
      </w:r>
      <w:r w:rsidR="00311435">
        <w:rPr>
          <w:rFonts w:asciiTheme="minorHAnsi" w:hAnsiTheme="minorHAnsi"/>
        </w:rPr>
        <w:t>.\</w:t>
      </w:r>
      <w:r w:rsidR="00311435">
        <w:t>[year]</w:t>
      </w:r>
      <w:r w:rsidRPr="004F2D91">
        <w:rPr>
          <w:rFonts w:asciiTheme="minorHAnsi" w:hAnsiTheme="minorHAnsi" w:cstheme="minorHAnsi"/>
        </w:rPr>
        <w:t>\DaySim. For example, the person day pattern model coefficient is a file named IndividualPersonDayPatternCoefficients_Nash-v1.8.F12 at that directory.</w:t>
      </w:r>
      <w:r w:rsidR="00652726">
        <w:rPr>
          <w:rFonts w:asciiTheme="minorHAnsi" w:hAnsiTheme="minorHAnsi" w:cstheme="minorHAnsi"/>
        </w:rPr>
        <w:t xml:space="preserve"> An example of a coefficient file is provided in </w:t>
      </w:r>
      <w:r w:rsidR="00652726">
        <w:rPr>
          <w:rFonts w:asciiTheme="minorHAnsi" w:hAnsiTheme="minorHAnsi" w:cstheme="minorHAnsi"/>
        </w:rPr>
        <w:fldChar w:fldCharType="begin"/>
      </w:r>
      <w:r w:rsidR="00652726">
        <w:rPr>
          <w:rFonts w:asciiTheme="minorHAnsi" w:hAnsiTheme="minorHAnsi" w:cstheme="minorHAnsi"/>
        </w:rPr>
        <w:instrText xml:space="preserve"> REF _Ref425944625 \h </w:instrText>
      </w:r>
      <w:r w:rsidR="00652726">
        <w:rPr>
          <w:rFonts w:asciiTheme="minorHAnsi" w:hAnsiTheme="minorHAnsi" w:cstheme="minorHAnsi"/>
        </w:rPr>
      </w:r>
      <w:r w:rsidR="00652726">
        <w:rPr>
          <w:rFonts w:asciiTheme="minorHAnsi" w:hAnsiTheme="minorHAnsi" w:cstheme="minorHAnsi"/>
        </w:rPr>
        <w:fldChar w:fldCharType="separate"/>
      </w:r>
      <w:r w:rsidR="00891C1C">
        <w:t xml:space="preserve">Figure </w:t>
      </w:r>
      <w:r w:rsidR="00891C1C">
        <w:rPr>
          <w:noProof/>
        </w:rPr>
        <w:t>4</w:t>
      </w:r>
      <w:r w:rsidR="00891C1C">
        <w:t>.</w:t>
      </w:r>
      <w:r w:rsidR="00891C1C">
        <w:rPr>
          <w:noProof/>
        </w:rPr>
        <w:t>1</w:t>
      </w:r>
      <w:r w:rsidR="00652726">
        <w:rPr>
          <w:rFonts w:asciiTheme="minorHAnsi" w:hAnsiTheme="minorHAnsi" w:cstheme="minorHAnsi"/>
        </w:rPr>
        <w:fldChar w:fldCharType="end"/>
      </w:r>
      <w:r w:rsidR="00652726">
        <w:rPr>
          <w:rFonts w:asciiTheme="minorHAnsi" w:hAnsiTheme="minorHAnsi" w:cstheme="minorHAnsi"/>
        </w:rPr>
        <w:t>.</w:t>
      </w:r>
    </w:p>
    <w:p w14:paraId="7A0B54AC" w14:textId="3F250158" w:rsidR="00F73C19" w:rsidRDefault="00F73C19" w:rsidP="00F73C19">
      <w:pPr>
        <w:pStyle w:val="Caption"/>
        <w:rPr>
          <w:rFonts w:asciiTheme="minorHAnsi" w:hAnsiTheme="minorHAnsi" w:cstheme="minorHAnsi"/>
        </w:rPr>
      </w:pPr>
      <w:bookmarkStart w:id="4057" w:name="_Ref425944625"/>
      <w:bookmarkStart w:id="4058" w:name="_Toc441592911"/>
      <w:r>
        <w:t xml:space="preserve">Figure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w:t>
      </w:r>
      <w:r w:rsidR="008F26F5">
        <w:rPr>
          <w:noProof/>
        </w:rPr>
        <w:fldChar w:fldCharType="end"/>
      </w:r>
      <w:bookmarkEnd w:id="4057"/>
      <w:r>
        <w:t xml:space="preserve"> Coefficient File Example</w:t>
      </w:r>
      <w:bookmarkEnd w:id="4058"/>
    </w:p>
    <w:p w14:paraId="5A473181" w14:textId="7842F7BA" w:rsidR="00F73C19" w:rsidRPr="004F2D91" w:rsidRDefault="00F73C19" w:rsidP="004E241C">
      <w:pPr>
        <w:rPr>
          <w:rFonts w:asciiTheme="minorHAnsi" w:hAnsiTheme="minorHAnsi" w:cstheme="minorHAnsi"/>
        </w:rPr>
      </w:pPr>
      <w:r>
        <w:rPr>
          <w:noProof/>
        </w:rPr>
        <w:drawing>
          <wp:inline distT="0" distB="0" distL="0" distR="0" wp14:anchorId="3C26A0EB" wp14:editId="32AFA0CF">
            <wp:extent cx="5029200" cy="36372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29200" cy="3637280"/>
                    </a:xfrm>
                    <a:prstGeom prst="rect">
                      <a:avLst/>
                    </a:prstGeom>
                  </pic:spPr>
                </pic:pic>
              </a:graphicData>
            </a:graphic>
          </wp:inline>
        </w:drawing>
      </w:r>
    </w:p>
    <w:p w14:paraId="097FEDFB" w14:textId="77777777" w:rsidR="00F73C19" w:rsidRDefault="00F73C19" w:rsidP="00F73C19">
      <w:pPr>
        <w:pStyle w:val="Heading4"/>
      </w:pPr>
      <w:r>
        <w:t>Roster</w:t>
      </w:r>
    </w:p>
    <w:p w14:paraId="5FBAA672" w14:textId="1C7A70E5" w:rsidR="004E241C" w:rsidRDefault="00F73C19" w:rsidP="00F73C19">
      <w:pPr>
        <w:pStyle w:val="BodyParagraph"/>
      </w:pPr>
      <w:r>
        <w:t xml:space="preserve">Skim files report the level of services on regional network. All level of service files are TransCAD matrix (mtx) files. The skims files are under the directory at </w:t>
      </w:r>
      <w:r w:rsidR="00311435">
        <w:t>.</w:t>
      </w:r>
      <w:r w:rsidR="004D7536">
        <w:t>\</w:t>
      </w:r>
      <w:r w:rsidR="00311435">
        <w:t>[year]</w:t>
      </w:r>
      <w:r>
        <w:t>\</w:t>
      </w:r>
      <w:r w:rsidR="004D7536">
        <w:t>outputs</w:t>
      </w:r>
      <w:r>
        <w:t>. The roster file</w:t>
      </w:r>
      <w:r w:rsidR="00652726">
        <w:t xml:space="preserve">, </w:t>
      </w:r>
      <w:r w:rsidR="00652726">
        <w:fldChar w:fldCharType="begin"/>
      </w:r>
      <w:r w:rsidR="00652726">
        <w:instrText xml:space="preserve"> REF _Ref425944551 \h </w:instrText>
      </w:r>
      <w:r w:rsidR="00652726">
        <w:fldChar w:fldCharType="separate"/>
      </w:r>
      <w:r w:rsidR="00891C1C">
        <w:t xml:space="preserve">Table </w:t>
      </w:r>
      <w:r w:rsidR="00891C1C">
        <w:rPr>
          <w:noProof/>
        </w:rPr>
        <w:t>4</w:t>
      </w:r>
      <w:r w:rsidR="00891C1C">
        <w:t>.</w:t>
      </w:r>
      <w:r w:rsidR="00891C1C">
        <w:rPr>
          <w:noProof/>
        </w:rPr>
        <w:t>24</w:t>
      </w:r>
      <w:r w:rsidR="00652726">
        <w:fldChar w:fldCharType="end"/>
      </w:r>
      <w:r w:rsidR="00652726">
        <w:t>,</w:t>
      </w:r>
      <w:r>
        <w:t xml:space="preserve"> is a CSV file that lists all the impedance skim matrices to be read and used by Daysim.  It is </w:t>
      </w:r>
      <w:r w:rsidR="00311435">
        <w:t>.</w:t>
      </w:r>
      <w:r>
        <w:t>\</w:t>
      </w:r>
      <w:r w:rsidR="00311435">
        <w:t>[year]</w:t>
      </w:r>
      <w:r>
        <w:t>\DaySim\nashville-roster_matrix.csv.</w:t>
      </w:r>
      <w:r w:rsidR="00FE29B7">
        <w:t xml:space="preserve"> During a model run, the roster file is copied to </w:t>
      </w:r>
      <w:r w:rsidR="00341AD1">
        <w:t xml:space="preserve">the </w:t>
      </w:r>
      <w:r w:rsidR="00FE29B7">
        <w:t>global outputs folder</w:t>
      </w:r>
      <w:r w:rsidR="00E46BFD">
        <w:t xml:space="preserve"> (</w:t>
      </w:r>
      <w:r w:rsidR="00311435">
        <w:t>.</w:t>
      </w:r>
      <w:r w:rsidR="00E46BFD">
        <w:t>\</w:t>
      </w:r>
      <w:r w:rsidR="00311435">
        <w:t>[year]</w:t>
      </w:r>
      <w:r w:rsidR="00E46BFD">
        <w:t>\outputs\</w:t>
      </w:r>
      <w:r w:rsidR="00E46BFD" w:rsidRPr="00E46BFD">
        <w:t xml:space="preserve"> </w:t>
      </w:r>
      <w:r w:rsidR="00E46BFD">
        <w:t>nashville-</w:t>
      </w:r>
      <w:r w:rsidR="00E46BFD">
        <w:lastRenderedPageBreak/>
        <w:t>roster_matrix.csv)</w:t>
      </w:r>
      <w:r w:rsidR="00C747FC">
        <w:t>.</w:t>
      </w:r>
      <w:r w:rsidR="0008726F">
        <w:t xml:space="preserve"> The configuration files are pointed to th</w:t>
      </w:r>
      <w:r w:rsidR="00A6614B">
        <w:t>is location</w:t>
      </w:r>
      <w:r w:rsidR="00C747FC">
        <w:t xml:space="preserve"> to use the skims in the same folder</w:t>
      </w:r>
      <w:r w:rsidR="0008726F">
        <w:t>.</w:t>
      </w:r>
    </w:p>
    <w:p w14:paraId="0CEC0AD0" w14:textId="2460857A" w:rsidR="00F73C19" w:rsidRDefault="00F73C19" w:rsidP="00F73C19">
      <w:pPr>
        <w:pStyle w:val="Caption"/>
        <w:keepNext/>
      </w:pPr>
      <w:bookmarkStart w:id="4059" w:name="_Ref425944551"/>
      <w:bookmarkStart w:id="4060" w:name="_Toc441592993"/>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24</w:t>
      </w:r>
      <w:r w:rsidR="008F26F5">
        <w:rPr>
          <w:noProof/>
        </w:rPr>
        <w:fldChar w:fldCharType="end"/>
      </w:r>
      <w:bookmarkEnd w:id="4059"/>
      <w:r>
        <w:t xml:space="preserve"> Ros</w:t>
      </w:r>
      <w:ins w:id="4061" w:author="Nagendra Dhakar" w:date="2016-01-26T16:13:00Z">
        <w:r w:rsidR="001669C9">
          <w:t>T</w:t>
        </w:r>
      </w:ins>
      <w:r>
        <w:t>er File</w:t>
      </w:r>
      <w:bookmarkEnd w:id="4060"/>
    </w:p>
    <w:tbl>
      <w:tblPr>
        <w:tblStyle w:val="Style1"/>
        <w:tblW w:w="7938" w:type="dxa"/>
        <w:tblLook w:val="04A0" w:firstRow="1" w:lastRow="0" w:firstColumn="1" w:lastColumn="0" w:noHBand="0" w:noVBand="1"/>
      </w:tblPr>
      <w:tblGrid>
        <w:gridCol w:w="1767"/>
        <w:gridCol w:w="6171"/>
      </w:tblGrid>
      <w:tr w:rsidR="00F73C19" w:rsidRPr="00F73C19" w14:paraId="59D683D6" w14:textId="77777777" w:rsidTr="00F73C19">
        <w:trPr>
          <w:cnfStyle w:val="100000000000" w:firstRow="1" w:lastRow="0" w:firstColumn="0" w:lastColumn="0" w:oddVBand="0" w:evenVBand="0" w:oddHBand="0" w:evenHBand="0" w:firstRowFirstColumn="0" w:firstRowLastColumn="0" w:lastRowFirstColumn="0" w:lastRowLastColumn="0"/>
          <w:trHeight w:val="300"/>
        </w:trPr>
        <w:tc>
          <w:tcPr>
            <w:tcW w:w="1767" w:type="dxa"/>
            <w:noWrap/>
            <w:hideMark/>
          </w:tcPr>
          <w:p w14:paraId="7B23D4E7" w14:textId="77777777" w:rsidR="00F73C19" w:rsidRPr="00F73C19" w:rsidRDefault="00F73C19" w:rsidP="00F73C19">
            <w:pPr>
              <w:spacing w:before="120" w:line="240" w:lineRule="auto"/>
              <w:rPr>
                <w:rFonts w:asciiTheme="majorHAnsi" w:hAnsiTheme="majorHAnsi" w:cstheme="majorHAnsi"/>
                <w:b/>
                <w:color w:val="FFFFFF" w:themeColor="background2"/>
                <w:sz w:val="18"/>
                <w:szCs w:val="18"/>
              </w:rPr>
            </w:pPr>
            <w:r w:rsidRPr="00F73C19">
              <w:rPr>
                <w:rFonts w:asciiTheme="majorHAnsi" w:hAnsiTheme="majorHAnsi" w:cstheme="majorHAnsi"/>
                <w:b/>
                <w:color w:val="FFFFFF" w:themeColor="background2"/>
                <w:sz w:val="18"/>
                <w:szCs w:val="18"/>
              </w:rPr>
              <w:t>FIELD</w:t>
            </w:r>
          </w:p>
        </w:tc>
        <w:tc>
          <w:tcPr>
            <w:tcW w:w="6171" w:type="dxa"/>
            <w:noWrap/>
            <w:hideMark/>
          </w:tcPr>
          <w:p w14:paraId="28AB9742" w14:textId="77777777" w:rsidR="00F73C19" w:rsidRPr="00F73C19" w:rsidRDefault="00F73C19" w:rsidP="00F73C19">
            <w:pPr>
              <w:spacing w:before="120" w:line="240" w:lineRule="auto"/>
              <w:rPr>
                <w:rFonts w:asciiTheme="majorHAnsi" w:hAnsiTheme="majorHAnsi" w:cstheme="majorHAnsi"/>
                <w:b/>
                <w:color w:val="FFFFFF" w:themeColor="background2"/>
                <w:sz w:val="18"/>
                <w:szCs w:val="18"/>
              </w:rPr>
            </w:pPr>
            <w:r w:rsidRPr="00F73C19">
              <w:rPr>
                <w:rFonts w:asciiTheme="majorHAnsi" w:hAnsiTheme="majorHAnsi" w:cstheme="majorHAnsi"/>
                <w:b/>
                <w:color w:val="FFFFFF" w:themeColor="background2"/>
                <w:sz w:val="18"/>
                <w:szCs w:val="18"/>
              </w:rPr>
              <w:t>DESCRIPTION</w:t>
            </w:r>
          </w:p>
        </w:tc>
      </w:tr>
      <w:tr w:rsidR="00F73C19" w:rsidRPr="00F73C19" w14:paraId="638CC6E8" w14:textId="77777777" w:rsidTr="00F73C19">
        <w:trPr>
          <w:trHeight w:val="300"/>
        </w:trPr>
        <w:tc>
          <w:tcPr>
            <w:tcW w:w="1767" w:type="dxa"/>
            <w:noWrap/>
            <w:hideMark/>
          </w:tcPr>
          <w:p w14:paraId="158C7FD0"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#variable</w:t>
            </w:r>
          </w:p>
        </w:tc>
        <w:tc>
          <w:tcPr>
            <w:tcW w:w="6171" w:type="dxa"/>
            <w:noWrap/>
            <w:hideMark/>
          </w:tcPr>
          <w:p w14:paraId="4A100496"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Skim variable, with string that is used in the C# code</w:t>
            </w:r>
          </w:p>
        </w:tc>
      </w:tr>
      <w:tr w:rsidR="00F73C19" w:rsidRPr="00F73C19" w14:paraId="1FD49969" w14:textId="77777777" w:rsidTr="00F73C19">
        <w:trPr>
          <w:trHeight w:val="300"/>
        </w:trPr>
        <w:tc>
          <w:tcPr>
            <w:tcW w:w="1767" w:type="dxa"/>
            <w:noWrap/>
            <w:hideMark/>
          </w:tcPr>
          <w:p w14:paraId="2AB79902"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mode</w:t>
            </w:r>
          </w:p>
        </w:tc>
        <w:tc>
          <w:tcPr>
            <w:tcW w:w="6171" w:type="dxa"/>
            <w:noWrap/>
            <w:hideMark/>
          </w:tcPr>
          <w:p w14:paraId="6075BCB0"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Skim mode, valid values are walk, bike, SOV, HOV2, HOV3, and transit</w:t>
            </w:r>
          </w:p>
        </w:tc>
      </w:tr>
      <w:tr w:rsidR="00F73C19" w:rsidRPr="00F73C19" w14:paraId="74F6659C" w14:textId="77777777" w:rsidTr="00F73C19">
        <w:trPr>
          <w:trHeight w:val="300"/>
        </w:trPr>
        <w:tc>
          <w:tcPr>
            <w:tcW w:w="1767" w:type="dxa"/>
            <w:noWrap/>
            <w:hideMark/>
          </w:tcPr>
          <w:p w14:paraId="3A0E1315"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path-type</w:t>
            </w:r>
          </w:p>
        </w:tc>
        <w:tc>
          <w:tcPr>
            <w:tcW w:w="6171" w:type="dxa"/>
            <w:noWrap/>
            <w:hideMark/>
          </w:tcPr>
          <w:p w14:paraId="48FEE079"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 type, valid values are full-network, bus, knr-bus, pnr-bus</w:t>
            </w:r>
          </w:p>
        </w:tc>
      </w:tr>
      <w:tr w:rsidR="00F73C19" w:rsidRPr="00F73C19" w14:paraId="7FE85104" w14:textId="77777777" w:rsidTr="00F73C19">
        <w:trPr>
          <w:trHeight w:val="300"/>
        </w:trPr>
        <w:tc>
          <w:tcPr>
            <w:tcW w:w="1767" w:type="dxa"/>
            <w:noWrap/>
            <w:hideMark/>
          </w:tcPr>
          <w:p w14:paraId="2BA501D7"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vot-group</w:t>
            </w:r>
          </w:p>
        </w:tc>
        <w:tc>
          <w:tcPr>
            <w:tcW w:w="6171" w:type="dxa"/>
            <w:noWrap/>
            <w:hideMark/>
          </w:tcPr>
          <w:p w14:paraId="74446BCB"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Value of time range, valid values are very-low, low, medium, high, and very-high (currently all values are medium)</w:t>
            </w:r>
          </w:p>
        </w:tc>
      </w:tr>
      <w:tr w:rsidR="00F73C19" w:rsidRPr="00F73C19" w14:paraId="05B5CAA5" w14:textId="77777777" w:rsidTr="00F73C19">
        <w:trPr>
          <w:trHeight w:val="300"/>
        </w:trPr>
        <w:tc>
          <w:tcPr>
            <w:tcW w:w="1767" w:type="dxa"/>
            <w:noWrap/>
            <w:hideMark/>
          </w:tcPr>
          <w:p w14:paraId="0E78F37A"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start-minute</w:t>
            </w:r>
          </w:p>
        </w:tc>
        <w:tc>
          <w:tcPr>
            <w:tcW w:w="6171" w:type="dxa"/>
            <w:noWrap/>
            <w:hideMark/>
          </w:tcPr>
          <w:p w14:paraId="51214DE2"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First minute for which skim applies, in minutes past midnight</w:t>
            </w:r>
          </w:p>
        </w:tc>
      </w:tr>
      <w:tr w:rsidR="00F73C19" w:rsidRPr="00F73C19" w14:paraId="72D86DDA" w14:textId="77777777" w:rsidTr="00F73C19">
        <w:trPr>
          <w:trHeight w:val="300"/>
        </w:trPr>
        <w:tc>
          <w:tcPr>
            <w:tcW w:w="1767" w:type="dxa"/>
            <w:noWrap/>
            <w:hideMark/>
          </w:tcPr>
          <w:p w14:paraId="2A2BD2DE"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end-minute</w:t>
            </w:r>
          </w:p>
        </w:tc>
        <w:tc>
          <w:tcPr>
            <w:tcW w:w="6171" w:type="dxa"/>
            <w:noWrap/>
            <w:hideMark/>
          </w:tcPr>
          <w:p w14:paraId="6E454797"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Last minute for which skim applies, in minutes past midnight (if lower than start-minute, then period spans midnight</w:t>
            </w:r>
          </w:p>
        </w:tc>
      </w:tr>
      <w:tr w:rsidR="00F73C19" w:rsidRPr="00F73C19" w14:paraId="2AA0DE99" w14:textId="77777777" w:rsidTr="00F73C19">
        <w:trPr>
          <w:trHeight w:val="300"/>
        </w:trPr>
        <w:tc>
          <w:tcPr>
            <w:tcW w:w="1767" w:type="dxa"/>
            <w:noWrap/>
            <w:hideMark/>
          </w:tcPr>
          <w:p w14:paraId="73FB4A17"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length</w:t>
            </w:r>
          </w:p>
        </w:tc>
        <w:tc>
          <w:tcPr>
            <w:tcW w:w="6171" w:type="dxa"/>
            <w:noWrap/>
            <w:hideMark/>
          </w:tcPr>
          <w:p w14:paraId="0A5644FA"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Size of matrix (currently all values are maxzone)</w:t>
            </w:r>
          </w:p>
        </w:tc>
      </w:tr>
      <w:tr w:rsidR="00F73C19" w:rsidRPr="00F73C19" w14:paraId="2ED233F9" w14:textId="77777777" w:rsidTr="00F73C19">
        <w:trPr>
          <w:trHeight w:val="300"/>
        </w:trPr>
        <w:tc>
          <w:tcPr>
            <w:tcW w:w="1767" w:type="dxa"/>
            <w:noWrap/>
            <w:hideMark/>
          </w:tcPr>
          <w:p w14:paraId="78885AC3"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File-type</w:t>
            </w:r>
          </w:p>
        </w:tc>
        <w:tc>
          <w:tcPr>
            <w:tcW w:w="6171" w:type="dxa"/>
            <w:noWrap/>
            <w:hideMark/>
          </w:tcPr>
          <w:p w14:paraId="220EDA1C"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Type of input file, current valid values are Text_IJ, BIN and null (leave as 0)</w:t>
            </w:r>
          </w:p>
        </w:tc>
      </w:tr>
      <w:tr w:rsidR="00F73C19" w:rsidRPr="00F73C19" w14:paraId="0741CE7E" w14:textId="77777777" w:rsidTr="00F73C19">
        <w:trPr>
          <w:trHeight w:val="300"/>
        </w:trPr>
        <w:tc>
          <w:tcPr>
            <w:tcW w:w="1767" w:type="dxa"/>
            <w:noWrap/>
            <w:hideMark/>
          </w:tcPr>
          <w:p w14:paraId="51209C17"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name</w:t>
            </w:r>
          </w:p>
        </w:tc>
        <w:tc>
          <w:tcPr>
            <w:tcW w:w="6171" w:type="dxa"/>
            <w:noWrap/>
            <w:hideMark/>
          </w:tcPr>
          <w:p w14:paraId="6B1106E1"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File name (assumes same directory as roster file).  Null is assumed for file type null</w:t>
            </w:r>
          </w:p>
        </w:tc>
      </w:tr>
      <w:tr w:rsidR="00F73C19" w:rsidRPr="00F73C19" w14:paraId="1BFCC5A1" w14:textId="77777777" w:rsidTr="00F73C19">
        <w:trPr>
          <w:trHeight w:val="300"/>
        </w:trPr>
        <w:tc>
          <w:tcPr>
            <w:tcW w:w="1767" w:type="dxa"/>
            <w:noWrap/>
            <w:hideMark/>
          </w:tcPr>
          <w:p w14:paraId="029B68DB"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field</w:t>
            </w:r>
          </w:p>
        </w:tc>
        <w:tc>
          <w:tcPr>
            <w:tcW w:w="6171" w:type="dxa"/>
            <w:noWrap/>
            <w:hideMark/>
          </w:tcPr>
          <w:p w14:paraId="1F124C10"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field on the file (use 1 for BIN, for Text-IJ, the O and D zones are fields 1 and 2)</w:t>
            </w:r>
          </w:p>
        </w:tc>
      </w:tr>
      <w:tr w:rsidR="00F73C19" w:rsidRPr="00F73C19" w14:paraId="4129DEAF" w14:textId="77777777" w:rsidTr="00F73C19">
        <w:trPr>
          <w:trHeight w:val="300"/>
        </w:trPr>
        <w:tc>
          <w:tcPr>
            <w:tcW w:w="1767" w:type="dxa"/>
            <w:noWrap/>
            <w:hideMark/>
          </w:tcPr>
          <w:p w14:paraId="4B36645D"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transpose</w:t>
            </w:r>
          </w:p>
        </w:tc>
        <w:tc>
          <w:tcPr>
            <w:tcW w:w="6171" w:type="dxa"/>
            <w:noWrap/>
            <w:hideMark/>
          </w:tcPr>
          <w:p w14:paraId="00B52A71"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DaySim will use the transpose of the matrix that is read in</w:t>
            </w:r>
          </w:p>
        </w:tc>
      </w:tr>
      <w:tr w:rsidR="00F73C19" w:rsidRPr="00F73C19" w14:paraId="064486A3" w14:textId="77777777" w:rsidTr="00F73C19">
        <w:trPr>
          <w:trHeight w:val="300"/>
        </w:trPr>
        <w:tc>
          <w:tcPr>
            <w:tcW w:w="1767" w:type="dxa"/>
            <w:noWrap/>
            <w:hideMark/>
          </w:tcPr>
          <w:p w14:paraId="7E50AACD"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blend-variable</w:t>
            </w:r>
          </w:p>
        </w:tc>
        <w:tc>
          <w:tcPr>
            <w:tcW w:w="6171" w:type="dxa"/>
            <w:noWrap/>
            <w:hideMark/>
          </w:tcPr>
          <w:p w14:paraId="77B56DDC"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Variable that is used for short distance "blending" - the same mode is assumed</w:t>
            </w:r>
          </w:p>
        </w:tc>
      </w:tr>
      <w:tr w:rsidR="00F73C19" w:rsidRPr="00F73C19" w14:paraId="44CF9EBB" w14:textId="77777777" w:rsidTr="00F73C19">
        <w:trPr>
          <w:trHeight w:val="300"/>
        </w:trPr>
        <w:tc>
          <w:tcPr>
            <w:tcW w:w="1767" w:type="dxa"/>
            <w:noWrap/>
            <w:hideMark/>
          </w:tcPr>
          <w:p w14:paraId="0DEDDC7B"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blend-path-type</w:t>
            </w:r>
          </w:p>
        </w:tc>
        <w:tc>
          <w:tcPr>
            <w:tcW w:w="6171" w:type="dxa"/>
            <w:noWrap/>
            <w:hideMark/>
          </w:tcPr>
          <w:p w14:paraId="7930162C"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Allows blending variable to be for a different path type, If null, same path type is assumed</w:t>
            </w:r>
          </w:p>
        </w:tc>
      </w:tr>
      <w:tr w:rsidR="00F73C19" w:rsidRPr="00F73C19" w14:paraId="4B62CB8B" w14:textId="77777777" w:rsidTr="00F73C19">
        <w:trPr>
          <w:trHeight w:val="300"/>
        </w:trPr>
        <w:tc>
          <w:tcPr>
            <w:tcW w:w="1767" w:type="dxa"/>
            <w:noWrap/>
            <w:hideMark/>
          </w:tcPr>
          <w:p w14:paraId="6C093270"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factor</w:t>
            </w:r>
          </w:p>
        </w:tc>
        <w:tc>
          <w:tcPr>
            <w:tcW w:w="6171" w:type="dxa"/>
            <w:noWrap/>
            <w:hideMark/>
          </w:tcPr>
          <w:p w14:paraId="37E0EFF8"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factor to be applied to the matrix - e.g. 20 to turn walk distance to time. (If null, factor is 1)</w:t>
            </w:r>
          </w:p>
        </w:tc>
      </w:tr>
      <w:tr w:rsidR="00F73C19" w:rsidRPr="00F73C19" w14:paraId="6CB38772" w14:textId="77777777" w:rsidTr="00F73C19">
        <w:trPr>
          <w:trHeight w:val="300"/>
        </w:trPr>
        <w:tc>
          <w:tcPr>
            <w:tcW w:w="1767" w:type="dxa"/>
            <w:noWrap/>
            <w:hideMark/>
          </w:tcPr>
          <w:p w14:paraId="28277428" w14:textId="77777777" w:rsidR="00F73C19" w:rsidRPr="00F73C19" w:rsidRDefault="00F73C19" w:rsidP="00F73C19">
            <w:pPr>
              <w:spacing w:before="120" w:line="240" w:lineRule="auto"/>
              <w:rPr>
                <w:rFonts w:asciiTheme="majorHAnsi" w:hAnsiTheme="majorHAnsi" w:cstheme="majorHAnsi"/>
                <w:bCs/>
                <w:color w:val="000000"/>
                <w:sz w:val="18"/>
                <w:szCs w:val="18"/>
              </w:rPr>
            </w:pPr>
            <w:r w:rsidRPr="00F73C19">
              <w:rPr>
                <w:rFonts w:asciiTheme="majorHAnsi" w:hAnsiTheme="majorHAnsi" w:cstheme="majorHAnsi"/>
                <w:bCs/>
                <w:color w:val="000000"/>
                <w:sz w:val="18"/>
                <w:szCs w:val="18"/>
              </w:rPr>
              <w:t>scaling</w:t>
            </w:r>
          </w:p>
        </w:tc>
        <w:tc>
          <w:tcPr>
            <w:tcW w:w="6171" w:type="dxa"/>
            <w:noWrap/>
            <w:hideMark/>
          </w:tcPr>
          <w:p w14:paraId="0C9FE226"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matrix is scaled by 100 before being stored as a 2-byte integer. (BIN matrices are assumed to already be scaled)</w:t>
            </w:r>
          </w:p>
        </w:tc>
      </w:tr>
    </w:tbl>
    <w:p w14:paraId="0BA23B99" w14:textId="77777777" w:rsidR="00F73C19" w:rsidRDefault="00F73C19" w:rsidP="00F73C19">
      <w:pPr>
        <w:pStyle w:val="Heading4"/>
      </w:pPr>
      <w:r>
        <w:t>Roster Combination</w:t>
      </w:r>
    </w:p>
    <w:p w14:paraId="285FD0F7" w14:textId="6F204478" w:rsidR="00F73C19" w:rsidRDefault="00F73C19" w:rsidP="00F73C19">
      <w:pPr>
        <w:pStyle w:val="BodyParagraph"/>
      </w:pPr>
      <w:r>
        <w:t xml:space="preserve">The "Roster Combinations" file gives the possible mode/path type combinations used in DaySim. It is a CSV file at </w:t>
      </w:r>
      <w:r w:rsidR="0040691B">
        <w:t>.\[year]</w:t>
      </w:r>
      <w:r>
        <w:t>\DaySim\nashville_roster.combinations.csv. The file</w:t>
      </w:r>
      <w:r w:rsidR="004D7536">
        <w:t xml:space="preserve">, </w:t>
      </w:r>
      <w:r w:rsidR="004D7536">
        <w:fldChar w:fldCharType="begin"/>
      </w:r>
      <w:r w:rsidR="004D7536">
        <w:instrText xml:space="preserve"> REF _Ref425944493 \h </w:instrText>
      </w:r>
      <w:r w:rsidR="004D7536">
        <w:fldChar w:fldCharType="separate"/>
      </w:r>
      <w:r w:rsidR="00891C1C">
        <w:t xml:space="preserve">Table </w:t>
      </w:r>
      <w:r w:rsidR="00891C1C">
        <w:rPr>
          <w:noProof/>
        </w:rPr>
        <w:t>4</w:t>
      </w:r>
      <w:r w:rsidR="00891C1C">
        <w:t>.</w:t>
      </w:r>
      <w:r w:rsidR="00891C1C">
        <w:rPr>
          <w:noProof/>
        </w:rPr>
        <w:t>25</w:t>
      </w:r>
      <w:r w:rsidR="004D7536">
        <w:fldChar w:fldCharType="end"/>
      </w:r>
      <w:r w:rsidR="004D7536">
        <w:t xml:space="preserve"> ,</w:t>
      </w:r>
      <w:r>
        <w:t xml:space="preserve"> has columns that enumerate the 9 modes used in the current model system (walk, bike, SOV, HOV2, HOV3, transit, park-and-ride, school-bus, other) and 7 rows that enumerate the path types currently used (full-network, no-tolls, local-bus, light-rail, premium-bus, commuter rail, ferry). The cells are TRUE for valid combinations within DaySim and FALSE otherwise.</w:t>
      </w:r>
      <w:r w:rsidR="00341AD1">
        <w:t xml:space="preserve"> During a model run, the roster combination file is copied to </w:t>
      </w:r>
      <w:r w:rsidR="00341AD1">
        <w:lastRenderedPageBreak/>
        <w:t>the global outputs folder (</w:t>
      </w:r>
      <w:r w:rsidR="0040691B">
        <w:t>.</w:t>
      </w:r>
      <w:r w:rsidR="00341AD1">
        <w:t>\</w:t>
      </w:r>
      <w:r w:rsidR="0040691B">
        <w:t>[year]</w:t>
      </w:r>
      <w:r w:rsidR="00341AD1">
        <w:t>\outputs\</w:t>
      </w:r>
      <w:r w:rsidR="00341AD1" w:rsidRPr="00E46BFD">
        <w:t xml:space="preserve"> </w:t>
      </w:r>
      <w:r w:rsidR="00341AD1">
        <w:t>nashville_roster.combinations.csv). The configuration files are pointed to this location.</w:t>
      </w:r>
      <w:r>
        <w:t xml:space="preserve"> </w:t>
      </w:r>
    </w:p>
    <w:p w14:paraId="74A11282" w14:textId="23525337" w:rsidR="00F73C19" w:rsidRDefault="00F73C19" w:rsidP="00F73C19">
      <w:pPr>
        <w:pStyle w:val="Caption"/>
        <w:keepNext/>
      </w:pPr>
      <w:bookmarkStart w:id="4062" w:name="_Ref425944493"/>
      <w:bookmarkStart w:id="4063" w:name="_Toc44159299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25</w:t>
      </w:r>
      <w:r w:rsidR="008F26F5">
        <w:rPr>
          <w:noProof/>
        </w:rPr>
        <w:fldChar w:fldCharType="end"/>
      </w:r>
      <w:bookmarkEnd w:id="4062"/>
      <w:r>
        <w:t xml:space="preserve"> Roster Combination File Example</w:t>
      </w:r>
      <w:bookmarkEnd w:id="4063"/>
    </w:p>
    <w:tbl>
      <w:tblPr>
        <w:tblStyle w:val="Style1"/>
        <w:tblW w:w="7898" w:type="dxa"/>
        <w:tblLayout w:type="fixed"/>
        <w:tblLook w:val="04A0" w:firstRow="1" w:lastRow="0" w:firstColumn="1" w:lastColumn="0" w:noHBand="0" w:noVBand="1"/>
      </w:tblPr>
      <w:tblGrid>
        <w:gridCol w:w="1188"/>
        <w:gridCol w:w="1055"/>
        <w:gridCol w:w="925"/>
        <w:gridCol w:w="950"/>
        <w:gridCol w:w="975"/>
        <w:gridCol w:w="1000"/>
        <w:gridCol w:w="845"/>
        <w:gridCol w:w="960"/>
      </w:tblGrid>
      <w:tr w:rsidR="00F73C19" w:rsidRPr="00F73C19" w14:paraId="6E7E9FC0" w14:textId="77777777" w:rsidTr="004A0713">
        <w:trPr>
          <w:cnfStyle w:val="100000000000" w:firstRow="1" w:lastRow="0" w:firstColumn="0" w:lastColumn="0" w:oddVBand="0" w:evenVBand="0" w:oddHBand="0" w:evenHBand="0" w:firstRowFirstColumn="0" w:firstRowLastColumn="0" w:lastRowFirstColumn="0" w:lastRowLastColumn="0"/>
          <w:trHeight w:val="281"/>
        </w:trPr>
        <w:tc>
          <w:tcPr>
            <w:tcW w:w="1188" w:type="dxa"/>
            <w:noWrap/>
            <w:hideMark/>
          </w:tcPr>
          <w:p w14:paraId="74E48D19" w14:textId="77777777" w:rsidR="00F73C19" w:rsidRPr="00F73C19" w:rsidRDefault="00F73C19" w:rsidP="00F73C19">
            <w:pPr>
              <w:spacing w:before="120" w:line="240" w:lineRule="auto"/>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w:t>
            </w:r>
          </w:p>
        </w:tc>
        <w:tc>
          <w:tcPr>
            <w:tcW w:w="1055" w:type="dxa"/>
            <w:noWrap/>
            <w:hideMark/>
          </w:tcPr>
          <w:p w14:paraId="7F05DB95"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walk</w:t>
            </w:r>
          </w:p>
        </w:tc>
        <w:tc>
          <w:tcPr>
            <w:tcW w:w="925" w:type="dxa"/>
          </w:tcPr>
          <w:p w14:paraId="1EC5EBBA"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bike</w:t>
            </w:r>
          </w:p>
        </w:tc>
        <w:tc>
          <w:tcPr>
            <w:tcW w:w="950" w:type="dxa"/>
          </w:tcPr>
          <w:p w14:paraId="29F0F725"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sov</w:t>
            </w:r>
          </w:p>
        </w:tc>
        <w:tc>
          <w:tcPr>
            <w:tcW w:w="975" w:type="dxa"/>
          </w:tcPr>
          <w:p w14:paraId="1C45FF3D"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hov2</w:t>
            </w:r>
          </w:p>
        </w:tc>
        <w:tc>
          <w:tcPr>
            <w:tcW w:w="1000" w:type="dxa"/>
          </w:tcPr>
          <w:p w14:paraId="445D94DC"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hov3</w:t>
            </w:r>
          </w:p>
        </w:tc>
        <w:tc>
          <w:tcPr>
            <w:tcW w:w="845" w:type="dxa"/>
          </w:tcPr>
          <w:p w14:paraId="5524A39F" w14:textId="77777777"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transit</w:t>
            </w:r>
          </w:p>
        </w:tc>
        <w:tc>
          <w:tcPr>
            <w:tcW w:w="960" w:type="dxa"/>
          </w:tcPr>
          <w:p w14:paraId="79A5F395" w14:textId="1083B913" w:rsidR="00F73C19" w:rsidRPr="00F73C19" w:rsidRDefault="00F73C19" w:rsidP="00F73C19">
            <w:pPr>
              <w:spacing w:before="120" w:line="240" w:lineRule="auto"/>
              <w:jc w:val="center"/>
              <w:rPr>
                <w:rFonts w:asciiTheme="majorHAnsi" w:hAnsiTheme="majorHAnsi" w:cstheme="majorHAnsi"/>
                <w:color w:val="FFFFFF" w:themeColor="background2"/>
                <w:sz w:val="18"/>
                <w:szCs w:val="18"/>
              </w:rPr>
            </w:pPr>
            <w:r w:rsidRPr="00F73C19">
              <w:rPr>
                <w:rFonts w:asciiTheme="majorHAnsi" w:hAnsiTheme="majorHAnsi" w:cstheme="majorHAnsi"/>
                <w:color w:val="FFFFFF" w:themeColor="background2"/>
                <w:sz w:val="18"/>
                <w:szCs w:val="18"/>
              </w:rPr>
              <w:t>pnr</w:t>
            </w:r>
          </w:p>
        </w:tc>
      </w:tr>
      <w:tr w:rsidR="00F73C19" w:rsidRPr="00F73C19" w14:paraId="27033DC0" w14:textId="77777777" w:rsidTr="004A0713">
        <w:trPr>
          <w:trHeight w:val="281"/>
        </w:trPr>
        <w:tc>
          <w:tcPr>
            <w:tcW w:w="1188" w:type="dxa"/>
            <w:noWrap/>
            <w:hideMark/>
          </w:tcPr>
          <w:p w14:paraId="0AC37613"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full-network</w:t>
            </w:r>
          </w:p>
        </w:tc>
        <w:tc>
          <w:tcPr>
            <w:tcW w:w="1055" w:type="dxa"/>
            <w:noWrap/>
            <w:hideMark/>
          </w:tcPr>
          <w:p w14:paraId="07956AFB"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25" w:type="dxa"/>
          </w:tcPr>
          <w:p w14:paraId="0A35DBE1"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50" w:type="dxa"/>
          </w:tcPr>
          <w:p w14:paraId="4F40FF29"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75" w:type="dxa"/>
          </w:tcPr>
          <w:p w14:paraId="0B89991F"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1000" w:type="dxa"/>
          </w:tcPr>
          <w:p w14:paraId="38C3E9D8"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845" w:type="dxa"/>
          </w:tcPr>
          <w:p w14:paraId="4EEEC40E"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60" w:type="dxa"/>
          </w:tcPr>
          <w:p w14:paraId="38E43CF4"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r>
      <w:tr w:rsidR="00F73C19" w:rsidRPr="00F73C19" w14:paraId="4FDA70D9" w14:textId="77777777" w:rsidTr="004A0713">
        <w:trPr>
          <w:trHeight w:val="281"/>
        </w:trPr>
        <w:tc>
          <w:tcPr>
            <w:tcW w:w="1188" w:type="dxa"/>
            <w:noWrap/>
            <w:hideMark/>
          </w:tcPr>
          <w:p w14:paraId="4264B1D0"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no-tolls</w:t>
            </w:r>
          </w:p>
        </w:tc>
        <w:tc>
          <w:tcPr>
            <w:tcW w:w="1055" w:type="dxa"/>
            <w:noWrap/>
            <w:hideMark/>
          </w:tcPr>
          <w:p w14:paraId="2C0641D8"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25" w:type="dxa"/>
          </w:tcPr>
          <w:p w14:paraId="0718C7AD"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50" w:type="dxa"/>
          </w:tcPr>
          <w:p w14:paraId="5CB0E0E8"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75" w:type="dxa"/>
          </w:tcPr>
          <w:p w14:paraId="08B112CE"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1000" w:type="dxa"/>
          </w:tcPr>
          <w:p w14:paraId="0C2B193E"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845" w:type="dxa"/>
          </w:tcPr>
          <w:p w14:paraId="6C742009"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60" w:type="dxa"/>
          </w:tcPr>
          <w:p w14:paraId="3DFDE22B"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r>
      <w:tr w:rsidR="00F73C19" w:rsidRPr="00F73C19" w14:paraId="5D1357A1" w14:textId="77777777" w:rsidTr="004A0713">
        <w:trPr>
          <w:trHeight w:val="281"/>
        </w:trPr>
        <w:tc>
          <w:tcPr>
            <w:tcW w:w="1188" w:type="dxa"/>
            <w:noWrap/>
          </w:tcPr>
          <w:p w14:paraId="0A281DE3" w14:textId="77777777" w:rsidR="00F73C19" w:rsidRPr="00F73C19" w:rsidRDefault="00F73C19" w:rsidP="00F73C19">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local-bus</w:t>
            </w:r>
          </w:p>
        </w:tc>
        <w:tc>
          <w:tcPr>
            <w:tcW w:w="1055" w:type="dxa"/>
            <w:noWrap/>
          </w:tcPr>
          <w:p w14:paraId="400F33E7"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25" w:type="dxa"/>
          </w:tcPr>
          <w:p w14:paraId="224705BA"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50" w:type="dxa"/>
          </w:tcPr>
          <w:p w14:paraId="19B37E20"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975" w:type="dxa"/>
          </w:tcPr>
          <w:p w14:paraId="15FA4507"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1000" w:type="dxa"/>
          </w:tcPr>
          <w:p w14:paraId="3D36E83F"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845" w:type="dxa"/>
          </w:tcPr>
          <w:p w14:paraId="7E789665"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960" w:type="dxa"/>
          </w:tcPr>
          <w:p w14:paraId="732E94E7" w14:textId="77777777" w:rsidR="00F73C19" w:rsidRPr="00F73C19" w:rsidRDefault="00F73C19" w:rsidP="00F73C19">
            <w:pPr>
              <w:spacing w:before="120" w:line="240" w:lineRule="auto"/>
              <w:jc w:val="center"/>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r>
    </w:tbl>
    <w:p w14:paraId="6F38C7D9" w14:textId="77777777" w:rsidR="00E65DF1" w:rsidRDefault="00E65DF1" w:rsidP="00F73C19">
      <w:pPr>
        <w:pStyle w:val="Heading4"/>
        <w:sectPr w:rsidR="00E65DF1" w:rsidSect="002460A3">
          <w:headerReference w:type="even" r:id="rId44"/>
          <w:headerReference w:type="default" r:id="rId45"/>
          <w:footerReference w:type="even" r:id="rId46"/>
          <w:footerReference w:type="default" r:id="rId47"/>
          <w:type w:val="oddPage"/>
          <w:pgSz w:w="12240" w:h="15840" w:code="1"/>
          <w:pgMar w:top="1440" w:right="1440" w:bottom="1440" w:left="2880" w:header="720" w:footer="144" w:gutter="0"/>
          <w:pgBorders w:offsetFrom="page">
            <w:top w:val="none" w:sz="0" w:space="6" w:color="000000"/>
            <w:left w:val="none" w:sz="0" w:space="6" w:color="000000"/>
            <w:bottom w:val="none" w:sz="0" w:space="14" w:color="000000"/>
            <w:right w:val="none" w:sz="0" w:space="0" w:color="000000"/>
          </w:pgBorders>
          <w:pgNumType w:start="1"/>
          <w:cols w:space="720"/>
          <w:docGrid w:linePitch="360"/>
        </w:sectPr>
      </w:pPr>
    </w:p>
    <w:p w14:paraId="464E256A" w14:textId="475050CE" w:rsidR="00F73C19" w:rsidRDefault="00F73C19" w:rsidP="00F73C19">
      <w:pPr>
        <w:pStyle w:val="Heading4"/>
      </w:pPr>
      <w:r>
        <w:lastRenderedPageBreak/>
        <w:t>Configuration</w:t>
      </w:r>
    </w:p>
    <w:p w14:paraId="397155F9" w14:textId="095F5C46" w:rsidR="00FC78B0" w:rsidRDefault="00F73C19" w:rsidP="00F73C19">
      <w:pPr>
        <w:pStyle w:val="BodyParagraph"/>
      </w:pPr>
      <w:r>
        <w:t>The configuration file is the main user input control file for DaySim. This file is an XML format.</w:t>
      </w:r>
      <w:r w:rsidR="00E82D72">
        <w:t xml:space="preserve"> </w:t>
      </w:r>
      <w:bookmarkStart w:id="4066" w:name="_Hlk426738980"/>
      <w:r w:rsidR="00E62D48">
        <w:t>As mentioned previously, f</w:t>
      </w:r>
      <w:r w:rsidR="00E82D72">
        <w:t xml:space="preserve">or each feedback loop DaySim is run for three iterations. </w:t>
      </w:r>
      <w:r w:rsidR="00E62D48">
        <w:t>In t</w:t>
      </w:r>
      <w:r w:rsidR="00E82D72">
        <w:t xml:space="preserve">he first two iterations </w:t>
      </w:r>
      <w:r w:rsidR="00E62D48">
        <w:t xml:space="preserve">only </w:t>
      </w:r>
      <w:r w:rsidR="00E82D72">
        <w:t>long term choice models, work and school location choi</w:t>
      </w:r>
      <w:r w:rsidR="00946BE0">
        <w:t>ce models,</w:t>
      </w:r>
      <w:r w:rsidR="00E62D48">
        <w:t xml:space="preserve"> are run</w:t>
      </w:r>
      <w:r w:rsidR="00E82D72">
        <w:t xml:space="preserve">. The third iteration </w:t>
      </w:r>
      <w:r w:rsidR="00946BE0">
        <w:t>runs</w:t>
      </w:r>
      <w:r w:rsidR="00E82D72">
        <w:t xml:space="preserve"> b</w:t>
      </w:r>
      <w:r w:rsidR="00946BE0">
        <w:t>oth long-term and short-</w:t>
      </w:r>
      <w:r w:rsidR="00E82D72">
        <w:t xml:space="preserve">term choice models. </w:t>
      </w:r>
      <w:r w:rsidR="00B64B1C">
        <w:t>Therefore, the ABM setup uses two configuration files</w:t>
      </w:r>
      <w:r w:rsidR="00A44D91">
        <w:t xml:space="preserve">: </w:t>
      </w:r>
      <w:r w:rsidR="00E82D72">
        <w:t>“configuration_workandschool.xml”</w:t>
      </w:r>
      <w:r w:rsidR="00A44D91">
        <w:t xml:space="preserve"> (first two iterations)</w:t>
      </w:r>
      <w:r w:rsidR="00E82D72">
        <w:t xml:space="preserve"> and “configuration.xnl”</w:t>
      </w:r>
      <w:r w:rsidR="00A44D91">
        <w:t xml:space="preserve"> (third iteration)</w:t>
      </w:r>
      <w:r w:rsidR="00E82D72">
        <w:t>.</w:t>
      </w:r>
    </w:p>
    <w:bookmarkEnd w:id="4066"/>
    <w:p w14:paraId="3EFE287A" w14:textId="45C59615" w:rsidR="00F73C19" w:rsidRDefault="00F73C19" w:rsidP="00F73C19">
      <w:pPr>
        <w:pStyle w:val="BodyParagraph"/>
      </w:pPr>
      <w:r>
        <w:t xml:space="preserve">When running DaySim, the name of the configuration file and the name of the print log file can be given as command-line arguments. An example is: </w:t>
      </w:r>
    </w:p>
    <w:p w14:paraId="3763A969" w14:textId="77777777" w:rsidR="00F73C19" w:rsidRDefault="00F73C19" w:rsidP="00F73C19">
      <w:pPr>
        <w:pStyle w:val="BodyParagraph"/>
      </w:pPr>
      <w:r>
        <w:t>Daysim – c [configuration_file_name] – p [print_file_name]</w:t>
      </w:r>
    </w:p>
    <w:p w14:paraId="5CF7B175" w14:textId="4E3E2544" w:rsidR="00C95380" w:rsidRDefault="00C95380" w:rsidP="002E4AF9">
      <w:pPr>
        <w:pStyle w:val="Caption"/>
        <w:keepNext/>
      </w:pPr>
      <w:bookmarkStart w:id="4067" w:name="_Ref426739033"/>
      <w:bookmarkStart w:id="4068" w:name="_Toc44159299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sidR="00891C1C">
        <w:rPr>
          <w:noProof/>
        </w:rPr>
        <w:t>26</w:t>
      </w:r>
      <w:r w:rsidR="008F26F5">
        <w:rPr>
          <w:noProof/>
        </w:rPr>
        <w:fldChar w:fldCharType="end"/>
      </w:r>
      <w:bookmarkEnd w:id="4067"/>
      <w:r>
        <w:t xml:space="preserve"> Configuration File (configuration.xml)</w:t>
      </w:r>
      <w:bookmarkEnd w:id="4068"/>
    </w:p>
    <w:tbl>
      <w:tblPr>
        <w:tblStyle w:val="Style1"/>
        <w:tblW w:w="13176" w:type="dxa"/>
        <w:tblLook w:val="04A0" w:firstRow="1" w:lastRow="0" w:firstColumn="1" w:lastColumn="0" w:noHBand="0" w:noVBand="1"/>
      </w:tblPr>
      <w:tblGrid>
        <w:gridCol w:w="5389"/>
        <w:gridCol w:w="4560"/>
        <w:gridCol w:w="3684"/>
      </w:tblGrid>
      <w:tr w:rsidR="00F73C19" w:rsidRPr="00F73C19" w14:paraId="2943DF12" w14:textId="77777777" w:rsidTr="002E4AF9">
        <w:trPr>
          <w:cnfStyle w:val="100000000000" w:firstRow="1" w:lastRow="0" w:firstColumn="0" w:lastColumn="0" w:oddVBand="0" w:evenVBand="0" w:oddHBand="0" w:evenHBand="0" w:firstRowFirstColumn="0" w:firstRowLastColumn="0" w:lastRowFirstColumn="0" w:lastRowLastColumn="0"/>
          <w:trHeight w:val="300"/>
          <w:tblHeader/>
        </w:trPr>
        <w:tc>
          <w:tcPr>
            <w:tcW w:w="5172" w:type="dxa"/>
            <w:tcBorders>
              <w:top w:val="none" w:sz="0" w:space="0" w:color="auto"/>
              <w:left w:val="none" w:sz="0" w:space="0" w:color="auto"/>
              <w:bottom w:val="none" w:sz="0" w:space="0" w:color="auto"/>
              <w:right w:val="none" w:sz="0" w:space="0" w:color="auto"/>
              <w:tl2br w:val="none" w:sz="0" w:space="0" w:color="auto"/>
              <w:tr2bl w:val="none" w:sz="0" w:space="0" w:color="auto"/>
            </w:tcBorders>
            <w:noWrap/>
            <w:hideMark/>
          </w:tcPr>
          <w:p w14:paraId="0DE9D7BD" w14:textId="77777777" w:rsidR="00F73C19" w:rsidRPr="00E65DF1" w:rsidRDefault="00F73C19" w:rsidP="00E65DF1">
            <w:pPr>
              <w:spacing w:before="120" w:line="240" w:lineRule="auto"/>
              <w:rPr>
                <w:rFonts w:asciiTheme="majorHAnsi" w:hAnsiTheme="majorHAnsi" w:cstheme="majorHAnsi"/>
                <w:b/>
                <w:bCs/>
                <w:color w:val="FFFFFF" w:themeColor="background2"/>
                <w:sz w:val="18"/>
                <w:szCs w:val="18"/>
              </w:rPr>
            </w:pPr>
            <w:r w:rsidRPr="00E65DF1">
              <w:rPr>
                <w:rFonts w:asciiTheme="majorHAnsi" w:hAnsiTheme="majorHAnsi" w:cstheme="majorHAnsi"/>
                <w:b/>
                <w:bCs/>
                <w:color w:val="FFFFFF" w:themeColor="background2"/>
                <w:sz w:val="18"/>
                <w:szCs w:val="18"/>
              </w:rPr>
              <w:t>Setting</w:t>
            </w:r>
          </w:p>
        </w:tc>
        <w:tc>
          <w:tcPr>
            <w:tcW w:w="4320" w:type="dxa"/>
            <w:tcBorders>
              <w:top w:val="none" w:sz="0" w:space="0" w:color="auto"/>
              <w:left w:val="none" w:sz="0" w:space="0" w:color="auto"/>
              <w:bottom w:val="none" w:sz="0" w:space="0" w:color="auto"/>
              <w:right w:val="none" w:sz="0" w:space="0" w:color="auto"/>
              <w:tl2br w:val="none" w:sz="0" w:space="0" w:color="auto"/>
              <w:tr2bl w:val="none" w:sz="0" w:space="0" w:color="auto"/>
            </w:tcBorders>
            <w:noWrap/>
            <w:hideMark/>
          </w:tcPr>
          <w:p w14:paraId="5F0619CB" w14:textId="77777777" w:rsidR="00F73C19" w:rsidRPr="00E65DF1" w:rsidRDefault="00F73C19" w:rsidP="00E65DF1">
            <w:pPr>
              <w:spacing w:before="120" w:line="240" w:lineRule="auto"/>
              <w:rPr>
                <w:rFonts w:asciiTheme="majorHAnsi" w:hAnsiTheme="majorHAnsi" w:cstheme="majorHAnsi"/>
                <w:b/>
                <w:bCs/>
                <w:color w:val="FFFFFF" w:themeColor="background2"/>
                <w:sz w:val="18"/>
                <w:szCs w:val="18"/>
              </w:rPr>
            </w:pPr>
            <w:r w:rsidRPr="00E65DF1">
              <w:rPr>
                <w:rFonts w:asciiTheme="majorHAnsi" w:hAnsiTheme="majorHAnsi" w:cstheme="majorHAnsi"/>
                <w:b/>
                <w:bCs/>
                <w:color w:val="FFFFFF" w:themeColor="background2"/>
                <w:sz w:val="18"/>
                <w:szCs w:val="18"/>
              </w:rPr>
              <w:t>Value</w:t>
            </w:r>
          </w:p>
        </w:tc>
        <w:tc>
          <w:tcPr>
            <w:tcW w:w="3684" w:type="dxa"/>
            <w:tcBorders>
              <w:top w:val="none" w:sz="0" w:space="0" w:color="auto"/>
              <w:left w:val="none" w:sz="0" w:space="0" w:color="auto"/>
              <w:bottom w:val="none" w:sz="0" w:space="0" w:color="auto"/>
              <w:right w:val="none" w:sz="0" w:space="0" w:color="auto"/>
              <w:tl2br w:val="none" w:sz="0" w:space="0" w:color="auto"/>
              <w:tr2bl w:val="none" w:sz="0" w:space="0" w:color="auto"/>
            </w:tcBorders>
            <w:noWrap/>
            <w:hideMark/>
          </w:tcPr>
          <w:p w14:paraId="08185A10" w14:textId="77777777" w:rsidR="00F73C19" w:rsidRPr="00E65DF1" w:rsidRDefault="00F73C19" w:rsidP="00E65DF1">
            <w:pPr>
              <w:spacing w:before="120" w:line="240" w:lineRule="auto"/>
              <w:rPr>
                <w:rFonts w:asciiTheme="majorHAnsi" w:hAnsiTheme="majorHAnsi" w:cstheme="majorHAnsi"/>
                <w:b/>
                <w:bCs/>
                <w:color w:val="FFFFFF" w:themeColor="background2"/>
                <w:sz w:val="18"/>
                <w:szCs w:val="18"/>
              </w:rPr>
            </w:pPr>
            <w:r w:rsidRPr="00E65DF1">
              <w:rPr>
                <w:rFonts w:asciiTheme="majorHAnsi" w:hAnsiTheme="majorHAnsi" w:cstheme="majorHAnsi"/>
                <w:b/>
                <w:bCs/>
                <w:color w:val="FFFFFF" w:themeColor="background2"/>
                <w:sz w:val="18"/>
                <w:szCs w:val="18"/>
              </w:rPr>
              <w:t>Description</w:t>
            </w:r>
          </w:p>
        </w:tc>
      </w:tr>
      <w:tr w:rsidR="00F73C19" w:rsidRPr="00F73C19" w14:paraId="6B962586" w14:textId="77777777" w:rsidTr="002E4AF9">
        <w:trPr>
          <w:trHeight w:val="300"/>
        </w:trPr>
        <w:tc>
          <w:tcPr>
            <w:tcW w:w="5172" w:type="dxa"/>
            <w:noWrap/>
          </w:tcPr>
          <w:p w14:paraId="2BD1856A" w14:textId="1126EB28" w:rsidR="00F73C19" w:rsidRPr="00F73C19" w:rsidRDefault="00D37086"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Nashville</w:t>
            </w:r>
          </w:p>
        </w:tc>
        <w:tc>
          <w:tcPr>
            <w:tcW w:w="4320" w:type="dxa"/>
            <w:noWrap/>
          </w:tcPr>
          <w:p w14:paraId="1FF7FF1D" w14:textId="1D182218" w:rsidR="00F73C19" w:rsidRPr="00F73C19" w:rsidRDefault="00E927AA"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TRUE</w:t>
            </w:r>
          </w:p>
        </w:tc>
        <w:tc>
          <w:tcPr>
            <w:tcW w:w="3684" w:type="dxa"/>
            <w:noWrap/>
          </w:tcPr>
          <w:p w14:paraId="0802B994" w14:textId="41E0ADEA" w:rsidR="00F73C19" w:rsidRPr="00F73C19" w:rsidRDefault="00D37086"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Path type model</w:t>
            </w:r>
          </w:p>
        </w:tc>
      </w:tr>
      <w:tr w:rsidR="00D37086" w:rsidRPr="00F73C19" w14:paraId="4131D285" w14:textId="77777777" w:rsidTr="002E4AF9">
        <w:trPr>
          <w:trHeight w:val="300"/>
        </w:trPr>
        <w:tc>
          <w:tcPr>
            <w:tcW w:w="5172" w:type="dxa"/>
            <w:noWrap/>
          </w:tcPr>
          <w:p w14:paraId="4D5E7E22" w14:textId="1F472BE1" w:rsidR="00D37086" w:rsidRPr="00F73C19" w:rsidRDefault="00D37086"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ChoiceModelRunner</w:t>
            </w:r>
          </w:p>
        </w:tc>
        <w:tc>
          <w:tcPr>
            <w:tcW w:w="4320" w:type="dxa"/>
            <w:noWrap/>
          </w:tcPr>
          <w:p w14:paraId="3D19BAD0" w14:textId="086B250B" w:rsidR="00D37086" w:rsidRPr="00F73C19" w:rsidRDefault="00D37086"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Default</w:t>
            </w:r>
          </w:p>
        </w:tc>
        <w:tc>
          <w:tcPr>
            <w:tcW w:w="3684" w:type="dxa"/>
            <w:noWrap/>
          </w:tcPr>
          <w:p w14:paraId="1F209CF3" w14:textId="1178C35B" w:rsidR="00D37086" w:rsidRPr="00F73C19" w:rsidRDefault="00D37086"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Type of choice model runner</w:t>
            </w:r>
          </w:p>
        </w:tc>
      </w:tr>
      <w:tr w:rsidR="00F73C19" w:rsidRPr="00F73C19" w14:paraId="344ABC3E" w14:textId="77777777" w:rsidTr="002E4AF9">
        <w:trPr>
          <w:trHeight w:val="300"/>
        </w:trPr>
        <w:tc>
          <w:tcPr>
            <w:tcW w:w="5172" w:type="dxa"/>
            <w:noWrap/>
            <w:hideMark/>
          </w:tcPr>
          <w:p w14:paraId="7A2A7FC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DataType</w:t>
            </w:r>
          </w:p>
        </w:tc>
        <w:tc>
          <w:tcPr>
            <w:tcW w:w="4320" w:type="dxa"/>
            <w:noWrap/>
            <w:hideMark/>
          </w:tcPr>
          <w:p w14:paraId="4B762B6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Default</w:t>
            </w:r>
          </w:p>
        </w:tc>
        <w:tc>
          <w:tcPr>
            <w:tcW w:w="3684" w:type="dxa"/>
            <w:noWrap/>
            <w:hideMark/>
          </w:tcPr>
          <w:p w14:paraId="0F6BC3F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Identifies the presence of client-specific household input data (currently only used for Actum)</w:t>
            </w:r>
          </w:p>
        </w:tc>
      </w:tr>
      <w:tr w:rsidR="00F73C19" w:rsidRPr="00F73C19" w14:paraId="2057F364" w14:textId="77777777" w:rsidTr="002E4AF9">
        <w:trPr>
          <w:trHeight w:val="300"/>
        </w:trPr>
        <w:tc>
          <w:tcPr>
            <w:tcW w:w="5172" w:type="dxa"/>
            <w:noWrap/>
            <w:hideMark/>
          </w:tcPr>
          <w:p w14:paraId="32246F9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Settings</w:t>
            </w:r>
          </w:p>
        </w:tc>
        <w:tc>
          <w:tcPr>
            <w:tcW w:w="4320" w:type="dxa"/>
            <w:noWrap/>
            <w:hideMark/>
          </w:tcPr>
          <w:p w14:paraId="3ADAB2C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DefaultSettings</w:t>
            </w:r>
          </w:p>
        </w:tc>
        <w:tc>
          <w:tcPr>
            <w:tcW w:w="3684" w:type="dxa"/>
            <w:noWrap/>
            <w:hideMark/>
          </w:tcPr>
          <w:p w14:paraId="73084BFC" w14:textId="77777777" w:rsidR="00F73C19" w:rsidRPr="00F73C19" w:rsidRDefault="00F73C19" w:rsidP="00E65DF1">
            <w:pPr>
              <w:spacing w:before="120" w:line="240" w:lineRule="auto"/>
              <w:rPr>
                <w:rFonts w:asciiTheme="majorHAnsi" w:hAnsiTheme="majorHAnsi" w:cstheme="majorHAnsi"/>
                <w:color w:val="000000"/>
                <w:sz w:val="18"/>
                <w:szCs w:val="18"/>
              </w:rPr>
            </w:pPr>
          </w:p>
        </w:tc>
      </w:tr>
      <w:tr w:rsidR="00F73C19" w:rsidRPr="00F73C19" w14:paraId="6115F735" w14:textId="77777777" w:rsidTr="002E4AF9">
        <w:trPr>
          <w:trHeight w:val="300"/>
        </w:trPr>
        <w:tc>
          <w:tcPr>
            <w:tcW w:w="5172" w:type="dxa"/>
            <w:noWrap/>
            <w:hideMark/>
          </w:tcPr>
          <w:p w14:paraId="69210C1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WorkingSubpath </w:t>
            </w:r>
          </w:p>
        </w:tc>
        <w:tc>
          <w:tcPr>
            <w:tcW w:w="4320" w:type="dxa"/>
            <w:noWrap/>
            <w:hideMark/>
          </w:tcPr>
          <w:p w14:paraId="33D969C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 ".\working"</w:t>
            </w:r>
          </w:p>
        </w:tc>
        <w:tc>
          <w:tcPr>
            <w:tcW w:w="3684" w:type="dxa"/>
            <w:noWrap/>
            <w:hideMark/>
          </w:tcPr>
          <w:p w14:paraId="36BBE39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Working directory name</w:t>
            </w:r>
          </w:p>
        </w:tc>
      </w:tr>
      <w:tr w:rsidR="00F73C19" w:rsidRPr="00F73C19" w14:paraId="5031D477" w14:textId="77777777" w:rsidTr="002E4AF9">
        <w:trPr>
          <w:trHeight w:val="300"/>
        </w:trPr>
        <w:tc>
          <w:tcPr>
            <w:tcW w:w="5172" w:type="dxa"/>
            <w:noWrap/>
            <w:hideMark/>
          </w:tcPr>
          <w:p w14:paraId="22B99BA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OutputSubpath </w:t>
            </w:r>
          </w:p>
        </w:tc>
        <w:tc>
          <w:tcPr>
            <w:tcW w:w="4320" w:type="dxa"/>
            <w:noWrap/>
            <w:hideMark/>
          </w:tcPr>
          <w:p w14:paraId="4595F32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 ".\outputs"</w:t>
            </w:r>
          </w:p>
        </w:tc>
        <w:tc>
          <w:tcPr>
            <w:tcW w:w="3684" w:type="dxa"/>
            <w:noWrap/>
            <w:hideMark/>
          </w:tcPr>
          <w:p w14:paraId="249DAE3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 directory name</w:t>
            </w:r>
          </w:p>
        </w:tc>
      </w:tr>
      <w:tr w:rsidR="00F73C19" w:rsidRPr="00F73C19" w14:paraId="492C1F4E" w14:textId="77777777" w:rsidTr="002E4AF9">
        <w:trPr>
          <w:trHeight w:val="300"/>
        </w:trPr>
        <w:tc>
          <w:tcPr>
            <w:tcW w:w="5172" w:type="dxa"/>
            <w:noWrap/>
            <w:hideMark/>
          </w:tcPr>
          <w:p w14:paraId="22B0BA9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EstimationSubpath </w:t>
            </w:r>
          </w:p>
        </w:tc>
        <w:tc>
          <w:tcPr>
            <w:tcW w:w="4320" w:type="dxa"/>
            <w:noWrap/>
            <w:hideMark/>
          </w:tcPr>
          <w:p w14:paraId="70F1FE4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 ".\estimation"</w:t>
            </w:r>
          </w:p>
        </w:tc>
        <w:tc>
          <w:tcPr>
            <w:tcW w:w="3684" w:type="dxa"/>
            <w:noWrap/>
            <w:hideMark/>
          </w:tcPr>
          <w:p w14:paraId="0EB4CD1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estimation mode, estimation directory name</w:t>
            </w:r>
          </w:p>
        </w:tc>
      </w:tr>
      <w:tr w:rsidR="00F73C19" w:rsidRPr="00F73C19" w14:paraId="7D71CF8F" w14:textId="77777777" w:rsidTr="002E4AF9">
        <w:trPr>
          <w:trHeight w:val="300"/>
        </w:trPr>
        <w:tc>
          <w:tcPr>
            <w:tcW w:w="5172" w:type="dxa"/>
            <w:noWrap/>
            <w:hideMark/>
          </w:tcPr>
          <w:p w14:paraId="3CB9BF2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RandomSeed</w:t>
            </w:r>
          </w:p>
        </w:tc>
        <w:tc>
          <w:tcPr>
            <w:tcW w:w="4320" w:type="dxa"/>
            <w:noWrap/>
            <w:hideMark/>
          </w:tcPr>
          <w:p w14:paraId="3CE7813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1234</w:t>
            </w:r>
          </w:p>
        </w:tc>
        <w:tc>
          <w:tcPr>
            <w:tcW w:w="3684" w:type="dxa"/>
            <w:noWrap/>
            <w:hideMark/>
          </w:tcPr>
          <w:p w14:paraId="185484A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Initial seed value for the random number generator</w:t>
            </w:r>
          </w:p>
        </w:tc>
      </w:tr>
      <w:tr w:rsidR="00F73C19" w:rsidRPr="00F73C19" w14:paraId="228B947B" w14:textId="77777777" w:rsidTr="002E4AF9">
        <w:trPr>
          <w:trHeight w:val="300"/>
        </w:trPr>
        <w:tc>
          <w:tcPr>
            <w:tcW w:w="5172" w:type="dxa"/>
            <w:noWrap/>
            <w:hideMark/>
          </w:tcPr>
          <w:p w14:paraId="1234997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ShouldSynchronizeRandomSeed</w:t>
            </w:r>
          </w:p>
        </w:tc>
        <w:tc>
          <w:tcPr>
            <w:tcW w:w="4320" w:type="dxa"/>
            <w:noWrap/>
            <w:hideMark/>
          </w:tcPr>
          <w:p w14:paraId="06EF142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CE544C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Daysim will use a seed for each person/tour/trip/model combination that depends only on the initial seed</w:t>
            </w:r>
          </w:p>
        </w:tc>
      </w:tr>
      <w:tr w:rsidR="00F73C19" w:rsidRPr="00F73C19" w14:paraId="352DDB87" w14:textId="77777777" w:rsidTr="002E4AF9">
        <w:trPr>
          <w:trHeight w:val="300"/>
        </w:trPr>
        <w:tc>
          <w:tcPr>
            <w:tcW w:w="5172" w:type="dxa"/>
            <w:noWrap/>
            <w:hideMark/>
          </w:tcPr>
          <w:p w14:paraId="5FCBE98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NumberOfRandomSeeds</w:t>
            </w:r>
          </w:p>
        </w:tc>
        <w:tc>
          <w:tcPr>
            <w:tcW w:w="4320" w:type="dxa"/>
            <w:noWrap/>
            <w:hideMark/>
          </w:tcPr>
          <w:p w14:paraId="2CCADEC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1000</w:t>
            </w:r>
          </w:p>
        </w:tc>
        <w:tc>
          <w:tcPr>
            <w:tcW w:w="3684" w:type="dxa"/>
            <w:noWrap/>
            <w:hideMark/>
          </w:tcPr>
          <w:p w14:paraId="7DD0252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Number of random seeds</w:t>
            </w:r>
          </w:p>
        </w:tc>
      </w:tr>
      <w:tr w:rsidR="00F73C19" w:rsidRPr="00F73C19" w14:paraId="7C3E6B82" w14:textId="77777777" w:rsidTr="002E4AF9">
        <w:trPr>
          <w:trHeight w:val="300"/>
        </w:trPr>
        <w:tc>
          <w:tcPr>
            <w:tcW w:w="5172" w:type="dxa"/>
            <w:noWrap/>
            <w:hideMark/>
          </w:tcPr>
          <w:p w14:paraId="3B4B90D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RosterPath</w:t>
            </w:r>
          </w:p>
        </w:tc>
        <w:tc>
          <w:tcPr>
            <w:tcW w:w="4320" w:type="dxa"/>
            <w:noWrap/>
            <w:hideMark/>
          </w:tcPr>
          <w:p w14:paraId="5D00C79F" w14:textId="7EB4C38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t>
            </w:r>
            <w:r w:rsidR="00F95C0E">
              <w:rPr>
                <w:rFonts w:asciiTheme="majorHAnsi" w:hAnsiTheme="majorHAnsi" w:cstheme="majorHAnsi"/>
                <w:color w:val="000000"/>
                <w:sz w:val="18"/>
                <w:szCs w:val="18"/>
              </w:rPr>
              <w:t>\output</w:t>
            </w:r>
            <w:r w:rsidRPr="00F73C19">
              <w:rPr>
                <w:rFonts w:asciiTheme="majorHAnsi" w:hAnsiTheme="majorHAnsi" w:cstheme="majorHAnsi"/>
                <w:color w:val="000000"/>
                <w:sz w:val="18"/>
                <w:szCs w:val="18"/>
              </w:rPr>
              <w:t>\nashville-roster_matrix.csv</w:t>
            </w:r>
          </w:p>
        </w:tc>
        <w:tc>
          <w:tcPr>
            <w:tcW w:w="3684" w:type="dxa"/>
            <w:noWrap/>
            <w:hideMark/>
          </w:tcPr>
          <w:p w14:paraId="01F7031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Name of roster CSV file, including full directory path</w:t>
            </w:r>
          </w:p>
        </w:tc>
      </w:tr>
      <w:tr w:rsidR="00F73C19" w:rsidRPr="00F73C19" w14:paraId="769ADDE9" w14:textId="77777777" w:rsidTr="002E4AF9">
        <w:trPr>
          <w:trHeight w:val="300"/>
        </w:trPr>
        <w:tc>
          <w:tcPr>
            <w:tcW w:w="5172" w:type="dxa"/>
            <w:noWrap/>
            <w:hideMark/>
          </w:tcPr>
          <w:p w14:paraId="01AF587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RosterCombinationsPath</w:t>
            </w:r>
          </w:p>
        </w:tc>
        <w:tc>
          <w:tcPr>
            <w:tcW w:w="4320" w:type="dxa"/>
            <w:noWrap/>
            <w:hideMark/>
          </w:tcPr>
          <w:p w14:paraId="3EE25A00" w14:textId="77BD6B74"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t>
            </w:r>
            <w:r w:rsidR="00F95C0E">
              <w:rPr>
                <w:rFonts w:asciiTheme="majorHAnsi" w:hAnsiTheme="majorHAnsi" w:cstheme="majorHAnsi"/>
                <w:color w:val="000000"/>
                <w:sz w:val="18"/>
                <w:szCs w:val="18"/>
              </w:rPr>
              <w:t>\output</w:t>
            </w:r>
            <w:r w:rsidRPr="00F73C19">
              <w:rPr>
                <w:rFonts w:asciiTheme="majorHAnsi" w:hAnsiTheme="majorHAnsi" w:cstheme="majorHAnsi"/>
                <w:color w:val="000000"/>
                <w:sz w:val="18"/>
                <w:szCs w:val="18"/>
              </w:rPr>
              <w:t>\nashville_roster.combinations.csv</w:t>
            </w:r>
          </w:p>
        </w:tc>
        <w:tc>
          <w:tcPr>
            <w:tcW w:w="3684" w:type="dxa"/>
            <w:noWrap/>
            <w:hideMark/>
          </w:tcPr>
          <w:p w14:paraId="0CA37A6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Name of valid roster combinations CSV file, including full directory path</w:t>
            </w:r>
          </w:p>
        </w:tc>
      </w:tr>
      <w:tr w:rsidR="00F73C19" w:rsidRPr="00F73C19" w14:paraId="4AAE1A2B" w14:textId="77777777" w:rsidTr="002E4AF9">
        <w:trPr>
          <w:trHeight w:val="300"/>
        </w:trPr>
        <w:tc>
          <w:tcPr>
            <w:tcW w:w="5172" w:type="dxa"/>
            <w:noWrap/>
            <w:hideMark/>
          </w:tcPr>
          <w:p w14:paraId="2E402B7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SkimDelimiter </w:t>
            </w:r>
          </w:p>
        </w:tc>
        <w:tc>
          <w:tcPr>
            <w:tcW w:w="4320" w:type="dxa"/>
            <w:noWrap/>
            <w:hideMark/>
          </w:tcPr>
          <w:p w14:paraId="6ECFEC1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 "44"</w:t>
            </w:r>
          </w:p>
        </w:tc>
        <w:tc>
          <w:tcPr>
            <w:tcW w:w="3684" w:type="dxa"/>
            <w:noWrap/>
            <w:hideMark/>
          </w:tcPr>
          <w:p w14:paraId="39A0035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text_IJ (ascii text) skim input files (9=TAB, 32=space, 44=comma)</w:t>
            </w:r>
          </w:p>
        </w:tc>
      </w:tr>
      <w:tr w:rsidR="00F73C19" w:rsidRPr="00F73C19" w14:paraId="542F2CB6" w14:textId="77777777" w:rsidTr="002E4AF9">
        <w:trPr>
          <w:trHeight w:val="300"/>
        </w:trPr>
        <w:tc>
          <w:tcPr>
            <w:tcW w:w="5172" w:type="dxa"/>
            <w:noWrap/>
            <w:hideMark/>
          </w:tcPr>
          <w:p w14:paraId="142EC87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VotVeryLowLow</w:t>
            </w:r>
          </w:p>
        </w:tc>
        <w:tc>
          <w:tcPr>
            <w:tcW w:w="4320" w:type="dxa"/>
            <w:noWrap/>
            <w:hideMark/>
          </w:tcPr>
          <w:p w14:paraId="61CDB68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2BE03A7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Boundary between VeryLow and Low VOT groups, in Monetary units per hour</w:t>
            </w:r>
          </w:p>
        </w:tc>
      </w:tr>
      <w:tr w:rsidR="00F73C19" w:rsidRPr="00F73C19" w14:paraId="293D6DC9" w14:textId="77777777" w:rsidTr="002E4AF9">
        <w:trPr>
          <w:trHeight w:val="300"/>
        </w:trPr>
        <w:tc>
          <w:tcPr>
            <w:tcW w:w="5172" w:type="dxa"/>
            <w:noWrap/>
            <w:hideMark/>
          </w:tcPr>
          <w:p w14:paraId="30D3214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VotLowMedium</w:t>
            </w:r>
          </w:p>
        </w:tc>
        <w:tc>
          <w:tcPr>
            <w:tcW w:w="4320" w:type="dxa"/>
            <w:noWrap/>
            <w:hideMark/>
          </w:tcPr>
          <w:p w14:paraId="2EB06E7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6.78</w:t>
            </w:r>
          </w:p>
        </w:tc>
        <w:tc>
          <w:tcPr>
            <w:tcW w:w="3684" w:type="dxa"/>
            <w:noWrap/>
            <w:hideMark/>
          </w:tcPr>
          <w:p w14:paraId="418BBF7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Boundary between Low and Medium VOT groups, in Monetary units per hour</w:t>
            </w:r>
          </w:p>
        </w:tc>
      </w:tr>
      <w:tr w:rsidR="00F73C19" w:rsidRPr="00F73C19" w14:paraId="09BB090C" w14:textId="77777777" w:rsidTr="002E4AF9">
        <w:trPr>
          <w:trHeight w:val="300"/>
        </w:trPr>
        <w:tc>
          <w:tcPr>
            <w:tcW w:w="5172" w:type="dxa"/>
            <w:noWrap/>
            <w:hideMark/>
          </w:tcPr>
          <w:p w14:paraId="34A96FE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VotMediumHigh</w:t>
            </w:r>
          </w:p>
        </w:tc>
        <w:tc>
          <w:tcPr>
            <w:tcW w:w="4320" w:type="dxa"/>
            <w:noWrap/>
            <w:hideMark/>
          </w:tcPr>
          <w:p w14:paraId="6337512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20.89</w:t>
            </w:r>
          </w:p>
        </w:tc>
        <w:tc>
          <w:tcPr>
            <w:tcW w:w="3684" w:type="dxa"/>
            <w:noWrap/>
            <w:hideMark/>
          </w:tcPr>
          <w:p w14:paraId="5C321E2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Boundary between Medium and High VOT groups, in Monetary units per hour</w:t>
            </w:r>
          </w:p>
        </w:tc>
      </w:tr>
      <w:tr w:rsidR="00F73C19" w:rsidRPr="00F73C19" w14:paraId="571F0A49" w14:textId="77777777" w:rsidTr="002E4AF9">
        <w:trPr>
          <w:trHeight w:val="300"/>
        </w:trPr>
        <w:tc>
          <w:tcPr>
            <w:tcW w:w="5172" w:type="dxa"/>
            <w:noWrap/>
            <w:hideMark/>
          </w:tcPr>
          <w:p w14:paraId="6756CD2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VotHighVeryHigh</w:t>
            </w:r>
          </w:p>
        </w:tc>
        <w:tc>
          <w:tcPr>
            <w:tcW w:w="4320" w:type="dxa"/>
            <w:noWrap/>
            <w:hideMark/>
          </w:tcPr>
          <w:p w14:paraId="0809291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1001</w:t>
            </w:r>
          </w:p>
        </w:tc>
        <w:tc>
          <w:tcPr>
            <w:tcW w:w="3684" w:type="dxa"/>
            <w:noWrap/>
            <w:hideMark/>
          </w:tcPr>
          <w:p w14:paraId="627900C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Boundary between High and VeryHigh VOT groups, in Monetary units per hour</w:t>
            </w:r>
          </w:p>
        </w:tc>
      </w:tr>
      <w:tr w:rsidR="00F73C19" w:rsidRPr="00F73C19" w14:paraId="5798576D" w14:textId="77777777" w:rsidTr="002E4AF9">
        <w:trPr>
          <w:trHeight w:val="300"/>
        </w:trPr>
        <w:tc>
          <w:tcPr>
            <w:tcW w:w="5172" w:type="dxa"/>
            <w:noWrap/>
            <w:hideMark/>
          </w:tcPr>
          <w:p w14:paraId="5CDA7D5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IxxiPath</w:t>
            </w:r>
          </w:p>
        </w:tc>
        <w:tc>
          <w:tcPr>
            <w:tcW w:w="4320" w:type="dxa"/>
            <w:noWrap/>
            <w:hideMark/>
          </w:tcPr>
          <w:p w14:paraId="450859B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.\nashville_worker_IXXIfractions.dat</w:t>
            </w:r>
          </w:p>
        </w:tc>
        <w:tc>
          <w:tcPr>
            <w:tcW w:w="3684" w:type="dxa"/>
            <w:noWrap/>
            <w:hideMark/>
          </w:tcPr>
          <w:p w14:paraId="6C67724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input worker IXXI fractions file</w:t>
            </w:r>
          </w:p>
        </w:tc>
      </w:tr>
      <w:tr w:rsidR="00F73C19" w:rsidRPr="00F73C19" w14:paraId="5B7E1AC6" w14:textId="77777777" w:rsidTr="002E4AF9">
        <w:trPr>
          <w:trHeight w:val="300"/>
        </w:trPr>
        <w:tc>
          <w:tcPr>
            <w:tcW w:w="5172" w:type="dxa"/>
            <w:noWrap/>
            <w:hideMark/>
          </w:tcPr>
          <w:p w14:paraId="0A5EC2A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IxxiDelimiter</w:t>
            </w:r>
          </w:p>
        </w:tc>
        <w:tc>
          <w:tcPr>
            <w:tcW w:w="4320" w:type="dxa"/>
            <w:noWrap/>
            <w:hideMark/>
          </w:tcPr>
          <w:p w14:paraId="705E09C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32</w:t>
            </w:r>
          </w:p>
        </w:tc>
        <w:tc>
          <w:tcPr>
            <w:tcW w:w="3684" w:type="dxa"/>
            <w:noWrap/>
            <w:hideMark/>
          </w:tcPr>
          <w:p w14:paraId="62AB2A2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2471EFF6" w14:textId="77777777" w:rsidTr="002E4AF9">
        <w:trPr>
          <w:trHeight w:val="300"/>
        </w:trPr>
        <w:tc>
          <w:tcPr>
            <w:tcW w:w="5172" w:type="dxa"/>
            <w:noWrap/>
            <w:hideMark/>
          </w:tcPr>
          <w:p w14:paraId="0FD605A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IxxiFirstLineIsHeader</w:t>
            </w:r>
          </w:p>
        </w:tc>
        <w:tc>
          <w:tcPr>
            <w:tcW w:w="4320" w:type="dxa"/>
            <w:noWrap/>
            <w:hideMark/>
          </w:tcPr>
          <w:p w14:paraId="20A2DA5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229E0D5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Daysim expects a header record for this file (all other raw data' files have headers)</w:t>
            </w:r>
          </w:p>
        </w:tc>
      </w:tr>
      <w:tr w:rsidR="00F73C19" w:rsidRPr="00F73C19" w14:paraId="5BC74257" w14:textId="77777777" w:rsidTr="002E4AF9">
        <w:trPr>
          <w:trHeight w:val="300"/>
        </w:trPr>
        <w:tc>
          <w:tcPr>
            <w:tcW w:w="5172" w:type="dxa"/>
            <w:noWrap/>
            <w:hideMark/>
          </w:tcPr>
          <w:p w14:paraId="420F7CC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RawParkAndRideNodePath</w:t>
            </w:r>
          </w:p>
        </w:tc>
        <w:tc>
          <w:tcPr>
            <w:tcW w:w="4320" w:type="dxa"/>
            <w:noWrap/>
            <w:hideMark/>
          </w:tcPr>
          <w:p w14:paraId="67335C13" w14:textId="1F5F955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.\p_r_Nodes</w:t>
            </w:r>
            <w:r w:rsidR="00986670">
              <w:rPr>
                <w:rFonts w:asciiTheme="majorHAnsi" w:hAnsiTheme="majorHAnsi" w:cstheme="majorHAnsi"/>
                <w:color w:val="000000"/>
                <w:sz w:val="18"/>
                <w:szCs w:val="18"/>
              </w:rPr>
              <w:t>_2010</w:t>
            </w:r>
            <w:r w:rsidRPr="00F73C19">
              <w:rPr>
                <w:rFonts w:asciiTheme="majorHAnsi" w:hAnsiTheme="majorHAnsi" w:cstheme="majorHAnsi"/>
                <w:color w:val="000000"/>
                <w:sz w:val="18"/>
                <w:szCs w:val="18"/>
              </w:rPr>
              <w:t>.dat</w:t>
            </w:r>
          </w:p>
        </w:tc>
        <w:tc>
          <w:tcPr>
            <w:tcW w:w="3684" w:type="dxa"/>
            <w:noWrap/>
            <w:hideMark/>
          </w:tcPr>
          <w:p w14:paraId="3860270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raw park and ride node file. (If none given, the park and ride mode will not be available)</w:t>
            </w:r>
          </w:p>
        </w:tc>
      </w:tr>
      <w:tr w:rsidR="00F73C19" w:rsidRPr="00F73C19" w14:paraId="2C66F585" w14:textId="77777777" w:rsidTr="002E4AF9">
        <w:trPr>
          <w:trHeight w:val="300"/>
        </w:trPr>
        <w:tc>
          <w:tcPr>
            <w:tcW w:w="5172" w:type="dxa"/>
            <w:noWrap/>
            <w:hideMark/>
          </w:tcPr>
          <w:p w14:paraId="0648DFE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RawParkAndRideNodeDelimiter</w:t>
            </w:r>
          </w:p>
        </w:tc>
        <w:tc>
          <w:tcPr>
            <w:tcW w:w="4320" w:type="dxa"/>
            <w:noWrap/>
            <w:hideMark/>
          </w:tcPr>
          <w:p w14:paraId="34C30BD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39A93BC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0245D060" w14:textId="77777777" w:rsidTr="002E4AF9">
        <w:trPr>
          <w:trHeight w:val="300"/>
        </w:trPr>
        <w:tc>
          <w:tcPr>
            <w:tcW w:w="5172" w:type="dxa"/>
            <w:noWrap/>
            <w:hideMark/>
          </w:tcPr>
          <w:p w14:paraId="04E5B9F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ImportParkAndRideNodes</w:t>
            </w:r>
          </w:p>
        </w:tc>
        <w:tc>
          <w:tcPr>
            <w:tcW w:w="4320" w:type="dxa"/>
            <w:noWrap/>
            <w:hideMark/>
          </w:tcPr>
          <w:p w14:paraId="7C1B4F7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EC40D7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the raw file should be imported (always TRUE if ShouldRunRawConversion=true)</w:t>
            </w:r>
          </w:p>
        </w:tc>
      </w:tr>
      <w:tr w:rsidR="00F73C19" w:rsidRPr="00F73C19" w14:paraId="31230D69" w14:textId="77777777" w:rsidTr="002E4AF9">
        <w:trPr>
          <w:trHeight w:val="300"/>
        </w:trPr>
        <w:tc>
          <w:tcPr>
            <w:tcW w:w="5172" w:type="dxa"/>
            <w:noWrap/>
            <w:hideMark/>
          </w:tcPr>
          <w:p w14:paraId="4B57983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ShouldReadParkAndRideNodeSkim</w:t>
            </w:r>
          </w:p>
        </w:tc>
        <w:tc>
          <w:tcPr>
            <w:tcW w:w="4320" w:type="dxa"/>
            <w:noWrap/>
            <w:hideMark/>
          </w:tcPr>
          <w:p w14:paraId="7A7654C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28A0853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will expect a skim matrix with the best park and ride node number for each OD pair</w:t>
            </w:r>
          </w:p>
        </w:tc>
      </w:tr>
      <w:tr w:rsidR="00F73C19" w:rsidRPr="00F73C19" w14:paraId="1A2701F9" w14:textId="77777777" w:rsidTr="002E4AF9">
        <w:trPr>
          <w:trHeight w:val="300"/>
        </w:trPr>
        <w:tc>
          <w:tcPr>
            <w:tcW w:w="5172" w:type="dxa"/>
            <w:noWrap/>
            <w:hideMark/>
          </w:tcPr>
          <w:p w14:paraId="28C62FB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RawParcelPath</w:t>
            </w:r>
          </w:p>
        </w:tc>
        <w:tc>
          <w:tcPr>
            <w:tcW w:w="4320" w:type="dxa"/>
            <w:noWrap/>
            <w:hideMark/>
          </w:tcPr>
          <w:p w14:paraId="56224126" w14:textId="418C8EDF" w:rsidR="00F73C19" w:rsidRPr="00F73C19" w:rsidRDefault="00F73C19" w:rsidP="009A1C93">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.\Nashville_mzbuffer_</w:t>
            </w:r>
            <w:r w:rsidR="00986670">
              <w:rPr>
                <w:rFonts w:asciiTheme="majorHAnsi" w:hAnsiTheme="majorHAnsi" w:cstheme="majorHAnsi"/>
                <w:color w:val="000000"/>
                <w:sz w:val="18"/>
                <w:szCs w:val="18"/>
              </w:rPr>
              <w:t>allstreets</w:t>
            </w:r>
            <w:r w:rsidRPr="00F73C19">
              <w:rPr>
                <w:rFonts w:asciiTheme="majorHAnsi" w:hAnsiTheme="majorHAnsi" w:cstheme="majorHAnsi"/>
                <w:color w:val="000000"/>
                <w:sz w:val="18"/>
                <w:szCs w:val="18"/>
              </w:rPr>
              <w:t>_</w:t>
            </w:r>
            <w:r w:rsidR="00986670">
              <w:rPr>
                <w:rFonts w:asciiTheme="majorHAnsi" w:hAnsiTheme="majorHAnsi" w:cstheme="majorHAnsi"/>
                <w:color w:val="000000"/>
                <w:sz w:val="18"/>
                <w:szCs w:val="18"/>
              </w:rPr>
              <w:t>2010</w:t>
            </w:r>
            <w:r w:rsidRPr="00F73C19">
              <w:rPr>
                <w:rFonts w:asciiTheme="majorHAnsi" w:hAnsiTheme="majorHAnsi" w:cstheme="majorHAnsi"/>
                <w:color w:val="000000"/>
                <w:sz w:val="18"/>
                <w:szCs w:val="18"/>
              </w:rPr>
              <w:t>.dat</w:t>
            </w:r>
          </w:p>
        </w:tc>
        <w:tc>
          <w:tcPr>
            <w:tcW w:w="3684" w:type="dxa"/>
            <w:noWrap/>
            <w:hideMark/>
          </w:tcPr>
          <w:p w14:paraId="7B2A2053" w14:textId="210B0E42"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full path name for the raw parcel </w:t>
            </w:r>
            <w:r w:rsidR="00122C21">
              <w:rPr>
                <w:rFonts w:asciiTheme="majorHAnsi" w:hAnsiTheme="majorHAnsi" w:cstheme="majorHAnsi"/>
                <w:color w:val="000000"/>
                <w:sz w:val="18"/>
                <w:szCs w:val="18"/>
              </w:rPr>
              <w:t xml:space="preserve">or microzone </w:t>
            </w:r>
            <w:r w:rsidRPr="00F73C19">
              <w:rPr>
                <w:rFonts w:asciiTheme="majorHAnsi" w:hAnsiTheme="majorHAnsi" w:cstheme="majorHAnsi"/>
                <w:color w:val="000000"/>
                <w:sz w:val="18"/>
                <w:szCs w:val="18"/>
              </w:rPr>
              <w:t>input file</w:t>
            </w:r>
          </w:p>
        </w:tc>
      </w:tr>
      <w:tr w:rsidR="00F73C19" w:rsidRPr="00F73C19" w14:paraId="7D580F6B" w14:textId="77777777" w:rsidTr="002E4AF9">
        <w:trPr>
          <w:trHeight w:val="300"/>
        </w:trPr>
        <w:tc>
          <w:tcPr>
            <w:tcW w:w="5172" w:type="dxa"/>
            <w:noWrap/>
            <w:hideMark/>
          </w:tcPr>
          <w:p w14:paraId="65835DA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RawParcelDelimiter</w:t>
            </w:r>
          </w:p>
        </w:tc>
        <w:tc>
          <w:tcPr>
            <w:tcW w:w="4320" w:type="dxa"/>
            <w:noWrap/>
            <w:hideMark/>
          </w:tcPr>
          <w:p w14:paraId="7BAC082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32</w:t>
            </w:r>
          </w:p>
        </w:tc>
        <w:tc>
          <w:tcPr>
            <w:tcW w:w="3684" w:type="dxa"/>
            <w:noWrap/>
            <w:hideMark/>
          </w:tcPr>
          <w:p w14:paraId="11C2E85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171000C4" w14:textId="77777777" w:rsidTr="002E4AF9">
        <w:trPr>
          <w:trHeight w:val="300"/>
        </w:trPr>
        <w:tc>
          <w:tcPr>
            <w:tcW w:w="5172" w:type="dxa"/>
            <w:noWrap/>
            <w:hideMark/>
          </w:tcPr>
          <w:p w14:paraId="3654767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RawZonePath</w:t>
            </w:r>
          </w:p>
        </w:tc>
        <w:tc>
          <w:tcPr>
            <w:tcW w:w="4320" w:type="dxa"/>
            <w:noWrap/>
            <w:hideMark/>
          </w:tcPr>
          <w:p w14:paraId="6151204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.\nashville_taz_indexes_1.dat</w:t>
            </w:r>
          </w:p>
        </w:tc>
        <w:tc>
          <w:tcPr>
            <w:tcW w:w="3684" w:type="dxa"/>
            <w:noWrap/>
            <w:hideMark/>
          </w:tcPr>
          <w:p w14:paraId="004FF8F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raw zone indexes input file</w:t>
            </w:r>
          </w:p>
        </w:tc>
      </w:tr>
      <w:tr w:rsidR="00F73C19" w:rsidRPr="00F73C19" w14:paraId="114F173D" w14:textId="77777777" w:rsidTr="002E4AF9">
        <w:trPr>
          <w:trHeight w:val="300"/>
        </w:trPr>
        <w:tc>
          <w:tcPr>
            <w:tcW w:w="5172" w:type="dxa"/>
            <w:noWrap/>
            <w:hideMark/>
          </w:tcPr>
          <w:p w14:paraId="5BFA268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RawZoneDelimiter</w:t>
            </w:r>
          </w:p>
        </w:tc>
        <w:tc>
          <w:tcPr>
            <w:tcW w:w="4320" w:type="dxa"/>
            <w:noWrap/>
            <w:hideMark/>
          </w:tcPr>
          <w:p w14:paraId="26A53AF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2BD479B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7C55E6A4" w14:textId="77777777" w:rsidTr="002E4AF9">
        <w:trPr>
          <w:trHeight w:val="300"/>
        </w:trPr>
        <w:tc>
          <w:tcPr>
            <w:tcW w:w="5172" w:type="dxa"/>
            <w:noWrap/>
            <w:hideMark/>
          </w:tcPr>
          <w:p w14:paraId="223B2EE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RawHouseholdPath</w:t>
            </w:r>
          </w:p>
        </w:tc>
        <w:tc>
          <w:tcPr>
            <w:tcW w:w="4320" w:type="dxa"/>
            <w:noWrap/>
            <w:hideMark/>
          </w:tcPr>
          <w:p w14:paraId="5382AF5A" w14:textId="0B7B97AC"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.\nashville_household</w:t>
            </w:r>
            <w:r w:rsidR="00986670">
              <w:rPr>
                <w:rFonts w:asciiTheme="majorHAnsi" w:hAnsiTheme="majorHAnsi" w:cstheme="majorHAnsi"/>
                <w:color w:val="000000"/>
                <w:sz w:val="18"/>
                <w:szCs w:val="18"/>
              </w:rPr>
              <w:t>_2010</w:t>
            </w:r>
            <w:r w:rsidRPr="00F73C19">
              <w:rPr>
                <w:rFonts w:asciiTheme="majorHAnsi" w:hAnsiTheme="majorHAnsi" w:cstheme="majorHAnsi"/>
                <w:color w:val="000000"/>
                <w:sz w:val="18"/>
                <w:szCs w:val="18"/>
              </w:rPr>
              <w:t>.dat</w:t>
            </w:r>
          </w:p>
        </w:tc>
        <w:tc>
          <w:tcPr>
            <w:tcW w:w="3684" w:type="dxa"/>
            <w:noWrap/>
            <w:hideMark/>
          </w:tcPr>
          <w:p w14:paraId="578DF75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raw household input file</w:t>
            </w:r>
          </w:p>
        </w:tc>
      </w:tr>
      <w:tr w:rsidR="00F73C19" w:rsidRPr="00F73C19" w14:paraId="1F224584" w14:textId="77777777" w:rsidTr="002E4AF9">
        <w:trPr>
          <w:trHeight w:val="300"/>
        </w:trPr>
        <w:tc>
          <w:tcPr>
            <w:tcW w:w="5172" w:type="dxa"/>
            <w:noWrap/>
            <w:hideMark/>
          </w:tcPr>
          <w:p w14:paraId="067E2A5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RawHouseholdDelimiter</w:t>
            </w:r>
          </w:p>
        </w:tc>
        <w:tc>
          <w:tcPr>
            <w:tcW w:w="4320" w:type="dxa"/>
            <w:noWrap/>
            <w:hideMark/>
          </w:tcPr>
          <w:p w14:paraId="312A78A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32</w:t>
            </w:r>
          </w:p>
        </w:tc>
        <w:tc>
          <w:tcPr>
            <w:tcW w:w="3684" w:type="dxa"/>
            <w:noWrap/>
            <w:hideMark/>
          </w:tcPr>
          <w:p w14:paraId="4563C25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22C577B4" w14:textId="77777777" w:rsidTr="002E4AF9">
        <w:trPr>
          <w:trHeight w:val="300"/>
        </w:trPr>
        <w:tc>
          <w:tcPr>
            <w:tcW w:w="5172" w:type="dxa"/>
            <w:noWrap/>
            <w:hideMark/>
          </w:tcPr>
          <w:p w14:paraId="00D1934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OutputHouseholdPath</w:t>
            </w:r>
          </w:p>
        </w:tc>
        <w:tc>
          <w:tcPr>
            <w:tcW w:w="4320" w:type="dxa"/>
            <w:noWrap/>
            <w:hideMark/>
          </w:tcPr>
          <w:p w14:paraId="030ABDD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.\_household.tsv</w:t>
            </w:r>
          </w:p>
        </w:tc>
        <w:tc>
          <w:tcPr>
            <w:tcW w:w="3684" w:type="dxa"/>
            <w:noWrap/>
            <w:hideMark/>
          </w:tcPr>
          <w:p w14:paraId="4E22A94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household output file</w:t>
            </w:r>
          </w:p>
        </w:tc>
      </w:tr>
      <w:tr w:rsidR="00F73C19" w:rsidRPr="00F73C19" w14:paraId="5F9C396C" w14:textId="77777777" w:rsidTr="002E4AF9">
        <w:trPr>
          <w:trHeight w:val="300"/>
        </w:trPr>
        <w:tc>
          <w:tcPr>
            <w:tcW w:w="5172" w:type="dxa"/>
            <w:noWrap/>
            <w:hideMark/>
          </w:tcPr>
          <w:p w14:paraId="0C8DEA4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OutputHouseholdDelimiter</w:t>
            </w:r>
          </w:p>
        </w:tc>
        <w:tc>
          <w:tcPr>
            <w:tcW w:w="4320" w:type="dxa"/>
            <w:noWrap/>
            <w:hideMark/>
          </w:tcPr>
          <w:p w14:paraId="3B60FD2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12DDBCA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0B175229" w14:textId="77777777" w:rsidTr="002E4AF9">
        <w:trPr>
          <w:trHeight w:val="300"/>
        </w:trPr>
        <w:tc>
          <w:tcPr>
            <w:tcW w:w="5172" w:type="dxa"/>
            <w:noWrap/>
            <w:hideMark/>
          </w:tcPr>
          <w:p w14:paraId="0753D8C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RawPersonPath</w:t>
            </w:r>
          </w:p>
        </w:tc>
        <w:tc>
          <w:tcPr>
            <w:tcW w:w="4320" w:type="dxa"/>
            <w:noWrap/>
            <w:hideMark/>
          </w:tcPr>
          <w:p w14:paraId="36AF0289" w14:textId="1F76621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.\nashville_person</w:t>
            </w:r>
            <w:r w:rsidR="00986670">
              <w:rPr>
                <w:rFonts w:asciiTheme="majorHAnsi" w:hAnsiTheme="majorHAnsi" w:cstheme="majorHAnsi"/>
                <w:color w:val="000000"/>
                <w:sz w:val="18"/>
                <w:szCs w:val="18"/>
              </w:rPr>
              <w:t>_2010</w:t>
            </w:r>
            <w:r w:rsidRPr="00F73C19">
              <w:rPr>
                <w:rFonts w:asciiTheme="majorHAnsi" w:hAnsiTheme="majorHAnsi" w:cstheme="majorHAnsi"/>
                <w:color w:val="000000"/>
                <w:sz w:val="18"/>
                <w:szCs w:val="18"/>
              </w:rPr>
              <w:t>.dat</w:t>
            </w:r>
          </w:p>
        </w:tc>
        <w:tc>
          <w:tcPr>
            <w:tcW w:w="3684" w:type="dxa"/>
            <w:noWrap/>
            <w:hideMark/>
          </w:tcPr>
          <w:p w14:paraId="730111D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raw person input file</w:t>
            </w:r>
          </w:p>
        </w:tc>
      </w:tr>
      <w:tr w:rsidR="00F73C19" w:rsidRPr="00F73C19" w14:paraId="41C31A97" w14:textId="77777777" w:rsidTr="002E4AF9">
        <w:trPr>
          <w:trHeight w:val="300"/>
        </w:trPr>
        <w:tc>
          <w:tcPr>
            <w:tcW w:w="5172" w:type="dxa"/>
            <w:noWrap/>
            <w:hideMark/>
          </w:tcPr>
          <w:p w14:paraId="18B7A09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RawPersonDelimiter</w:t>
            </w:r>
          </w:p>
        </w:tc>
        <w:tc>
          <w:tcPr>
            <w:tcW w:w="4320" w:type="dxa"/>
            <w:noWrap/>
            <w:hideMark/>
          </w:tcPr>
          <w:p w14:paraId="5797EB4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32</w:t>
            </w:r>
          </w:p>
        </w:tc>
        <w:tc>
          <w:tcPr>
            <w:tcW w:w="3684" w:type="dxa"/>
            <w:noWrap/>
            <w:hideMark/>
          </w:tcPr>
          <w:p w14:paraId="7A2A3F1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692959C9" w14:textId="77777777" w:rsidTr="002E4AF9">
        <w:trPr>
          <w:trHeight w:val="300"/>
        </w:trPr>
        <w:tc>
          <w:tcPr>
            <w:tcW w:w="5172" w:type="dxa"/>
            <w:noWrap/>
            <w:hideMark/>
          </w:tcPr>
          <w:p w14:paraId="74DFE66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OutputPersonPath</w:t>
            </w:r>
          </w:p>
        </w:tc>
        <w:tc>
          <w:tcPr>
            <w:tcW w:w="4320" w:type="dxa"/>
            <w:noWrap/>
            <w:hideMark/>
          </w:tcPr>
          <w:p w14:paraId="4C96C53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.\_person.tsv</w:t>
            </w:r>
          </w:p>
        </w:tc>
        <w:tc>
          <w:tcPr>
            <w:tcW w:w="3684" w:type="dxa"/>
            <w:noWrap/>
            <w:hideMark/>
          </w:tcPr>
          <w:p w14:paraId="4F180FF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person output file</w:t>
            </w:r>
          </w:p>
        </w:tc>
      </w:tr>
      <w:tr w:rsidR="00F73C19" w:rsidRPr="00F73C19" w14:paraId="55014E47" w14:textId="77777777" w:rsidTr="002E4AF9">
        <w:trPr>
          <w:trHeight w:val="300"/>
        </w:trPr>
        <w:tc>
          <w:tcPr>
            <w:tcW w:w="5172" w:type="dxa"/>
            <w:noWrap/>
            <w:hideMark/>
          </w:tcPr>
          <w:p w14:paraId="726652C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OutputPersonDelimiter</w:t>
            </w:r>
          </w:p>
        </w:tc>
        <w:tc>
          <w:tcPr>
            <w:tcW w:w="4320" w:type="dxa"/>
            <w:noWrap/>
            <w:hideMark/>
          </w:tcPr>
          <w:p w14:paraId="5A837A0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00EE676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3A7B52A6" w14:textId="77777777" w:rsidTr="002E4AF9">
        <w:trPr>
          <w:trHeight w:val="300"/>
        </w:trPr>
        <w:tc>
          <w:tcPr>
            <w:tcW w:w="5172" w:type="dxa"/>
            <w:noWrap/>
            <w:hideMark/>
          </w:tcPr>
          <w:p w14:paraId="2E24E9A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OutputHouseholdDayPath</w:t>
            </w:r>
          </w:p>
        </w:tc>
        <w:tc>
          <w:tcPr>
            <w:tcW w:w="4320" w:type="dxa"/>
            <w:noWrap/>
            <w:hideMark/>
          </w:tcPr>
          <w:p w14:paraId="5924E4F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.\_household_day.tsv</w:t>
            </w:r>
          </w:p>
        </w:tc>
        <w:tc>
          <w:tcPr>
            <w:tcW w:w="3684" w:type="dxa"/>
            <w:noWrap/>
            <w:hideMark/>
          </w:tcPr>
          <w:p w14:paraId="7770B92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household-day output file</w:t>
            </w:r>
          </w:p>
        </w:tc>
      </w:tr>
      <w:tr w:rsidR="00F73C19" w:rsidRPr="00F73C19" w14:paraId="09F846ED" w14:textId="77777777" w:rsidTr="002E4AF9">
        <w:trPr>
          <w:trHeight w:val="300"/>
        </w:trPr>
        <w:tc>
          <w:tcPr>
            <w:tcW w:w="5172" w:type="dxa"/>
            <w:noWrap/>
            <w:hideMark/>
          </w:tcPr>
          <w:p w14:paraId="281E898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OutputHouseholdDayDelimiter</w:t>
            </w:r>
          </w:p>
        </w:tc>
        <w:tc>
          <w:tcPr>
            <w:tcW w:w="4320" w:type="dxa"/>
            <w:noWrap/>
            <w:hideMark/>
          </w:tcPr>
          <w:p w14:paraId="368F47C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31C2670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2B2111FB" w14:textId="77777777" w:rsidTr="002E4AF9">
        <w:trPr>
          <w:trHeight w:val="300"/>
        </w:trPr>
        <w:tc>
          <w:tcPr>
            <w:tcW w:w="5172" w:type="dxa"/>
            <w:noWrap/>
            <w:hideMark/>
          </w:tcPr>
          <w:p w14:paraId="14C5A67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OutputPersonDayPath</w:t>
            </w:r>
          </w:p>
        </w:tc>
        <w:tc>
          <w:tcPr>
            <w:tcW w:w="4320" w:type="dxa"/>
            <w:noWrap/>
            <w:hideMark/>
          </w:tcPr>
          <w:p w14:paraId="7D90488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.\_person_day.tsv</w:t>
            </w:r>
          </w:p>
        </w:tc>
        <w:tc>
          <w:tcPr>
            <w:tcW w:w="3684" w:type="dxa"/>
            <w:noWrap/>
            <w:hideMark/>
          </w:tcPr>
          <w:p w14:paraId="233B0AF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person-day output file</w:t>
            </w:r>
          </w:p>
        </w:tc>
      </w:tr>
      <w:tr w:rsidR="00F73C19" w:rsidRPr="00F73C19" w14:paraId="6C1C120F" w14:textId="77777777" w:rsidTr="002E4AF9">
        <w:trPr>
          <w:trHeight w:val="300"/>
        </w:trPr>
        <w:tc>
          <w:tcPr>
            <w:tcW w:w="5172" w:type="dxa"/>
            <w:noWrap/>
            <w:hideMark/>
          </w:tcPr>
          <w:p w14:paraId="2EBB990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OutputPersonDayDelimiter</w:t>
            </w:r>
          </w:p>
        </w:tc>
        <w:tc>
          <w:tcPr>
            <w:tcW w:w="4320" w:type="dxa"/>
            <w:noWrap/>
            <w:hideMark/>
          </w:tcPr>
          <w:p w14:paraId="6DE9BED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3B4BF5A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5FC0B2B8" w14:textId="77777777" w:rsidTr="002E4AF9">
        <w:trPr>
          <w:trHeight w:val="300"/>
        </w:trPr>
        <w:tc>
          <w:tcPr>
            <w:tcW w:w="5172" w:type="dxa"/>
            <w:noWrap/>
            <w:hideMark/>
          </w:tcPr>
          <w:p w14:paraId="0BEDB61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OutputTourPath</w:t>
            </w:r>
          </w:p>
        </w:tc>
        <w:tc>
          <w:tcPr>
            <w:tcW w:w="4320" w:type="dxa"/>
            <w:noWrap/>
            <w:hideMark/>
          </w:tcPr>
          <w:p w14:paraId="396F9F3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.\_tour.tsv</w:t>
            </w:r>
          </w:p>
        </w:tc>
        <w:tc>
          <w:tcPr>
            <w:tcW w:w="3684" w:type="dxa"/>
            <w:noWrap/>
            <w:hideMark/>
          </w:tcPr>
          <w:p w14:paraId="0A3CF64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tour output file</w:t>
            </w:r>
          </w:p>
        </w:tc>
      </w:tr>
      <w:tr w:rsidR="00F73C19" w:rsidRPr="00F73C19" w14:paraId="375D545B" w14:textId="77777777" w:rsidTr="002E4AF9">
        <w:trPr>
          <w:trHeight w:val="315"/>
        </w:trPr>
        <w:tc>
          <w:tcPr>
            <w:tcW w:w="5172" w:type="dxa"/>
            <w:noWrap/>
            <w:hideMark/>
          </w:tcPr>
          <w:p w14:paraId="7E952E2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OutputTourDelimiter</w:t>
            </w:r>
          </w:p>
        </w:tc>
        <w:tc>
          <w:tcPr>
            <w:tcW w:w="4320" w:type="dxa"/>
            <w:noWrap/>
            <w:hideMark/>
          </w:tcPr>
          <w:p w14:paraId="3C17C0C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764B072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31D45B15" w14:textId="77777777" w:rsidTr="002E4AF9">
        <w:trPr>
          <w:trHeight w:val="300"/>
        </w:trPr>
        <w:tc>
          <w:tcPr>
            <w:tcW w:w="5172" w:type="dxa"/>
            <w:noWrap/>
            <w:hideMark/>
          </w:tcPr>
          <w:p w14:paraId="1279F91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OutputTripPath</w:t>
            </w:r>
          </w:p>
        </w:tc>
        <w:tc>
          <w:tcPr>
            <w:tcW w:w="4320" w:type="dxa"/>
            <w:noWrap/>
            <w:hideMark/>
          </w:tcPr>
          <w:p w14:paraId="6C5656A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.\_trip.tsv</w:t>
            </w:r>
          </w:p>
        </w:tc>
        <w:tc>
          <w:tcPr>
            <w:tcW w:w="3684" w:type="dxa"/>
            <w:noWrap/>
            <w:hideMark/>
          </w:tcPr>
          <w:p w14:paraId="47480AD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trip output file</w:t>
            </w:r>
          </w:p>
        </w:tc>
      </w:tr>
      <w:tr w:rsidR="00F73C19" w:rsidRPr="00F73C19" w14:paraId="557BD1A3" w14:textId="77777777" w:rsidTr="002E4AF9">
        <w:trPr>
          <w:trHeight w:val="300"/>
        </w:trPr>
        <w:tc>
          <w:tcPr>
            <w:tcW w:w="5172" w:type="dxa"/>
            <w:noWrap/>
            <w:hideMark/>
          </w:tcPr>
          <w:p w14:paraId="3AB6F5F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OutputTripDelimiter</w:t>
            </w:r>
          </w:p>
        </w:tc>
        <w:tc>
          <w:tcPr>
            <w:tcW w:w="4320" w:type="dxa"/>
            <w:noWrap/>
            <w:hideMark/>
          </w:tcPr>
          <w:p w14:paraId="1806ED8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5CD43ED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F73C19" w:rsidRPr="00F73C19" w14:paraId="3B65838C" w14:textId="77777777" w:rsidTr="002E4AF9">
        <w:trPr>
          <w:trHeight w:val="300"/>
        </w:trPr>
        <w:tc>
          <w:tcPr>
            <w:tcW w:w="5172" w:type="dxa"/>
            <w:noWrap/>
            <w:hideMark/>
          </w:tcPr>
          <w:p w14:paraId="0A264D0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ShouldRunRawConversion</w:t>
            </w:r>
          </w:p>
        </w:tc>
        <w:tc>
          <w:tcPr>
            <w:tcW w:w="4320" w:type="dxa"/>
            <w:noWrap/>
            <w:hideMark/>
          </w:tcPr>
          <w:p w14:paraId="7A6503B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04B7F7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DAYSIM will convert and input all of the raw data files listed below</w:t>
            </w:r>
          </w:p>
        </w:tc>
      </w:tr>
      <w:tr w:rsidR="00F73C19" w:rsidRPr="00F73C19" w14:paraId="6EC862AF" w14:textId="77777777" w:rsidTr="002E4AF9">
        <w:trPr>
          <w:trHeight w:val="300"/>
        </w:trPr>
        <w:tc>
          <w:tcPr>
            <w:tcW w:w="5172" w:type="dxa"/>
            <w:noWrap/>
            <w:hideMark/>
          </w:tcPr>
          <w:p w14:paraId="407455B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MinParcelSize</w:t>
            </w:r>
          </w:p>
        </w:tc>
        <w:tc>
          <w:tcPr>
            <w:tcW w:w="4320" w:type="dxa"/>
            <w:noWrap/>
            <w:hideMark/>
          </w:tcPr>
          <w:p w14:paraId="4A0A499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10</w:t>
            </w:r>
          </w:p>
        </w:tc>
        <w:tc>
          <w:tcPr>
            <w:tcW w:w="3684" w:type="dxa"/>
            <w:noWrap/>
            <w:hideMark/>
          </w:tcPr>
          <w:p w14:paraId="07B61175" w14:textId="162E2224"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minimum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size variable (in units of 1/1000) to be considered available in destination sampling</w:t>
            </w:r>
          </w:p>
        </w:tc>
      </w:tr>
      <w:tr w:rsidR="00F73C19" w:rsidRPr="00F73C19" w14:paraId="08D52968" w14:textId="77777777" w:rsidTr="002E4AF9">
        <w:trPr>
          <w:trHeight w:val="300"/>
        </w:trPr>
        <w:tc>
          <w:tcPr>
            <w:tcW w:w="5172" w:type="dxa"/>
            <w:noWrap/>
            <w:hideMark/>
          </w:tcPr>
          <w:p w14:paraId="187EC1B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UrbanThreshold</w:t>
            </w:r>
          </w:p>
        </w:tc>
        <w:tc>
          <w:tcPr>
            <w:tcW w:w="4320" w:type="dxa"/>
            <w:noWrap/>
            <w:hideMark/>
          </w:tcPr>
          <w:p w14:paraId="51DA8A4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500</w:t>
            </w:r>
          </w:p>
        </w:tc>
        <w:tc>
          <w:tcPr>
            <w:tcW w:w="3684" w:type="dxa"/>
            <w:noWrap/>
            <w:hideMark/>
          </w:tcPr>
          <w:p w14:paraId="47F7CF36" w14:textId="7BCA92E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minimum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size (based on households + employment in buffer 1) to be considered "urban" rather than "rural". (Used in auto ownership model calibration)</w:t>
            </w:r>
          </w:p>
        </w:tc>
      </w:tr>
      <w:tr w:rsidR="00F73C19" w:rsidRPr="00F73C19" w14:paraId="0E9C8B72" w14:textId="77777777" w:rsidTr="002E4AF9">
        <w:trPr>
          <w:trHeight w:val="300"/>
        </w:trPr>
        <w:tc>
          <w:tcPr>
            <w:tcW w:w="5172" w:type="dxa"/>
            <w:noWrap/>
            <w:hideMark/>
          </w:tcPr>
          <w:p w14:paraId="74A225A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IsInEstimationMode</w:t>
            </w:r>
          </w:p>
        </w:tc>
        <w:tc>
          <w:tcPr>
            <w:tcW w:w="4320" w:type="dxa"/>
            <w:noWrap/>
            <w:hideMark/>
          </w:tcPr>
          <w:p w14:paraId="0B8ADA8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68EE075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if Daysim should be run in order to estimate a specific model, rather than running a simulation</w:t>
            </w:r>
          </w:p>
        </w:tc>
      </w:tr>
      <w:tr w:rsidR="00F73C19" w:rsidRPr="00F73C19" w14:paraId="3ADFEB92" w14:textId="77777777" w:rsidTr="002E4AF9">
        <w:trPr>
          <w:trHeight w:val="300"/>
        </w:trPr>
        <w:tc>
          <w:tcPr>
            <w:tcW w:w="5172" w:type="dxa"/>
            <w:noWrap/>
            <w:hideMark/>
          </w:tcPr>
          <w:p w14:paraId="269E4B0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ShouldRunChoiceModels</w:t>
            </w:r>
          </w:p>
        </w:tc>
        <w:tc>
          <w:tcPr>
            <w:tcW w:w="4320" w:type="dxa"/>
            <w:noWrap/>
            <w:hideMark/>
          </w:tcPr>
          <w:p w14:paraId="21B1821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1D7B24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all choice models (TRUE can be overridden by switches below and by individual model switches)</w:t>
            </w:r>
          </w:p>
        </w:tc>
      </w:tr>
      <w:tr w:rsidR="00F73C19" w:rsidRPr="00F73C19" w14:paraId="23ADCDF5" w14:textId="77777777" w:rsidTr="002E4AF9">
        <w:trPr>
          <w:trHeight w:val="300"/>
        </w:trPr>
        <w:tc>
          <w:tcPr>
            <w:tcW w:w="5172" w:type="dxa"/>
            <w:noWrap/>
            <w:hideMark/>
          </w:tcPr>
          <w:p w14:paraId="3B5D115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ShouldRunHouseholdModels</w:t>
            </w:r>
          </w:p>
        </w:tc>
        <w:tc>
          <w:tcPr>
            <w:tcW w:w="4320" w:type="dxa"/>
            <w:noWrap/>
            <w:hideMark/>
          </w:tcPr>
          <w:p w14:paraId="7C6EED2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468CD40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household level models (used to peform partial runs, TRUE can be overridden by individual model swtiches)</w:t>
            </w:r>
          </w:p>
        </w:tc>
      </w:tr>
      <w:tr w:rsidR="00F73C19" w:rsidRPr="00F73C19" w14:paraId="06B59200" w14:textId="77777777" w:rsidTr="002E4AF9">
        <w:trPr>
          <w:trHeight w:val="300"/>
        </w:trPr>
        <w:tc>
          <w:tcPr>
            <w:tcW w:w="5172" w:type="dxa"/>
            <w:noWrap/>
            <w:hideMark/>
          </w:tcPr>
          <w:p w14:paraId="5DC2EE3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ShouldRunPersonModels</w:t>
            </w:r>
          </w:p>
        </w:tc>
        <w:tc>
          <w:tcPr>
            <w:tcW w:w="4320" w:type="dxa"/>
            <w:noWrap/>
            <w:hideMark/>
          </w:tcPr>
          <w:p w14:paraId="1A38C4D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0EE51DD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person level models (used to peform partial runs, TRUE can be overridden by individual model swtiches)</w:t>
            </w:r>
          </w:p>
        </w:tc>
      </w:tr>
      <w:tr w:rsidR="00F73C19" w:rsidRPr="00F73C19" w14:paraId="0D644360" w14:textId="77777777" w:rsidTr="002E4AF9">
        <w:trPr>
          <w:trHeight w:val="300"/>
        </w:trPr>
        <w:tc>
          <w:tcPr>
            <w:tcW w:w="5172" w:type="dxa"/>
            <w:noWrap/>
            <w:hideMark/>
          </w:tcPr>
          <w:p w14:paraId="7EAED0E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ShouldRunPersonDayModels</w:t>
            </w:r>
          </w:p>
        </w:tc>
        <w:tc>
          <w:tcPr>
            <w:tcW w:w="4320" w:type="dxa"/>
            <w:noWrap/>
            <w:hideMark/>
          </w:tcPr>
          <w:p w14:paraId="139041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02D856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person-day level models (used to peform partial runs, TRUE can be overridden by individual model swtiches)</w:t>
            </w:r>
          </w:p>
        </w:tc>
      </w:tr>
      <w:tr w:rsidR="00F73C19" w:rsidRPr="00F73C19" w14:paraId="2B00947B" w14:textId="77777777" w:rsidTr="002E4AF9">
        <w:trPr>
          <w:trHeight w:val="300"/>
        </w:trPr>
        <w:tc>
          <w:tcPr>
            <w:tcW w:w="5172" w:type="dxa"/>
            <w:noWrap/>
            <w:hideMark/>
          </w:tcPr>
          <w:p w14:paraId="5A7963C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ShouldRunTourModels</w:t>
            </w:r>
          </w:p>
        </w:tc>
        <w:tc>
          <w:tcPr>
            <w:tcW w:w="4320" w:type="dxa"/>
            <w:noWrap/>
            <w:hideMark/>
          </w:tcPr>
          <w:p w14:paraId="7DF4F7E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9D7E88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tour level models (used to peform partial runs, TRUE can be overridden by individual model swtiches)</w:t>
            </w:r>
          </w:p>
        </w:tc>
      </w:tr>
      <w:tr w:rsidR="00F73C19" w:rsidRPr="00F73C19" w14:paraId="546F4D00" w14:textId="77777777" w:rsidTr="002E4AF9">
        <w:trPr>
          <w:trHeight w:val="300"/>
        </w:trPr>
        <w:tc>
          <w:tcPr>
            <w:tcW w:w="5172" w:type="dxa"/>
            <w:noWrap/>
            <w:hideMark/>
          </w:tcPr>
          <w:p w14:paraId="504CFBD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ShouldRunTourTripModels</w:t>
            </w:r>
          </w:p>
        </w:tc>
        <w:tc>
          <w:tcPr>
            <w:tcW w:w="4320" w:type="dxa"/>
            <w:noWrap/>
            <w:hideMark/>
          </w:tcPr>
          <w:p w14:paraId="34653F3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B36127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trip level models (used to peform partial runs, TRUE can be overridden by individual model swtiches)</w:t>
            </w:r>
          </w:p>
        </w:tc>
      </w:tr>
      <w:tr w:rsidR="00F73C19" w:rsidRPr="00F73C19" w14:paraId="0D77EC8D" w14:textId="77777777" w:rsidTr="002E4AF9">
        <w:trPr>
          <w:trHeight w:val="300"/>
        </w:trPr>
        <w:tc>
          <w:tcPr>
            <w:tcW w:w="5172" w:type="dxa"/>
            <w:noWrap/>
            <w:hideMark/>
          </w:tcPr>
          <w:p w14:paraId="4CE9D6C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ShouldRunSubtourModels</w:t>
            </w:r>
          </w:p>
        </w:tc>
        <w:tc>
          <w:tcPr>
            <w:tcW w:w="4320" w:type="dxa"/>
            <w:noWrap/>
            <w:hideMark/>
          </w:tcPr>
          <w:p w14:paraId="41E2ACE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010BEE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subtour level models (used to peform partial runs, TRUE can be overridden by individual model swtiches)</w:t>
            </w:r>
          </w:p>
        </w:tc>
      </w:tr>
      <w:tr w:rsidR="00F73C19" w:rsidRPr="00F73C19" w14:paraId="35ED9EF8" w14:textId="77777777" w:rsidTr="002E4AF9">
        <w:trPr>
          <w:trHeight w:val="300"/>
        </w:trPr>
        <w:tc>
          <w:tcPr>
            <w:tcW w:w="5172" w:type="dxa"/>
            <w:noWrap/>
            <w:hideMark/>
          </w:tcPr>
          <w:p w14:paraId="4CBA87C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ShouldRunSubtourTripModels</w:t>
            </w:r>
          </w:p>
        </w:tc>
        <w:tc>
          <w:tcPr>
            <w:tcW w:w="4320" w:type="dxa"/>
            <w:noWrap/>
            <w:hideMark/>
          </w:tcPr>
          <w:p w14:paraId="2AF7E41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02F6176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trip level models for subtours (used to peform partial runs, TRUE can be overridden by individual model swtiches)</w:t>
            </w:r>
          </w:p>
        </w:tc>
      </w:tr>
      <w:tr w:rsidR="00F73C19" w:rsidRPr="00F73C19" w14:paraId="1692A36B" w14:textId="77777777" w:rsidTr="002E4AF9">
        <w:trPr>
          <w:trHeight w:val="300"/>
        </w:trPr>
        <w:tc>
          <w:tcPr>
            <w:tcW w:w="5172" w:type="dxa"/>
            <w:noWrap/>
            <w:hideMark/>
          </w:tcPr>
          <w:p w14:paraId="77F858E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DestinationScale</w:t>
            </w:r>
          </w:p>
        </w:tc>
        <w:tc>
          <w:tcPr>
            <w:tcW w:w="4320" w:type="dxa"/>
            <w:noWrap/>
            <w:hideMark/>
          </w:tcPr>
          <w:p w14:paraId="0D785BD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5D68BFCA" w14:textId="77777777" w:rsidR="00F73C19" w:rsidRPr="00F73C19" w:rsidRDefault="00F73C19" w:rsidP="00E65DF1">
            <w:pPr>
              <w:spacing w:before="120" w:line="240" w:lineRule="auto"/>
              <w:rPr>
                <w:rFonts w:asciiTheme="majorHAnsi" w:hAnsiTheme="majorHAnsi" w:cstheme="majorHAnsi"/>
                <w:color w:val="000000"/>
                <w:sz w:val="18"/>
                <w:szCs w:val="18"/>
              </w:rPr>
            </w:pPr>
          </w:p>
        </w:tc>
      </w:tr>
      <w:tr w:rsidR="00F73C19" w:rsidRPr="00F73C19" w14:paraId="344A3EB3" w14:textId="77777777" w:rsidTr="002E4AF9">
        <w:trPr>
          <w:trHeight w:val="300"/>
        </w:trPr>
        <w:tc>
          <w:tcPr>
            <w:tcW w:w="5172" w:type="dxa"/>
            <w:noWrap/>
            <w:hideMark/>
          </w:tcPr>
          <w:p w14:paraId="1293FD1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EstimationModel</w:t>
            </w:r>
          </w:p>
        </w:tc>
        <w:tc>
          <w:tcPr>
            <w:tcW w:w="4320" w:type="dxa"/>
            <w:noWrap/>
            <w:hideMark/>
          </w:tcPr>
          <w:p w14:paraId="52611E3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none</w:t>
            </w:r>
          </w:p>
        </w:tc>
        <w:tc>
          <w:tcPr>
            <w:tcW w:w="3684" w:type="dxa"/>
            <w:noWrap/>
            <w:hideMark/>
          </w:tcPr>
          <w:p w14:paraId="72D0188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name of the specific model to be estimated</w:t>
            </w:r>
          </w:p>
        </w:tc>
      </w:tr>
      <w:tr w:rsidR="00F73C19" w:rsidRPr="00F73C19" w14:paraId="1A3A0B31" w14:textId="77777777" w:rsidTr="002E4AF9">
        <w:trPr>
          <w:trHeight w:val="300"/>
        </w:trPr>
        <w:tc>
          <w:tcPr>
            <w:tcW w:w="5172" w:type="dxa"/>
            <w:noWrap/>
            <w:hideMark/>
          </w:tcPr>
          <w:p w14:paraId="1F54277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ShouldOutputAlogitData</w:t>
            </w:r>
          </w:p>
        </w:tc>
        <w:tc>
          <w:tcPr>
            <w:tcW w:w="4320" w:type="dxa"/>
            <w:noWrap/>
            <w:hideMark/>
          </w:tcPr>
          <w:p w14:paraId="7A7B53F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685183C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if an Alogit data file for model estimation should be written</w:t>
            </w:r>
          </w:p>
        </w:tc>
      </w:tr>
      <w:tr w:rsidR="00F73C19" w:rsidRPr="00F73C19" w14:paraId="59DD06AC" w14:textId="77777777" w:rsidTr="002E4AF9">
        <w:trPr>
          <w:trHeight w:val="300"/>
        </w:trPr>
        <w:tc>
          <w:tcPr>
            <w:tcW w:w="5172" w:type="dxa"/>
            <w:noWrap/>
            <w:hideMark/>
          </w:tcPr>
          <w:p w14:paraId="3FCC27B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OutputAlogitDataPath</w:t>
            </w:r>
          </w:p>
        </w:tc>
        <w:tc>
          <w:tcPr>
            <w:tcW w:w="4320" w:type="dxa"/>
            <w:noWrap/>
            <w:hideMark/>
          </w:tcPr>
          <w:p w14:paraId="161CC4A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.\xxx.dat</w:t>
            </w:r>
          </w:p>
        </w:tc>
        <w:tc>
          <w:tcPr>
            <w:tcW w:w="3684" w:type="dxa"/>
            <w:noWrap/>
            <w:hideMark/>
          </w:tcPr>
          <w:p w14:paraId="68B098A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full pathname of the Alogit data file for model estimation </w:t>
            </w:r>
          </w:p>
        </w:tc>
      </w:tr>
      <w:tr w:rsidR="00F73C19" w:rsidRPr="00F73C19" w14:paraId="4A696529" w14:textId="77777777" w:rsidTr="002E4AF9">
        <w:trPr>
          <w:trHeight w:val="300"/>
        </w:trPr>
        <w:tc>
          <w:tcPr>
            <w:tcW w:w="5172" w:type="dxa"/>
            <w:noWrap/>
            <w:hideMark/>
          </w:tcPr>
          <w:p w14:paraId="0F55E3A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OutputAlogitControlPath</w:t>
            </w:r>
          </w:p>
        </w:tc>
        <w:tc>
          <w:tcPr>
            <w:tcW w:w="4320" w:type="dxa"/>
            <w:noWrap/>
            <w:hideMark/>
          </w:tcPr>
          <w:p w14:paraId="6D0C52F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.\xxx.alo</w:t>
            </w:r>
          </w:p>
        </w:tc>
        <w:tc>
          <w:tcPr>
            <w:tcW w:w="3684" w:type="dxa"/>
            <w:noWrap/>
            <w:hideMark/>
          </w:tcPr>
          <w:p w14:paraId="0CD7B5E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full pathname of the Alogit control (.ALO) file for model estimation </w:t>
            </w:r>
          </w:p>
        </w:tc>
      </w:tr>
      <w:tr w:rsidR="00F73C19" w:rsidRPr="00F73C19" w14:paraId="28DAE90A" w14:textId="77777777" w:rsidTr="002E4AF9">
        <w:trPr>
          <w:trHeight w:val="300"/>
        </w:trPr>
        <w:tc>
          <w:tcPr>
            <w:tcW w:w="5172" w:type="dxa"/>
            <w:noWrap/>
            <w:hideMark/>
          </w:tcPr>
          <w:p w14:paraId="485AA95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MaximumBlendingDistance</w:t>
            </w:r>
          </w:p>
        </w:tc>
        <w:tc>
          <w:tcPr>
            <w:tcW w:w="4320" w:type="dxa"/>
            <w:noWrap/>
            <w:hideMark/>
          </w:tcPr>
          <w:p w14:paraId="59203BF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w:t>
            </w:r>
          </w:p>
        </w:tc>
        <w:tc>
          <w:tcPr>
            <w:tcW w:w="3684" w:type="dxa"/>
            <w:noWrap/>
            <w:hideMark/>
          </w:tcPr>
          <w:p w14:paraId="44A92AC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(network) distance for which short-distance blending should be used, in miles</w:t>
            </w:r>
          </w:p>
        </w:tc>
      </w:tr>
      <w:tr w:rsidR="00F73C19" w:rsidRPr="00F73C19" w14:paraId="536A113C" w14:textId="77777777" w:rsidTr="002E4AF9">
        <w:trPr>
          <w:trHeight w:val="300"/>
        </w:trPr>
        <w:tc>
          <w:tcPr>
            <w:tcW w:w="5172" w:type="dxa"/>
            <w:noWrap/>
            <w:hideMark/>
          </w:tcPr>
          <w:p w14:paraId="712AE8D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ShowRunChoiceModelsStatus</w:t>
            </w:r>
          </w:p>
        </w:tc>
        <w:tc>
          <w:tcPr>
            <w:tcW w:w="4320" w:type="dxa"/>
            <w:noWrap/>
            <w:hideMark/>
          </w:tcPr>
          <w:p w14:paraId="16327F0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A3F248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show percent of households simulated on the screen during simulation</w:t>
            </w:r>
          </w:p>
        </w:tc>
      </w:tr>
      <w:tr w:rsidR="00F73C19" w:rsidRPr="00F73C19" w14:paraId="10327077" w14:textId="77777777" w:rsidTr="002E4AF9">
        <w:trPr>
          <w:trHeight w:val="300"/>
        </w:trPr>
        <w:tc>
          <w:tcPr>
            <w:tcW w:w="5172" w:type="dxa"/>
            <w:noWrap/>
            <w:hideMark/>
          </w:tcPr>
          <w:p w14:paraId="272406B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LargeDegreeOfParallelism</w:t>
            </w:r>
          </w:p>
        </w:tc>
        <w:tc>
          <w:tcPr>
            <w:tcW w:w="4320" w:type="dxa"/>
            <w:noWrap/>
            <w:hideMark/>
          </w:tcPr>
          <w:p w14:paraId="2C232F4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8</w:t>
            </w:r>
          </w:p>
        </w:tc>
        <w:tc>
          <w:tcPr>
            <w:tcW w:w="3684" w:type="dxa"/>
            <w:noWrap/>
            <w:hideMark/>
          </w:tcPr>
          <w:p w14:paraId="5CD91CC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Controls the use of multiple processors for threading</w:t>
            </w:r>
          </w:p>
        </w:tc>
      </w:tr>
      <w:tr w:rsidR="00F73C19" w:rsidRPr="00F73C19" w14:paraId="4F8F855E" w14:textId="77777777" w:rsidTr="002E4AF9">
        <w:trPr>
          <w:trHeight w:val="300"/>
        </w:trPr>
        <w:tc>
          <w:tcPr>
            <w:tcW w:w="5172" w:type="dxa"/>
            <w:noWrap/>
            <w:hideMark/>
          </w:tcPr>
          <w:p w14:paraId="7A113B1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SmallDegreeOfParallelism</w:t>
            </w:r>
          </w:p>
        </w:tc>
        <w:tc>
          <w:tcPr>
            <w:tcW w:w="4320" w:type="dxa"/>
            <w:noWrap/>
            <w:hideMark/>
          </w:tcPr>
          <w:p w14:paraId="0215454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4</w:t>
            </w:r>
          </w:p>
        </w:tc>
        <w:tc>
          <w:tcPr>
            <w:tcW w:w="3684" w:type="dxa"/>
            <w:noWrap/>
            <w:hideMark/>
          </w:tcPr>
          <w:p w14:paraId="050FF0A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Controls the use of multiple processors for threading</w:t>
            </w:r>
          </w:p>
        </w:tc>
      </w:tr>
      <w:tr w:rsidR="00F73C19" w:rsidRPr="00F73C19" w14:paraId="72DC0F1E" w14:textId="77777777" w:rsidTr="002E4AF9">
        <w:trPr>
          <w:trHeight w:val="300"/>
        </w:trPr>
        <w:tc>
          <w:tcPr>
            <w:tcW w:w="5172" w:type="dxa"/>
            <w:noWrap/>
            <w:hideMark/>
          </w:tcPr>
          <w:p w14:paraId="4FFC440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ShouldOutputTDMTripList</w:t>
            </w:r>
          </w:p>
        </w:tc>
        <w:tc>
          <w:tcPr>
            <w:tcW w:w="4320" w:type="dxa"/>
            <w:noWrap/>
            <w:hideMark/>
          </w:tcPr>
          <w:p w14:paraId="1BCB7A4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681E70D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produce a separate trip list output file for use by other models</w:t>
            </w:r>
          </w:p>
        </w:tc>
      </w:tr>
      <w:tr w:rsidR="00F73C19" w:rsidRPr="00F73C19" w14:paraId="632B6934" w14:textId="77777777" w:rsidTr="002E4AF9">
        <w:trPr>
          <w:trHeight w:val="300"/>
        </w:trPr>
        <w:tc>
          <w:tcPr>
            <w:tcW w:w="5172" w:type="dxa"/>
            <w:noWrap/>
            <w:hideMark/>
          </w:tcPr>
          <w:p w14:paraId="7F3CED6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OutputTDMTripListPath</w:t>
            </w:r>
          </w:p>
        </w:tc>
        <w:tc>
          <w:tcPr>
            <w:tcW w:w="4320" w:type="dxa"/>
            <w:noWrap/>
            <w:hideMark/>
          </w:tcPr>
          <w:p w14:paraId="5F6B894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.\transims_trip_list.csv</w:t>
            </w:r>
          </w:p>
        </w:tc>
        <w:tc>
          <w:tcPr>
            <w:tcW w:w="3684" w:type="dxa"/>
            <w:noWrap/>
            <w:hideMark/>
          </w:tcPr>
          <w:p w14:paraId="3B7DC640" w14:textId="3EDB4FEA"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full path name of the </w:t>
            </w:r>
            <w:r w:rsidR="00E72C5E" w:rsidRPr="00F73C19">
              <w:rPr>
                <w:rFonts w:asciiTheme="majorHAnsi" w:hAnsiTheme="majorHAnsi" w:cstheme="majorHAnsi"/>
                <w:color w:val="000000"/>
                <w:sz w:val="18"/>
                <w:szCs w:val="18"/>
              </w:rPr>
              <w:t>output</w:t>
            </w:r>
            <w:r w:rsidRPr="00F73C19">
              <w:rPr>
                <w:rFonts w:asciiTheme="majorHAnsi" w:hAnsiTheme="majorHAnsi" w:cstheme="majorHAnsi"/>
                <w:color w:val="000000"/>
                <w:sz w:val="18"/>
                <w:szCs w:val="18"/>
              </w:rPr>
              <w:t xml:space="preserve"> trip list file</w:t>
            </w:r>
          </w:p>
        </w:tc>
      </w:tr>
      <w:tr w:rsidR="00F73C19" w:rsidRPr="00F73C19" w14:paraId="1F30C44B" w14:textId="77777777" w:rsidTr="002E4AF9">
        <w:trPr>
          <w:trHeight w:val="300"/>
        </w:trPr>
        <w:tc>
          <w:tcPr>
            <w:tcW w:w="5172" w:type="dxa"/>
            <w:noWrap/>
            <w:hideMark/>
          </w:tcPr>
          <w:p w14:paraId="136FD59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TDMTripListDelimiter</w:t>
            </w:r>
          </w:p>
        </w:tc>
        <w:tc>
          <w:tcPr>
            <w:tcW w:w="4320" w:type="dxa"/>
            <w:noWrap/>
            <w:hideMark/>
          </w:tcPr>
          <w:p w14:paraId="4461082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44</w:t>
            </w:r>
          </w:p>
        </w:tc>
        <w:tc>
          <w:tcPr>
            <w:tcW w:w="3684" w:type="dxa"/>
            <w:noWrap/>
            <w:hideMark/>
          </w:tcPr>
          <w:p w14:paraId="59835A6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output file (9=TAB, 32=space, 44=comma)</w:t>
            </w:r>
          </w:p>
        </w:tc>
      </w:tr>
      <w:tr w:rsidR="00F73C19" w:rsidRPr="00F73C19" w14:paraId="15892899" w14:textId="77777777" w:rsidTr="002E4AF9">
        <w:trPr>
          <w:trHeight w:val="300"/>
        </w:trPr>
        <w:tc>
          <w:tcPr>
            <w:tcW w:w="5172" w:type="dxa"/>
            <w:noWrap/>
            <w:hideMark/>
          </w:tcPr>
          <w:p w14:paraId="2CE729A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UseTransimsTDMTripListFormat</w:t>
            </w:r>
          </w:p>
        </w:tc>
        <w:tc>
          <w:tcPr>
            <w:tcW w:w="4320" w:type="dxa"/>
            <w:noWrap/>
            <w:hideMark/>
          </w:tcPr>
          <w:p w14:paraId="3B36565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E9B43E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write the output trip list file in the format to be used by Transims</w:t>
            </w:r>
          </w:p>
        </w:tc>
      </w:tr>
      <w:tr w:rsidR="00F73C19" w:rsidRPr="00F73C19" w14:paraId="34C5DC82" w14:textId="77777777" w:rsidTr="002E4AF9">
        <w:trPr>
          <w:trHeight w:val="300"/>
        </w:trPr>
        <w:tc>
          <w:tcPr>
            <w:tcW w:w="5172" w:type="dxa"/>
            <w:noWrap/>
            <w:hideMark/>
          </w:tcPr>
          <w:p w14:paraId="49E73F1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PathImpedance_PathChoiceScaleFactor</w:t>
            </w:r>
          </w:p>
        </w:tc>
        <w:tc>
          <w:tcPr>
            <w:tcW w:w="4320" w:type="dxa"/>
            <w:noWrap/>
            <w:hideMark/>
          </w:tcPr>
          <w:p w14:paraId="476C101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1.5</w:t>
            </w:r>
          </w:p>
        </w:tc>
        <w:tc>
          <w:tcPr>
            <w:tcW w:w="3684" w:type="dxa"/>
            <w:noWrap/>
            <w:hideMark/>
          </w:tcPr>
          <w:p w14:paraId="17B2788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scale factor for the coefficients of the path type models (the inverse of a logsum coefficient in upper level models)</w:t>
            </w:r>
          </w:p>
        </w:tc>
      </w:tr>
      <w:tr w:rsidR="00F73C19" w:rsidRPr="00F73C19" w14:paraId="6212C407" w14:textId="77777777" w:rsidTr="002E4AF9">
        <w:trPr>
          <w:trHeight w:val="300"/>
        </w:trPr>
        <w:tc>
          <w:tcPr>
            <w:tcW w:w="5172" w:type="dxa"/>
            <w:noWrap/>
            <w:hideMark/>
          </w:tcPr>
          <w:p w14:paraId="25A9336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PathImpedance_AutoOperatingCostPerMile</w:t>
            </w:r>
          </w:p>
        </w:tc>
        <w:tc>
          <w:tcPr>
            <w:tcW w:w="4320" w:type="dxa"/>
            <w:noWrap/>
            <w:hideMark/>
          </w:tcPr>
          <w:p w14:paraId="6726D26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0.12</w:t>
            </w:r>
          </w:p>
        </w:tc>
        <w:tc>
          <w:tcPr>
            <w:tcW w:w="3684" w:type="dxa"/>
            <w:noWrap/>
            <w:hideMark/>
          </w:tcPr>
          <w:p w14:paraId="5761E81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auto operating cost, in Monetary Units per Distance Unit</w:t>
            </w:r>
          </w:p>
        </w:tc>
      </w:tr>
      <w:tr w:rsidR="00F73C19" w:rsidRPr="00F73C19" w14:paraId="1041D2CC" w14:textId="77777777" w:rsidTr="002E4AF9">
        <w:trPr>
          <w:trHeight w:val="300"/>
        </w:trPr>
        <w:tc>
          <w:tcPr>
            <w:tcW w:w="5172" w:type="dxa"/>
            <w:noWrap/>
            <w:hideMark/>
          </w:tcPr>
          <w:p w14:paraId="04F7276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PathImpedance_TransitInVehicleTimeWeight</w:t>
            </w:r>
          </w:p>
        </w:tc>
        <w:tc>
          <w:tcPr>
            <w:tcW w:w="4320" w:type="dxa"/>
            <w:noWrap/>
            <w:hideMark/>
          </w:tcPr>
          <w:p w14:paraId="18B01CC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w:t>
            </w:r>
          </w:p>
        </w:tc>
        <w:tc>
          <w:tcPr>
            <w:tcW w:w="3684" w:type="dxa"/>
            <w:noWrap/>
            <w:hideMark/>
          </w:tcPr>
          <w:p w14:paraId="374C96C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in-vehicle time in the transit and park and ride path type models</w:t>
            </w:r>
          </w:p>
        </w:tc>
      </w:tr>
      <w:tr w:rsidR="00F73C19" w:rsidRPr="00F73C19" w14:paraId="6B011E23" w14:textId="77777777" w:rsidTr="002E4AF9">
        <w:trPr>
          <w:trHeight w:val="300"/>
        </w:trPr>
        <w:tc>
          <w:tcPr>
            <w:tcW w:w="5172" w:type="dxa"/>
            <w:noWrap/>
            <w:hideMark/>
          </w:tcPr>
          <w:p w14:paraId="4840A8E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PathImpedance_TransitFirstWaitTimeWeight</w:t>
            </w:r>
          </w:p>
        </w:tc>
        <w:tc>
          <w:tcPr>
            <w:tcW w:w="4320" w:type="dxa"/>
            <w:noWrap/>
            <w:hideMark/>
          </w:tcPr>
          <w:p w14:paraId="739CD37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6268D6B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first wait time in the transit and park and ride path type models</w:t>
            </w:r>
          </w:p>
        </w:tc>
      </w:tr>
      <w:tr w:rsidR="00F73C19" w:rsidRPr="00F73C19" w14:paraId="026B39E0" w14:textId="77777777" w:rsidTr="002E4AF9">
        <w:trPr>
          <w:trHeight w:val="300"/>
        </w:trPr>
        <w:tc>
          <w:tcPr>
            <w:tcW w:w="5172" w:type="dxa"/>
            <w:noWrap/>
            <w:hideMark/>
          </w:tcPr>
          <w:p w14:paraId="24EE1CC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PathImpedance_TransitTransferWaitTimeWeight</w:t>
            </w:r>
          </w:p>
        </w:tc>
        <w:tc>
          <w:tcPr>
            <w:tcW w:w="4320" w:type="dxa"/>
            <w:noWrap/>
            <w:hideMark/>
          </w:tcPr>
          <w:p w14:paraId="5DD1CB4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5470B20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transfer wait time in the transit and park and ride path type models</w:t>
            </w:r>
          </w:p>
        </w:tc>
      </w:tr>
      <w:tr w:rsidR="00F73C19" w:rsidRPr="00F73C19" w14:paraId="7B4D11BE" w14:textId="77777777" w:rsidTr="002E4AF9">
        <w:trPr>
          <w:trHeight w:val="300"/>
        </w:trPr>
        <w:tc>
          <w:tcPr>
            <w:tcW w:w="5172" w:type="dxa"/>
            <w:noWrap/>
            <w:hideMark/>
          </w:tcPr>
          <w:p w14:paraId="6697ECB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PathImpedance_TransitNumberBoardingsWeight</w:t>
            </w:r>
          </w:p>
        </w:tc>
        <w:tc>
          <w:tcPr>
            <w:tcW w:w="4320" w:type="dxa"/>
            <w:noWrap/>
            <w:hideMark/>
          </w:tcPr>
          <w:p w14:paraId="6D61E8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4</w:t>
            </w:r>
          </w:p>
        </w:tc>
        <w:tc>
          <w:tcPr>
            <w:tcW w:w="3684" w:type="dxa"/>
            <w:noWrap/>
            <w:hideMark/>
          </w:tcPr>
          <w:p w14:paraId="60215F2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number of boardings in the transit and park and ride path type models</w:t>
            </w:r>
          </w:p>
        </w:tc>
      </w:tr>
      <w:tr w:rsidR="00F73C19" w:rsidRPr="00F73C19" w14:paraId="0B0DD065" w14:textId="77777777" w:rsidTr="002E4AF9">
        <w:trPr>
          <w:trHeight w:val="300"/>
        </w:trPr>
        <w:tc>
          <w:tcPr>
            <w:tcW w:w="5172" w:type="dxa"/>
            <w:noWrap/>
            <w:hideMark/>
          </w:tcPr>
          <w:p w14:paraId="56AEA26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PathImpedance_TransitDriveAccessTimeWeight</w:t>
            </w:r>
          </w:p>
        </w:tc>
        <w:tc>
          <w:tcPr>
            <w:tcW w:w="4320" w:type="dxa"/>
            <w:noWrap/>
            <w:hideMark/>
          </w:tcPr>
          <w:p w14:paraId="0499375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04ECC9F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drive access in-vehicle time in the park and ride path type models</w:t>
            </w:r>
          </w:p>
        </w:tc>
      </w:tr>
      <w:tr w:rsidR="00F73C19" w:rsidRPr="00F73C19" w14:paraId="4E704316" w14:textId="77777777" w:rsidTr="002E4AF9">
        <w:trPr>
          <w:trHeight w:val="300"/>
        </w:trPr>
        <w:tc>
          <w:tcPr>
            <w:tcW w:w="5172" w:type="dxa"/>
            <w:noWrap/>
            <w:hideMark/>
          </w:tcPr>
          <w:p w14:paraId="2C00723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PathImpedance_TransitWalkAccessTimeWeight</w:t>
            </w:r>
          </w:p>
        </w:tc>
        <w:tc>
          <w:tcPr>
            <w:tcW w:w="4320" w:type="dxa"/>
            <w:noWrap/>
            <w:hideMark/>
          </w:tcPr>
          <w:p w14:paraId="282B1C7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18F01C0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transit walk access and egress times in the transit and park and ride path type models</w:t>
            </w:r>
          </w:p>
        </w:tc>
      </w:tr>
      <w:tr w:rsidR="00F73C19" w:rsidRPr="00F73C19" w14:paraId="42DB948E" w14:textId="77777777" w:rsidTr="002E4AF9">
        <w:trPr>
          <w:trHeight w:val="300"/>
        </w:trPr>
        <w:tc>
          <w:tcPr>
            <w:tcW w:w="5172" w:type="dxa"/>
            <w:noWrap/>
            <w:hideMark/>
          </w:tcPr>
          <w:p w14:paraId="43CA773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PathImpedance_WalkTimeWeight</w:t>
            </w:r>
          </w:p>
        </w:tc>
        <w:tc>
          <w:tcPr>
            <w:tcW w:w="4320" w:type="dxa"/>
            <w:noWrap/>
            <w:hideMark/>
          </w:tcPr>
          <w:p w14:paraId="494C32C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0B43CB5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walk mode time in the walk path type model</w:t>
            </w:r>
          </w:p>
        </w:tc>
      </w:tr>
      <w:tr w:rsidR="00F73C19" w:rsidRPr="00F73C19" w14:paraId="6FFD5C84" w14:textId="77777777" w:rsidTr="002E4AF9">
        <w:trPr>
          <w:trHeight w:val="300"/>
        </w:trPr>
        <w:tc>
          <w:tcPr>
            <w:tcW w:w="5172" w:type="dxa"/>
            <w:noWrap/>
            <w:hideMark/>
          </w:tcPr>
          <w:p w14:paraId="7CDED2E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PathImpedance_BikeTimeWeight</w:t>
            </w:r>
          </w:p>
        </w:tc>
        <w:tc>
          <w:tcPr>
            <w:tcW w:w="4320" w:type="dxa"/>
            <w:noWrap/>
            <w:hideMark/>
          </w:tcPr>
          <w:p w14:paraId="0B4E583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579AFD8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relative weight on bike mode time in the bike path type model</w:t>
            </w:r>
          </w:p>
        </w:tc>
      </w:tr>
      <w:tr w:rsidR="00F73C19" w:rsidRPr="00F73C19" w14:paraId="57127723" w14:textId="77777777" w:rsidTr="002E4AF9">
        <w:trPr>
          <w:trHeight w:val="300"/>
        </w:trPr>
        <w:tc>
          <w:tcPr>
            <w:tcW w:w="5172" w:type="dxa"/>
            <w:noWrap/>
            <w:hideMark/>
          </w:tcPr>
          <w:p w14:paraId="65D3156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PathImpedance_WalkMinutesPerMile</w:t>
            </w:r>
          </w:p>
        </w:tc>
        <w:tc>
          <w:tcPr>
            <w:tcW w:w="4320" w:type="dxa"/>
            <w:noWrap/>
            <w:hideMark/>
          </w:tcPr>
          <w:p w14:paraId="6DEA294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20</w:t>
            </w:r>
          </w:p>
        </w:tc>
        <w:tc>
          <w:tcPr>
            <w:tcW w:w="3684" w:type="dxa"/>
            <w:noWrap/>
            <w:hideMark/>
          </w:tcPr>
          <w:p w14:paraId="4B3F50FA" w14:textId="2295AB3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factor to convert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-based transit walk access/egress distance into time (in minutes per distance unit)</w:t>
            </w:r>
          </w:p>
        </w:tc>
      </w:tr>
      <w:tr w:rsidR="00F73C19" w:rsidRPr="00F73C19" w14:paraId="21587A3E" w14:textId="77777777" w:rsidTr="002E4AF9">
        <w:trPr>
          <w:trHeight w:val="300"/>
        </w:trPr>
        <w:tc>
          <w:tcPr>
            <w:tcW w:w="5172" w:type="dxa"/>
            <w:noWrap/>
            <w:hideMark/>
          </w:tcPr>
          <w:p w14:paraId="7A715E4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PathImpedance_TransitWalkAccessDistanceLimit</w:t>
            </w:r>
          </w:p>
        </w:tc>
        <w:tc>
          <w:tcPr>
            <w:tcW w:w="4320" w:type="dxa"/>
            <w:noWrap/>
            <w:hideMark/>
          </w:tcPr>
          <w:p w14:paraId="6A3A4DC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w:t>
            </w:r>
          </w:p>
        </w:tc>
        <w:tc>
          <w:tcPr>
            <w:tcW w:w="3684" w:type="dxa"/>
            <w:noWrap/>
            <w:hideMark/>
          </w:tcPr>
          <w:p w14:paraId="59C623CE" w14:textId="49A105E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maximum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-based transit walk access or egress distance allowed for available transit paths</w:t>
            </w:r>
          </w:p>
        </w:tc>
      </w:tr>
      <w:tr w:rsidR="00F73C19" w:rsidRPr="00F73C19" w14:paraId="192CB4F8" w14:textId="77777777" w:rsidTr="002E4AF9">
        <w:trPr>
          <w:trHeight w:val="300"/>
        </w:trPr>
        <w:tc>
          <w:tcPr>
            <w:tcW w:w="5172" w:type="dxa"/>
            <w:noWrap/>
            <w:hideMark/>
          </w:tcPr>
          <w:p w14:paraId="5A565F4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PathImpedance_TransitWalkAccessDirectLimit</w:t>
            </w:r>
          </w:p>
        </w:tc>
        <w:tc>
          <w:tcPr>
            <w:tcW w:w="4320" w:type="dxa"/>
            <w:noWrap/>
            <w:hideMark/>
          </w:tcPr>
          <w:p w14:paraId="3E92474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w:t>
            </w:r>
          </w:p>
        </w:tc>
        <w:tc>
          <w:tcPr>
            <w:tcW w:w="3684" w:type="dxa"/>
            <w:noWrap/>
            <w:hideMark/>
          </w:tcPr>
          <w:p w14:paraId="0CC5BE93" w14:textId="7A7C4C9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maximum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-based transit walk access or egress distance allowed for direct transit paths to be chosen over mixed paths</w:t>
            </w:r>
          </w:p>
        </w:tc>
      </w:tr>
      <w:tr w:rsidR="00F73C19" w:rsidRPr="00F73C19" w14:paraId="363289CB" w14:textId="77777777" w:rsidTr="002E4AF9">
        <w:trPr>
          <w:trHeight w:val="300"/>
        </w:trPr>
        <w:tc>
          <w:tcPr>
            <w:tcW w:w="5172" w:type="dxa"/>
            <w:noWrap/>
            <w:hideMark/>
          </w:tcPr>
          <w:p w14:paraId="63273DF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PathImpedance_TransitSingleBoardingLimit</w:t>
            </w:r>
          </w:p>
        </w:tc>
        <w:tc>
          <w:tcPr>
            <w:tcW w:w="4320" w:type="dxa"/>
            <w:noWrap/>
            <w:hideMark/>
          </w:tcPr>
          <w:p w14:paraId="738155E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1.1</w:t>
            </w:r>
          </w:p>
        </w:tc>
        <w:tc>
          <w:tcPr>
            <w:tcW w:w="3684" w:type="dxa"/>
            <w:noWrap/>
            <w:hideMark/>
          </w:tcPr>
          <w:p w14:paraId="43C9F7C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boardings for a transit path to be considered a "direct path" (no transfers)</w:t>
            </w:r>
          </w:p>
        </w:tc>
      </w:tr>
      <w:tr w:rsidR="00F73C19" w:rsidRPr="00F73C19" w14:paraId="38150798" w14:textId="77777777" w:rsidTr="002E4AF9">
        <w:trPr>
          <w:trHeight w:val="300"/>
        </w:trPr>
        <w:tc>
          <w:tcPr>
            <w:tcW w:w="5172" w:type="dxa"/>
            <w:noWrap/>
            <w:hideMark/>
          </w:tcPr>
          <w:p w14:paraId="4BDD130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PathImpedance_AutoTolledPathConstant</w:t>
            </w:r>
          </w:p>
        </w:tc>
        <w:tc>
          <w:tcPr>
            <w:tcW w:w="4320" w:type="dxa"/>
            <w:noWrap/>
            <w:hideMark/>
          </w:tcPr>
          <w:p w14:paraId="7B30BF8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1831584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an auto path that includes a non-zero toll cost (reflects extra resistance to paying tolls)</w:t>
            </w:r>
          </w:p>
        </w:tc>
      </w:tr>
      <w:tr w:rsidR="00F73C19" w:rsidRPr="00F73C19" w14:paraId="498358C2" w14:textId="77777777" w:rsidTr="002E4AF9">
        <w:trPr>
          <w:trHeight w:val="300"/>
        </w:trPr>
        <w:tc>
          <w:tcPr>
            <w:tcW w:w="5172" w:type="dxa"/>
            <w:noWrap/>
            <w:hideMark/>
          </w:tcPr>
          <w:p w14:paraId="19D11D9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PathImpedance_AvailablePathUpperTimeLimit</w:t>
            </w:r>
          </w:p>
        </w:tc>
        <w:tc>
          <w:tcPr>
            <w:tcW w:w="4320" w:type="dxa"/>
            <w:noWrap/>
            <w:hideMark/>
          </w:tcPr>
          <w:p w14:paraId="0669461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180</w:t>
            </w:r>
          </w:p>
        </w:tc>
        <w:tc>
          <w:tcPr>
            <w:tcW w:w="3684" w:type="dxa"/>
            <w:noWrap/>
            <w:hideMark/>
          </w:tcPr>
          <w:p w14:paraId="0FB262C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total (unweighted) path travel time for a path to be considered as an available option</w:t>
            </w:r>
          </w:p>
        </w:tc>
      </w:tr>
      <w:tr w:rsidR="00F73C19" w:rsidRPr="00F73C19" w14:paraId="5C600D7A" w14:textId="77777777" w:rsidTr="002E4AF9">
        <w:trPr>
          <w:trHeight w:val="300"/>
        </w:trPr>
        <w:tc>
          <w:tcPr>
            <w:tcW w:w="5172" w:type="dxa"/>
            <w:noWrap/>
            <w:hideMark/>
          </w:tcPr>
          <w:p w14:paraId="4EF0F1B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PathImpedance_TransitLocalBusPathConstant</w:t>
            </w:r>
          </w:p>
        </w:tc>
        <w:tc>
          <w:tcPr>
            <w:tcW w:w="4320" w:type="dxa"/>
            <w:noWrap/>
            <w:hideMark/>
          </w:tcPr>
          <w:p w14:paraId="0C7651F4" w14:textId="25ED5AA9" w:rsidR="00F73C19" w:rsidRPr="001669C9" w:rsidRDefault="00F73C19" w:rsidP="00E65DF1">
            <w:pPr>
              <w:spacing w:before="120" w:line="240" w:lineRule="auto"/>
              <w:rPr>
                <w:rFonts w:asciiTheme="majorHAnsi" w:hAnsiTheme="majorHAnsi" w:cstheme="majorHAnsi"/>
                <w:color w:val="000000"/>
                <w:sz w:val="18"/>
                <w:szCs w:val="18"/>
              </w:rPr>
            </w:pPr>
            <w:r w:rsidRPr="001669C9">
              <w:rPr>
                <w:rFonts w:asciiTheme="majorHAnsi" w:hAnsiTheme="majorHAnsi" w:cstheme="majorHAnsi"/>
                <w:color w:val="000000"/>
                <w:sz w:val="18"/>
                <w:szCs w:val="18"/>
                <w:rPrChange w:id="4069" w:author="Nagendra Dhakar" w:date="2016-01-26T16:15:00Z">
                  <w:rPr>
                    <w:rFonts w:asciiTheme="majorHAnsi" w:hAnsiTheme="majorHAnsi" w:cstheme="majorHAnsi"/>
                    <w:color w:val="000000"/>
                    <w:sz w:val="18"/>
                    <w:szCs w:val="18"/>
                    <w:highlight w:val="yellow"/>
                  </w:rPr>
                </w:rPrChange>
              </w:rPr>
              <w:t>0</w:t>
            </w:r>
            <w:ins w:id="4070" w:author="Nagendra Dhakar" w:date="2016-01-26T16:15:00Z">
              <w:r w:rsidR="001669C9" w:rsidRPr="001669C9">
                <w:rPr>
                  <w:rFonts w:asciiTheme="majorHAnsi" w:hAnsiTheme="majorHAnsi" w:cstheme="majorHAnsi"/>
                  <w:color w:val="000000"/>
                  <w:sz w:val="18"/>
                  <w:szCs w:val="18"/>
                </w:rPr>
                <w:t>.57</w:t>
              </w:r>
            </w:ins>
          </w:p>
        </w:tc>
        <w:tc>
          <w:tcPr>
            <w:tcW w:w="3684" w:type="dxa"/>
            <w:noWrap/>
            <w:hideMark/>
          </w:tcPr>
          <w:p w14:paraId="3232A7E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transit local bus only paths</w:t>
            </w:r>
          </w:p>
        </w:tc>
      </w:tr>
      <w:tr w:rsidR="00F73C19" w:rsidRPr="00F73C19" w14:paraId="47A0B028" w14:textId="77777777" w:rsidTr="002E4AF9">
        <w:trPr>
          <w:trHeight w:val="300"/>
        </w:trPr>
        <w:tc>
          <w:tcPr>
            <w:tcW w:w="5172" w:type="dxa"/>
            <w:noWrap/>
            <w:hideMark/>
          </w:tcPr>
          <w:p w14:paraId="6BF1E2E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PathImpedance_TransitPremiumBusPathConstant</w:t>
            </w:r>
          </w:p>
        </w:tc>
        <w:tc>
          <w:tcPr>
            <w:tcW w:w="4320" w:type="dxa"/>
            <w:noWrap/>
            <w:hideMark/>
          </w:tcPr>
          <w:p w14:paraId="3999983F" w14:textId="0F00378F" w:rsidR="00F73C19" w:rsidRPr="001669C9" w:rsidRDefault="00F73C19" w:rsidP="00E65DF1">
            <w:pPr>
              <w:spacing w:before="120" w:line="240" w:lineRule="auto"/>
              <w:rPr>
                <w:rFonts w:asciiTheme="majorHAnsi" w:hAnsiTheme="majorHAnsi" w:cstheme="majorHAnsi"/>
                <w:color w:val="000000"/>
                <w:sz w:val="18"/>
                <w:szCs w:val="18"/>
                <w:rPrChange w:id="4071" w:author="Nagendra Dhakar" w:date="2016-01-26T16:16:00Z">
                  <w:rPr>
                    <w:rFonts w:asciiTheme="majorHAnsi" w:hAnsiTheme="majorHAnsi" w:cstheme="majorHAnsi"/>
                    <w:color w:val="000000"/>
                    <w:sz w:val="18"/>
                    <w:szCs w:val="18"/>
                    <w:highlight w:val="yellow"/>
                  </w:rPr>
                </w:rPrChange>
              </w:rPr>
            </w:pPr>
            <w:r w:rsidRPr="001669C9">
              <w:rPr>
                <w:rFonts w:asciiTheme="majorHAnsi" w:hAnsiTheme="majorHAnsi" w:cstheme="majorHAnsi"/>
                <w:color w:val="000000"/>
                <w:sz w:val="18"/>
                <w:szCs w:val="18"/>
                <w:rPrChange w:id="4072" w:author="Nagendra Dhakar" w:date="2016-01-26T16:16:00Z">
                  <w:rPr>
                    <w:rFonts w:asciiTheme="majorHAnsi" w:hAnsiTheme="majorHAnsi" w:cstheme="majorHAnsi"/>
                    <w:color w:val="000000"/>
                    <w:sz w:val="18"/>
                    <w:szCs w:val="18"/>
                    <w:highlight w:val="yellow"/>
                  </w:rPr>
                </w:rPrChange>
              </w:rPr>
              <w:t>0</w:t>
            </w:r>
            <w:ins w:id="4073" w:author="Nagendra Dhakar" w:date="2016-01-26T16:16:00Z">
              <w:r w:rsidR="001669C9" w:rsidRPr="001669C9">
                <w:rPr>
                  <w:rFonts w:asciiTheme="majorHAnsi" w:hAnsiTheme="majorHAnsi" w:cstheme="majorHAnsi"/>
                  <w:color w:val="000000"/>
                  <w:sz w:val="18"/>
                  <w:szCs w:val="18"/>
                  <w:rPrChange w:id="4074" w:author="Nagendra Dhakar" w:date="2016-01-26T16:16:00Z">
                    <w:rPr>
                      <w:rFonts w:asciiTheme="majorHAnsi" w:hAnsiTheme="majorHAnsi" w:cstheme="majorHAnsi"/>
                      <w:color w:val="000000"/>
                      <w:sz w:val="18"/>
                      <w:szCs w:val="18"/>
                      <w:highlight w:val="yellow"/>
                    </w:rPr>
                  </w:rPrChange>
                </w:rPr>
                <w:t>.60</w:t>
              </w:r>
            </w:ins>
          </w:p>
        </w:tc>
        <w:tc>
          <w:tcPr>
            <w:tcW w:w="3684" w:type="dxa"/>
            <w:noWrap/>
            <w:hideMark/>
          </w:tcPr>
          <w:p w14:paraId="54727FE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transit premium bus (possibly plus feeder) paths</w:t>
            </w:r>
          </w:p>
        </w:tc>
      </w:tr>
      <w:tr w:rsidR="00F73C19" w:rsidRPr="00F73C19" w14:paraId="78A36491" w14:textId="77777777" w:rsidTr="002E4AF9">
        <w:trPr>
          <w:trHeight w:val="300"/>
        </w:trPr>
        <w:tc>
          <w:tcPr>
            <w:tcW w:w="5172" w:type="dxa"/>
            <w:noWrap/>
            <w:hideMark/>
          </w:tcPr>
          <w:p w14:paraId="7A92CB1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PathImpedance_TransitLightRailPathConstant</w:t>
            </w:r>
          </w:p>
        </w:tc>
        <w:tc>
          <w:tcPr>
            <w:tcW w:w="4320" w:type="dxa"/>
            <w:noWrap/>
            <w:hideMark/>
          </w:tcPr>
          <w:p w14:paraId="6C853187" w14:textId="4851CF76" w:rsidR="00F73C19" w:rsidRPr="001669C9" w:rsidRDefault="00F73C19" w:rsidP="008B4546">
            <w:pPr>
              <w:spacing w:before="120" w:line="240" w:lineRule="auto"/>
              <w:rPr>
                <w:rFonts w:asciiTheme="majorHAnsi" w:hAnsiTheme="majorHAnsi" w:cstheme="majorHAnsi"/>
                <w:color w:val="000000"/>
                <w:sz w:val="18"/>
                <w:szCs w:val="18"/>
                <w:rPrChange w:id="4075" w:author="Nagendra Dhakar" w:date="2016-01-26T16:16:00Z">
                  <w:rPr>
                    <w:rFonts w:asciiTheme="majorHAnsi" w:hAnsiTheme="majorHAnsi" w:cstheme="majorHAnsi"/>
                    <w:color w:val="000000"/>
                    <w:sz w:val="18"/>
                    <w:szCs w:val="18"/>
                    <w:highlight w:val="yellow"/>
                  </w:rPr>
                </w:rPrChange>
              </w:rPr>
            </w:pPr>
            <w:r w:rsidRPr="001669C9">
              <w:rPr>
                <w:rFonts w:asciiTheme="majorHAnsi" w:hAnsiTheme="majorHAnsi" w:cstheme="majorHAnsi"/>
                <w:color w:val="000000"/>
                <w:sz w:val="18"/>
                <w:szCs w:val="18"/>
                <w:rPrChange w:id="4076" w:author="Nagendra Dhakar" w:date="2016-01-26T16:16:00Z">
                  <w:rPr>
                    <w:rFonts w:asciiTheme="majorHAnsi" w:hAnsiTheme="majorHAnsi" w:cstheme="majorHAnsi"/>
                    <w:color w:val="000000"/>
                    <w:sz w:val="18"/>
                    <w:szCs w:val="18"/>
                    <w:highlight w:val="yellow"/>
                  </w:rPr>
                </w:rPrChange>
              </w:rPr>
              <w:t>0</w:t>
            </w:r>
          </w:p>
        </w:tc>
        <w:tc>
          <w:tcPr>
            <w:tcW w:w="3684" w:type="dxa"/>
            <w:noWrap/>
            <w:hideMark/>
          </w:tcPr>
          <w:p w14:paraId="4CC9E6A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transit light rail (possibly plus feeder) paths</w:t>
            </w:r>
          </w:p>
        </w:tc>
      </w:tr>
      <w:tr w:rsidR="00F73C19" w:rsidRPr="00F73C19" w14:paraId="1C7E7065" w14:textId="77777777" w:rsidTr="002E4AF9">
        <w:trPr>
          <w:trHeight w:val="300"/>
        </w:trPr>
        <w:tc>
          <w:tcPr>
            <w:tcW w:w="5172" w:type="dxa"/>
            <w:noWrap/>
            <w:hideMark/>
          </w:tcPr>
          <w:p w14:paraId="2F561A3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PathImpedance_TransitCommuterRailPathConstant</w:t>
            </w:r>
          </w:p>
        </w:tc>
        <w:tc>
          <w:tcPr>
            <w:tcW w:w="4320" w:type="dxa"/>
            <w:noWrap/>
            <w:hideMark/>
          </w:tcPr>
          <w:p w14:paraId="1537AC09" w14:textId="41B4F305" w:rsidR="00F73C19" w:rsidRPr="001669C9" w:rsidRDefault="00F73C19" w:rsidP="008B4546">
            <w:pPr>
              <w:spacing w:before="120" w:line="240" w:lineRule="auto"/>
              <w:rPr>
                <w:rFonts w:asciiTheme="majorHAnsi" w:hAnsiTheme="majorHAnsi" w:cstheme="majorHAnsi"/>
                <w:color w:val="000000"/>
                <w:sz w:val="18"/>
                <w:szCs w:val="18"/>
                <w:rPrChange w:id="4077" w:author="Nagendra Dhakar" w:date="2016-01-26T16:16:00Z">
                  <w:rPr>
                    <w:rFonts w:asciiTheme="majorHAnsi" w:hAnsiTheme="majorHAnsi" w:cstheme="majorHAnsi"/>
                    <w:color w:val="000000"/>
                    <w:sz w:val="18"/>
                    <w:szCs w:val="18"/>
                    <w:highlight w:val="yellow"/>
                  </w:rPr>
                </w:rPrChange>
              </w:rPr>
            </w:pPr>
            <w:del w:id="4078" w:author="Nagendra Dhakar" w:date="2016-01-26T16:16:00Z">
              <w:r w:rsidRPr="001669C9" w:rsidDel="001669C9">
                <w:rPr>
                  <w:rFonts w:asciiTheme="majorHAnsi" w:hAnsiTheme="majorHAnsi" w:cstheme="majorHAnsi"/>
                  <w:color w:val="000000"/>
                  <w:sz w:val="18"/>
                  <w:szCs w:val="18"/>
                  <w:rPrChange w:id="4079" w:author="Nagendra Dhakar" w:date="2016-01-26T16:16:00Z">
                    <w:rPr>
                      <w:rFonts w:asciiTheme="majorHAnsi" w:hAnsiTheme="majorHAnsi" w:cstheme="majorHAnsi"/>
                      <w:color w:val="000000"/>
                      <w:sz w:val="18"/>
                      <w:szCs w:val="18"/>
                      <w:highlight w:val="yellow"/>
                    </w:rPr>
                  </w:rPrChange>
                </w:rPr>
                <w:delText>0</w:delText>
              </w:r>
            </w:del>
            <w:ins w:id="4080" w:author="Nagendra Dhakar" w:date="2016-01-26T16:16:00Z">
              <w:r w:rsidR="001669C9" w:rsidRPr="001669C9">
                <w:rPr>
                  <w:rFonts w:asciiTheme="majorHAnsi" w:hAnsiTheme="majorHAnsi" w:cstheme="majorHAnsi"/>
                  <w:color w:val="000000"/>
                  <w:sz w:val="18"/>
                  <w:szCs w:val="18"/>
                  <w:rPrChange w:id="4081" w:author="Nagendra Dhakar" w:date="2016-01-26T16:16:00Z">
                    <w:rPr>
                      <w:rFonts w:asciiTheme="majorHAnsi" w:hAnsiTheme="majorHAnsi" w:cstheme="majorHAnsi"/>
                      <w:color w:val="000000"/>
                      <w:sz w:val="18"/>
                      <w:szCs w:val="18"/>
                      <w:highlight w:val="yellow"/>
                    </w:rPr>
                  </w:rPrChange>
                </w:rPr>
                <w:t>1.50</w:t>
              </w:r>
            </w:ins>
          </w:p>
        </w:tc>
        <w:tc>
          <w:tcPr>
            <w:tcW w:w="3684" w:type="dxa"/>
            <w:noWrap/>
            <w:hideMark/>
          </w:tcPr>
          <w:p w14:paraId="13CF8DC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transit commuter rail (possibly plus feeder) paths</w:t>
            </w:r>
          </w:p>
        </w:tc>
      </w:tr>
      <w:tr w:rsidR="00F73C19" w:rsidRPr="00F73C19" w14:paraId="007F5491" w14:textId="77777777" w:rsidTr="002E4AF9">
        <w:trPr>
          <w:trHeight w:val="300"/>
        </w:trPr>
        <w:tc>
          <w:tcPr>
            <w:tcW w:w="5172" w:type="dxa"/>
            <w:noWrap/>
            <w:hideMark/>
          </w:tcPr>
          <w:p w14:paraId="39AAA48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PathImpedance_TransitFerryPathConstant</w:t>
            </w:r>
          </w:p>
        </w:tc>
        <w:tc>
          <w:tcPr>
            <w:tcW w:w="4320" w:type="dxa"/>
            <w:noWrap/>
            <w:hideMark/>
          </w:tcPr>
          <w:p w14:paraId="62761CEA" w14:textId="3909A2BD" w:rsidR="00F73C19" w:rsidRPr="001669C9" w:rsidRDefault="00F73C19" w:rsidP="008B4546">
            <w:pPr>
              <w:spacing w:before="120" w:line="240" w:lineRule="auto"/>
              <w:rPr>
                <w:rFonts w:asciiTheme="majorHAnsi" w:hAnsiTheme="majorHAnsi" w:cstheme="majorHAnsi"/>
                <w:color w:val="000000"/>
                <w:sz w:val="18"/>
                <w:szCs w:val="18"/>
                <w:rPrChange w:id="4082" w:author="Nagendra Dhakar" w:date="2016-01-26T16:16:00Z">
                  <w:rPr>
                    <w:rFonts w:asciiTheme="majorHAnsi" w:hAnsiTheme="majorHAnsi" w:cstheme="majorHAnsi"/>
                    <w:color w:val="000000"/>
                    <w:sz w:val="18"/>
                    <w:szCs w:val="18"/>
                    <w:highlight w:val="yellow"/>
                  </w:rPr>
                </w:rPrChange>
              </w:rPr>
            </w:pPr>
            <w:r w:rsidRPr="001669C9">
              <w:rPr>
                <w:rFonts w:asciiTheme="majorHAnsi" w:hAnsiTheme="majorHAnsi" w:cstheme="majorHAnsi"/>
                <w:color w:val="000000"/>
                <w:sz w:val="18"/>
                <w:szCs w:val="18"/>
                <w:rPrChange w:id="4083" w:author="Nagendra Dhakar" w:date="2016-01-26T16:16:00Z">
                  <w:rPr>
                    <w:rFonts w:asciiTheme="majorHAnsi" w:hAnsiTheme="majorHAnsi" w:cstheme="majorHAnsi"/>
                    <w:color w:val="000000"/>
                    <w:sz w:val="18"/>
                    <w:szCs w:val="18"/>
                    <w:highlight w:val="yellow"/>
                  </w:rPr>
                </w:rPrChange>
              </w:rPr>
              <w:t>0</w:t>
            </w:r>
            <w:ins w:id="4084" w:author="Nagendra Dhakar" w:date="2016-01-26T16:16:00Z">
              <w:r w:rsidR="001669C9" w:rsidRPr="001669C9">
                <w:rPr>
                  <w:rFonts w:asciiTheme="majorHAnsi" w:hAnsiTheme="majorHAnsi" w:cstheme="majorHAnsi"/>
                  <w:color w:val="000000"/>
                  <w:sz w:val="18"/>
                  <w:szCs w:val="18"/>
                  <w:rPrChange w:id="4085" w:author="Nagendra Dhakar" w:date="2016-01-26T16:16:00Z">
                    <w:rPr>
                      <w:rFonts w:asciiTheme="majorHAnsi" w:hAnsiTheme="majorHAnsi" w:cstheme="majorHAnsi"/>
                      <w:color w:val="000000"/>
                      <w:sz w:val="18"/>
                      <w:szCs w:val="18"/>
                      <w:highlight w:val="yellow"/>
                    </w:rPr>
                  </w:rPrChange>
                </w:rPr>
                <w:t>.40</w:t>
              </w:r>
            </w:ins>
          </w:p>
        </w:tc>
        <w:tc>
          <w:tcPr>
            <w:tcW w:w="3684" w:type="dxa"/>
            <w:noWrap/>
            <w:hideMark/>
          </w:tcPr>
          <w:p w14:paraId="6840295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path type constant for transit passenger ferry (possibly plus feeder) paths</w:t>
            </w:r>
          </w:p>
        </w:tc>
      </w:tr>
      <w:tr w:rsidR="00F73C19" w:rsidRPr="00F73C19" w14:paraId="6E5A41F0" w14:textId="77777777" w:rsidTr="002E4AF9">
        <w:trPr>
          <w:trHeight w:val="300"/>
        </w:trPr>
        <w:tc>
          <w:tcPr>
            <w:tcW w:w="5172" w:type="dxa"/>
            <w:noWrap/>
            <w:hideMark/>
          </w:tcPr>
          <w:p w14:paraId="2FDBDD3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PathImpedance_TransitUsePathTypeSpecificTime</w:t>
            </w:r>
          </w:p>
        </w:tc>
        <w:tc>
          <w:tcPr>
            <w:tcW w:w="4320" w:type="dxa"/>
            <w:noWrap/>
            <w:hideMark/>
          </w:tcPr>
          <w:p w14:paraId="20C397ED" w14:textId="571F3309" w:rsidR="00F73C19" w:rsidRPr="00F73C19" w:rsidRDefault="003F3390"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TRUE</w:t>
            </w:r>
          </w:p>
        </w:tc>
        <w:tc>
          <w:tcPr>
            <w:tcW w:w="3684" w:type="dxa"/>
            <w:noWrap/>
            <w:hideMark/>
          </w:tcPr>
          <w:p w14:paraId="0AA81C8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switch to use additional skims and weights to reflect transit submode-specific in-vehicle times (SACOG-specific)</w:t>
            </w:r>
          </w:p>
        </w:tc>
      </w:tr>
      <w:tr w:rsidR="00F73C19" w:rsidRPr="00F73C19" w14:paraId="4B93F125" w14:textId="77777777" w:rsidTr="002E4AF9">
        <w:trPr>
          <w:trHeight w:val="300"/>
        </w:trPr>
        <w:tc>
          <w:tcPr>
            <w:tcW w:w="5172" w:type="dxa"/>
            <w:noWrap/>
            <w:hideMark/>
          </w:tcPr>
          <w:p w14:paraId="17A077C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PathImpedance_TransitPremiumBusTimeAdditiveWeight</w:t>
            </w:r>
          </w:p>
        </w:tc>
        <w:tc>
          <w:tcPr>
            <w:tcW w:w="4320" w:type="dxa"/>
            <w:noWrap/>
            <w:hideMark/>
          </w:tcPr>
          <w:p w14:paraId="0220F361" w14:textId="62F5D096" w:rsidR="00F73C19" w:rsidRPr="00F73C1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t>-0.204</w:t>
            </w:r>
          </w:p>
        </w:tc>
        <w:tc>
          <w:tcPr>
            <w:tcW w:w="3684" w:type="dxa"/>
            <w:noWrap/>
            <w:hideMark/>
          </w:tcPr>
          <w:p w14:paraId="4525860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An additive weight on premium bus submode-specific in-vehicle time (adds to TransitInVehicleTimeWeight)</w:t>
            </w:r>
          </w:p>
        </w:tc>
      </w:tr>
      <w:tr w:rsidR="00F73C19" w:rsidRPr="00F73C19" w14:paraId="241991C6" w14:textId="77777777" w:rsidTr="002E4AF9">
        <w:trPr>
          <w:trHeight w:val="300"/>
        </w:trPr>
        <w:tc>
          <w:tcPr>
            <w:tcW w:w="5172" w:type="dxa"/>
            <w:noWrap/>
            <w:hideMark/>
          </w:tcPr>
          <w:p w14:paraId="0596FC2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PathImpedance_TransitLightRailTimeAdditiveWeight</w:t>
            </w:r>
          </w:p>
        </w:tc>
        <w:tc>
          <w:tcPr>
            <w:tcW w:w="4320" w:type="dxa"/>
            <w:noWrap/>
            <w:hideMark/>
          </w:tcPr>
          <w:p w14:paraId="0C54F4C3" w14:textId="0B4FEF0D" w:rsidR="00F73C19" w:rsidRPr="00F73C19" w:rsidRDefault="004A7479"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0.0</w:t>
            </w:r>
          </w:p>
        </w:tc>
        <w:tc>
          <w:tcPr>
            <w:tcW w:w="3684" w:type="dxa"/>
            <w:noWrap/>
            <w:hideMark/>
          </w:tcPr>
          <w:p w14:paraId="323E88F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An additive weight on light rail submode-specific in-vehicle time (adds to TransitInVehicleTimeWeight)</w:t>
            </w:r>
          </w:p>
        </w:tc>
      </w:tr>
      <w:tr w:rsidR="00F73C19" w:rsidRPr="00F73C19" w14:paraId="442B6F29" w14:textId="77777777" w:rsidTr="002E4AF9">
        <w:trPr>
          <w:trHeight w:val="300"/>
        </w:trPr>
        <w:tc>
          <w:tcPr>
            <w:tcW w:w="5172" w:type="dxa"/>
            <w:noWrap/>
            <w:hideMark/>
          </w:tcPr>
          <w:p w14:paraId="03FA203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PathImpedance_TransitCommuterRailTimeAdditiveWeight</w:t>
            </w:r>
          </w:p>
        </w:tc>
        <w:tc>
          <w:tcPr>
            <w:tcW w:w="4320" w:type="dxa"/>
            <w:noWrap/>
            <w:hideMark/>
          </w:tcPr>
          <w:p w14:paraId="2DB1A150" w14:textId="1492700F" w:rsidR="00F73C19" w:rsidRPr="00F73C1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t>-0.273</w:t>
            </w:r>
          </w:p>
        </w:tc>
        <w:tc>
          <w:tcPr>
            <w:tcW w:w="3684" w:type="dxa"/>
            <w:noWrap/>
            <w:hideMark/>
          </w:tcPr>
          <w:p w14:paraId="128645A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An additive weight on commuter rail submode-specific in-vehicle time (adds to TransitInVehicleTimeWeight)</w:t>
            </w:r>
          </w:p>
        </w:tc>
      </w:tr>
      <w:tr w:rsidR="00F73C19" w:rsidRPr="00F73C19" w14:paraId="1B719DA4" w14:textId="77777777" w:rsidTr="002E4AF9">
        <w:trPr>
          <w:trHeight w:val="300"/>
        </w:trPr>
        <w:tc>
          <w:tcPr>
            <w:tcW w:w="5172" w:type="dxa"/>
            <w:noWrap/>
            <w:hideMark/>
          </w:tcPr>
          <w:p w14:paraId="5154610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PathImpedance_TransitFerryTimeAdditiveWeight</w:t>
            </w:r>
          </w:p>
        </w:tc>
        <w:tc>
          <w:tcPr>
            <w:tcW w:w="4320" w:type="dxa"/>
            <w:noWrap/>
            <w:hideMark/>
          </w:tcPr>
          <w:p w14:paraId="2D1AD096" w14:textId="50E1BAFA" w:rsidR="00F73C19" w:rsidRPr="00F73C1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t>-0.318</w:t>
            </w:r>
          </w:p>
        </w:tc>
        <w:tc>
          <w:tcPr>
            <w:tcW w:w="3684" w:type="dxa"/>
            <w:noWrap/>
            <w:hideMark/>
          </w:tcPr>
          <w:p w14:paraId="78C0E72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An additive weight on passenger ferry submode-specific in-vehicle time (adds to TransitInVehicleTimeWeight)</w:t>
            </w:r>
          </w:p>
        </w:tc>
      </w:tr>
      <w:tr w:rsidR="004A7479" w:rsidRPr="00F73C19" w14:paraId="3F8D94D3" w14:textId="77777777" w:rsidTr="002E4AF9">
        <w:trPr>
          <w:trHeight w:val="300"/>
        </w:trPr>
        <w:tc>
          <w:tcPr>
            <w:tcW w:w="5172" w:type="dxa"/>
            <w:noWrap/>
          </w:tcPr>
          <w:p w14:paraId="1AA91428" w14:textId="1AD5AC92" w:rsidR="004A7479" w:rsidRPr="00F73C1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lastRenderedPageBreak/>
              <w:t>PathImpedance_TransitPremiumBusInVehicleTimeWeight</w:t>
            </w:r>
          </w:p>
        </w:tc>
        <w:tc>
          <w:tcPr>
            <w:tcW w:w="4320" w:type="dxa"/>
            <w:noWrap/>
          </w:tcPr>
          <w:p w14:paraId="6376FC99" w14:textId="601D3BFC" w:rsidR="004A7479" w:rsidRPr="004A747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t>0.95</w:t>
            </w:r>
          </w:p>
        </w:tc>
        <w:tc>
          <w:tcPr>
            <w:tcW w:w="3684" w:type="dxa"/>
            <w:noWrap/>
          </w:tcPr>
          <w:p w14:paraId="66C57104" w14:textId="32B0160A" w:rsidR="004A7479" w:rsidRPr="00F73C19" w:rsidRDefault="00D36AFE" w:rsidP="00E65DF1">
            <w:pPr>
              <w:spacing w:before="120" w:line="240" w:lineRule="auto"/>
              <w:rPr>
                <w:rFonts w:asciiTheme="majorHAnsi" w:hAnsiTheme="majorHAnsi" w:cstheme="majorHAnsi"/>
                <w:color w:val="000000"/>
                <w:sz w:val="18"/>
                <w:szCs w:val="18"/>
              </w:rPr>
            </w:pPr>
            <w:bookmarkStart w:id="4086" w:name="_Hlk426738284"/>
            <w:r>
              <w:rPr>
                <w:rFonts w:asciiTheme="majorHAnsi" w:hAnsiTheme="majorHAnsi" w:cstheme="majorHAnsi"/>
                <w:color w:val="000000"/>
                <w:sz w:val="18"/>
                <w:szCs w:val="18"/>
              </w:rPr>
              <w:t>A weight applied to premium bus sub-mode specific in-vehicle time</w:t>
            </w:r>
            <w:bookmarkEnd w:id="4086"/>
          </w:p>
        </w:tc>
      </w:tr>
      <w:tr w:rsidR="004A7479" w:rsidRPr="00F73C19" w14:paraId="3D84BD09" w14:textId="77777777" w:rsidTr="002E4AF9">
        <w:trPr>
          <w:trHeight w:val="300"/>
        </w:trPr>
        <w:tc>
          <w:tcPr>
            <w:tcW w:w="5172" w:type="dxa"/>
            <w:noWrap/>
          </w:tcPr>
          <w:p w14:paraId="47D3EBEC" w14:textId="7CEE91E8" w:rsidR="004A7479" w:rsidRPr="00F73C1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t>PathImpedance_TransitLightRailInVehicleTimeWeight</w:t>
            </w:r>
          </w:p>
        </w:tc>
        <w:tc>
          <w:tcPr>
            <w:tcW w:w="4320" w:type="dxa"/>
            <w:noWrap/>
          </w:tcPr>
          <w:p w14:paraId="280E8BC9" w14:textId="6760712F" w:rsidR="004A7479" w:rsidRPr="004A7479" w:rsidRDefault="004A7479"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1.0</w:t>
            </w:r>
          </w:p>
        </w:tc>
        <w:tc>
          <w:tcPr>
            <w:tcW w:w="3684" w:type="dxa"/>
            <w:noWrap/>
          </w:tcPr>
          <w:p w14:paraId="511569B2" w14:textId="1A80CCBF" w:rsidR="004A7479" w:rsidRPr="00F73C19" w:rsidRDefault="00D36AFE" w:rsidP="008B4546">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A weight applied to light rail sub-mode specific in-vehicle time</w:t>
            </w:r>
          </w:p>
        </w:tc>
      </w:tr>
      <w:tr w:rsidR="004A7479" w:rsidRPr="00F73C19" w14:paraId="790F217B" w14:textId="77777777" w:rsidTr="002E4AF9">
        <w:trPr>
          <w:trHeight w:val="300"/>
        </w:trPr>
        <w:tc>
          <w:tcPr>
            <w:tcW w:w="5172" w:type="dxa"/>
            <w:noWrap/>
          </w:tcPr>
          <w:p w14:paraId="38CA1039" w14:textId="6E017C40" w:rsidR="004A7479" w:rsidRPr="00F73C1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t>PathImpedance_TransitCommuterRailInVehicleTimeWeight</w:t>
            </w:r>
          </w:p>
        </w:tc>
        <w:tc>
          <w:tcPr>
            <w:tcW w:w="4320" w:type="dxa"/>
            <w:noWrap/>
          </w:tcPr>
          <w:p w14:paraId="3ADD3572" w14:textId="4A088B66" w:rsidR="004A7479" w:rsidRPr="004A7479" w:rsidRDefault="004A7479"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0.78</w:t>
            </w:r>
          </w:p>
        </w:tc>
        <w:tc>
          <w:tcPr>
            <w:tcW w:w="3684" w:type="dxa"/>
            <w:noWrap/>
          </w:tcPr>
          <w:p w14:paraId="53582EFA" w14:textId="622D1C2C" w:rsidR="004A7479" w:rsidRPr="00F73C19" w:rsidRDefault="00D36AFE" w:rsidP="008B4546">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A weight applied to commuter rail sub-mode specific in-vehicle time</w:t>
            </w:r>
          </w:p>
        </w:tc>
      </w:tr>
      <w:tr w:rsidR="004A7479" w:rsidRPr="00F73C19" w14:paraId="3A69ED7D" w14:textId="77777777" w:rsidTr="002E4AF9">
        <w:trPr>
          <w:trHeight w:val="300"/>
        </w:trPr>
        <w:tc>
          <w:tcPr>
            <w:tcW w:w="5172" w:type="dxa"/>
            <w:noWrap/>
          </w:tcPr>
          <w:p w14:paraId="407EBC09" w14:textId="6A834F8F" w:rsidR="004A7479" w:rsidRPr="00F73C19" w:rsidRDefault="004A7479" w:rsidP="00E65DF1">
            <w:pPr>
              <w:spacing w:before="120" w:line="240" w:lineRule="auto"/>
              <w:rPr>
                <w:rFonts w:asciiTheme="majorHAnsi" w:hAnsiTheme="majorHAnsi" w:cstheme="majorHAnsi"/>
                <w:color w:val="000000"/>
                <w:sz w:val="18"/>
                <w:szCs w:val="18"/>
              </w:rPr>
            </w:pPr>
            <w:r w:rsidRPr="004A7479">
              <w:rPr>
                <w:rFonts w:asciiTheme="majorHAnsi" w:hAnsiTheme="majorHAnsi" w:cstheme="majorHAnsi"/>
                <w:color w:val="000000"/>
                <w:sz w:val="18"/>
                <w:szCs w:val="18"/>
              </w:rPr>
              <w:t>PathImpedance_TransitFerryInVehicleTimeWeight</w:t>
            </w:r>
          </w:p>
        </w:tc>
        <w:tc>
          <w:tcPr>
            <w:tcW w:w="4320" w:type="dxa"/>
            <w:noWrap/>
          </w:tcPr>
          <w:p w14:paraId="59006ACD" w14:textId="4A8FFF5C" w:rsidR="004A7479" w:rsidRPr="004A7479" w:rsidRDefault="004A7479"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0.80</w:t>
            </w:r>
          </w:p>
        </w:tc>
        <w:tc>
          <w:tcPr>
            <w:tcW w:w="3684" w:type="dxa"/>
            <w:noWrap/>
          </w:tcPr>
          <w:p w14:paraId="000E29E5" w14:textId="30C248FD" w:rsidR="004A7479" w:rsidRPr="00F73C19" w:rsidRDefault="00D36AFE" w:rsidP="008B4546">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A weight applied to ferry (BRT) sub-mode specific in-vehicle time</w:t>
            </w:r>
          </w:p>
        </w:tc>
      </w:tr>
      <w:tr w:rsidR="00F73C19" w:rsidRPr="00F73C19" w14:paraId="559771E2" w14:textId="77777777" w:rsidTr="002E4AF9">
        <w:trPr>
          <w:trHeight w:val="300"/>
        </w:trPr>
        <w:tc>
          <w:tcPr>
            <w:tcW w:w="5172" w:type="dxa"/>
            <w:noWrap/>
            <w:hideMark/>
          </w:tcPr>
          <w:p w14:paraId="70B94C7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PathImpedance_BikeUseTypeSpecificDistanceFractions</w:t>
            </w:r>
          </w:p>
        </w:tc>
        <w:tc>
          <w:tcPr>
            <w:tcW w:w="4320" w:type="dxa"/>
            <w:noWrap/>
            <w:hideMark/>
          </w:tcPr>
          <w:p w14:paraId="0FB700F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7AACE34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switch to use additional skims and weights to reflect bicycle distances on specific facility types (SACOG-specific)</w:t>
            </w:r>
          </w:p>
        </w:tc>
      </w:tr>
      <w:tr w:rsidR="00F73C19" w:rsidRPr="00F73C19" w14:paraId="124CCA78" w14:textId="77777777" w:rsidTr="002E4AF9">
        <w:trPr>
          <w:trHeight w:val="300"/>
        </w:trPr>
        <w:tc>
          <w:tcPr>
            <w:tcW w:w="5172" w:type="dxa"/>
            <w:noWrap/>
            <w:hideMark/>
          </w:tcPr>
          <w:p w14:paraId="2DF8BE5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PathImpedance_BikeType1DistanceFractionAdditiveWeight</w:t>
            </w:r>
          </w:p>
        </w:tc>
        <w:tc>
          <w:tcPr>
            <w:tcW w:w="4320" w:type="dxa"/>
            <w:noWrap/>
            <w:hideMark/>
          </w:tcPr>
          <w:p w14:paraId="3AAB2E9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5427B4B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An additive weight on bike distance on Class 1 bike paths (adds to BikeTimeWeight, distance is converted to time)</w:t>
            </w:r>
          </w:p>
        </w:tc>
      </w:tr>
      <w:tr w:rsidR="00F73C19" w:rsidRPr="00F73C19" w14:paraId="283B42F2" w14:textId="77777777" w:rsidTr="002E4AF9">
        <w:trPr>
          <w:trHeight w:val="300"/>
        </w:trPr>
        <w:tc>
          <w:tcPr>
            <w:tcW w:w="5172" w:type="dxa"/>
            <w:noWrap/>
            <w:hideMark/>
          </w:tcPr>
          <w:p w14:paraId="270005F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PathImpedance_BikeType2DistanceFractionAdditiveWeight</w:t>
            </w:r>
          </w:p>
        </w:tc>
        <w:tc>
          <w:tcPr>
            <w:tcW w:w="4320" w:type="dxa"/>
            <w:noWrap/>
            <w:hideMark/>
          </w:tcPr>
          <w:p w14:paraId="46F2445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5735063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An additive weight on bike distance on Class 1 bike paths (adds to BikeTimeWeight, distance is converted to time)</w:t>
            </w:r>
          </w:p>
        </w:tc>
      </w:tr>
      <w:tr w:rsidR="00F73C19" w:rsidRPr="00F73C19" w14:paraId="18262944" w14:textId="77777777" w:rsidTr="002E4AF9">
        <w:trPr>
          <w:trHeight w:val="300"/>
        </w:trPr>
        <w:tc>
          <w:tcPr>
            <w:tcW w:w="5172" w:type="dxa"/>
            <w:noWrap/>
            <w:hideMark/>
          </w:tcPr>
          <w:p w14:paraId="0483F9C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PathImpedance_BikeType3DistanceFractionAdditiveWeight</w:t>
            </w:r>
          </w:p>
        </w:tc>
        <w:tc>
          <w:tcPr>
            <w:tcW w:w="4320" w:type="dxa"/>
            <w:noWrap/>
            <w:hideMark/>
          </w:tcPr>
          <w:p w14:paraId="56124C8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170E3C2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An additive weight on bike distance on Class 1 bike paths (adds to BikeTimeWeight, distance is converted to time)</w:t>
            </w:r>
          </w:p>
        </w:tc>
      </w:tr>
      <w:tr w:rsidR="00F73C19" w:rsidRPr="00F73C19" w14:paraId="7D1C7DFE" w14:textId="77777777" w:rsidTr="002E4AF9">
        <w:trPr>
          <w:trHeight w:val="300"/>
        </w:trPr>
        <w:tc>
          <w:tcPr>
            <w:tcW w:w="5172" w:type="dxa"/>
            <w:noWrap/>
            <w:hideMark/>
          </w:tcPr>
          <w:p w14:paraId="0B09D6A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PathImpedance_BikeType4DistanceFractionAdditiveWeight</w:t>
            </w:r>
          </w:p>
        </w:tc>
        <w:tc>
          <w:tcPr>
            <w:tcW w:w="4320" w:type="dxa"/>
            <w:noWrap/>
            <w:hideMark/>
          </w:tcPr>
          <w:p w14:paraId="137D241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42DEEC4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An additive weight on bike distance on Class 1 bike paths (adds to </w:t>
            </w:r>
            <w:r w:rsidRPr="00F73C19">
              <w:rPr>
                <w:rFonts w:asciiTheme="majorHAnsi" w:hAnsiTheme="majorHAnsi" w:cstheme="majorHAnsi"/>
                <w:color w:val="000000"/>
                <w:sz w:val="18"/>
                <w:szCs w:val="18"/>
              </w:rPr>
              <w:lastRenderedPageBreak/>
              <w:t>BikeTimeWeight, distance is converted to time)</w:t>
            </w:r>
          </w:p>
        </w:tc>
      </w:tr>
      <w:tr w:rsidR="00F73C19" w:rsidRPr="00F73C19" w14:paraId="711EE03A" w14:textId="77777777" w:rsidTr="002E4AF9">
        <w:trPr>
          <w:trHeight w:val="300"/>
        </w:trPr>
        <w:tc>
          <w:tcPr>
            <w:tcW w:w="5172" w:type="dxa"/>
            <w:noWrap/>
            <w:hideMark/>
          </w:tcPr>
          <w:p w14:paraId="491A7DA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PathImpedance_TransitUseFareDiscountFractions</w:t>
            </w:r>
          </w:p>
        </w:tc>
        <w:tc>
          <w:tcPr>
            <w:tcW w:w="4320" w:type="dxa"/>
            <w:noWrap/>
            <w:hideMark/>
          </w:tcPr>
          <w:p w14:paraId="185407D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ABD096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switch to use transit fare discount fractions based on person type and age</w:t>
            </w:r>
          </w:p>
        </w:tc>
      </w:tr>
      <w:tr w:rsidR="00F73C19" w:rsidRPr="00F73C19" w14:paraId="321B5E43" w14:textId="77777777" w:rsidTr="002E4AF9">
        <w:trPr>
          <w:trHeight w:val="300"/>
        </w:trPr>
        <w:tc>
          <w:tcPr>
            <w:tcW w:w="5172" w:type="dxa"/>
            <w:noWrap/>
            <w:hideMark/>
          </w:tcPr>
          <w:p w14:paraId="488CFE2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PathImpedance_TransitFareDiscountFractionChildUnder5</w:t>
            </w:r>
          </w:p>
        </w:tc>
        <w:tc>
          <w:tcPr>
            <w:tcW w:w="4320" w:type="dxa"/>
            <w:noWrap/>
            <w:hideMark/>
          </w:tcPr>
          <w:p w14:paraId="63FF7D1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0.8</w:t>
            </w:r>
          </w:p>
        </w:tc>
        <w:tc>
          <w:tcPr>
            <w:tcW w:w="3684" w:type="dxa"/>
            <w:noWrap/>
            <w:hideMark/>
          </w:tcPr>
          <w:p w14:paraId="5B6E50B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 fare discount fraction for children under age 5</w:t>
            </w:r>
          </w:p>
        </w:tc>
      </w:tr>
      <w:tr w:rsidR="00F73C19" w:rsidRPr="00F73C19" w14:paraId="6A39F2C1" w14:textId="77777777" w:rsidTr="002E4AF9">
        <w:trPr>
          <w:trHeight w:val="300"/>
        </w:trPr>
        <w:tc>
          <w:tcPr>
            <w:tcW w:w="5172" w:type="dxa"/>
            <w:noWrap/>
            <w:hideMark/>
          </w:tcPr>
          <w:p w14:paraId="5EFC0BC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PathImpedance_TransitFareDiscountFractionChild5To15</w:t>
            </w:r>
          </w:p>
        </w:tc>
        <w:tc>
          <w:tcPr>
            <w:tcW w:w="4320" w:type="dxa"/>
            <w:noWrap/>
            <w:hideMark/>
          </w:tcPr>
          <w:p w14:paraId="065BB5A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0.5</w:t>
            </w:r>
          </w:p>
        </w:tc>
        <w:tc>
          <w:tcPr>
            <w:tcW w:w="3684" w:type="dxa"/>
            <w:noWrap/>
            <w:hideMark/>
          </w:tcPr>
          <w:p w14:paraId="075530B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 fare discount fraction for children age 5 to 15</w:t>
            </w:r>
          </w:p>
        </w:tc>
      </w:tr>
      <w:tr w:rsidR="00F73C19" w:rsidRPr="00F73C19" w14:paraId="090A64B8" w14:textId="77777777" w:rsidTr="002E4AF9">
        <w:trPr>
          <w:trHeight w:val="300"/>
        </w:trPr>
        <w:tc>
          <w:tcPr>
            <w:tcW w:w="5172" w:type="dxa"/>
            <w:noWrap/>
            <w:hideMark/>
          </w:tcPr>
          <w:p w14:paraId="4C22CB0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PathImpedance_TransitFareDiscountFractionHighSchoolStudent</w:t>
            </w:r>
          </w:p>
        </w:tc>
        <w:tc>
          <w:tcPr>
            <w:tcW w:w="4320" w:type="dxa"/>
            <w:noWrap/>
            <w:hideMark/>
          </w:tcPr>
          <w:p w14:paraId="6DD2A6A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0.5</w:t>
            </w:r>
          </w:p>
        </w:tc>
        <w:tc>
          <w:tcPr>
            <w:tcW w:w="3684" w:type="dxa"/>
            <w:noWrap/>
            <w:hideMark/>
          </w:tcPr>
          <w:p w14:paraId="454F29F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 fare discount fraction for high school students (children age 16+)</w:t>
            </w:r>
          </w:p>
        </w:tc>
      </w:tr>
      <w:tr w:rsidR="00F73C19" w:rsidRPr="00F73C19" w14:paraId="41745045" w14:textId="77777777" w:rsidTr="002E4AF9">
        <w:trPr>
          <w:trHeight w:val="300"/>
        </w:trPr>
        <w:tc>
          <w:tcPr>
            <w:tcW w:w="5172" w:type="dxa"/>
            <w:noWrap/>
            <w:hideMark/>
          </w:tcPr>
          <w:p w14:paraId="6EC694D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PathImpedance_TransitFareDiscountFractionUniverityStudent</w:t>
            </w:r>
          </w:p>
        </w:tc>
        <w:tc>
          <w:tcPr>
            <w:tcW w:w="4320" w:type="dxa"/>
            <w:noWrap/>
            <w:hideMark/>
          </w:tcPr>
          <w:p w14:paraId="534936E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0.5</w:t>
            </w:r>
          </w:p>
        </w:tc>
        <w:tc>
          <w:tcPr>
            <w:tcW w:w="3684" w:type="dxa"/>
            <w:noWrap/>
            <w:hideMark/>
          </w:tcPr>
          <w:p w14:paraId="3ACC0F5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 fare discount fraction for college students</w:t>
            </w:r>
          </w:p>
        </w:tc>
      </w:tr>
      <w:tr w:rsidR="00F73C19" w:rsidRPr="00F73C19" w14:paraId="65C817A6" w14:textId="77777777" w:rsidTr="002E4AF9">
        <w:trPr>
          <w:trHeight w:val="300"/>
        </w:trPr>
        <w:tc>
          <w:tcPr>
            <w:tcW w:w="5172" w:type="dxa"/>
            <w:noWrap/>
            <w:hideMark/>
          </w:tcPr>
          <w:p w14:paraId="2638499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PathImpedance_TransitFareDiscountFractionAge65Up</w:t>
            </w:r>
          </w:p>
        </w:tc>
        <w:tc>
          <w:tcPr>
            <w:tcW w:w="4320" w:type="dxa"/>
            <w:noWrap/>
            <w:hideMark/>
          </w:tcPr>
          <w:p w14:paraId="586C46F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0.5</w:t>
            </w:r>
          </w:p>
        </w:tc>
        <w:tc>
          <w:tcPr>
            <w:tcW w:w="3684" w:type="dxa"/>
            <w:noWrap/>
            <w:hideMark/>
          </w:tcPr>
          <w:p w14:paraId="4CEAC65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 fare discount fraction for adults age 65+</w:t>
            </w:r>
          </w:p>
        </w:tc>
      </w:tr>
      <w:tr w:rsidR="00F73C19" w:rsidRPr="00F73C19" w14:paraId="77AF7384" w14:textId="77777777" w:rsidTr="002E4AF9">
        <w:trPr>
          <w:trHeight w:val="300"/>
        </w:trPr>
        <w:tc>
          <w:tcPr>
            <w:tcW w:w="5172" w:type="dxa"/>
            <w:noWrap/>
            <w:hideMark/>
          </w:tcPr>
          <w:p w14:paraId="48403AE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PathImpedance_TransitPassCostPercentChangeVersusBase</w:t>
            </w:r>
          </w:p>
        </w:tc>
        <w:tc>
          <w:tcPr>
            <w:tcW w:w="4320" w:type="dxa"/>
            <w:noWrap/>
            <w:hideMark/>
          </w:tcPr>
          <w:p w14:paraId="6320BCE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79FCF0D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Policy input variable to change the cost of transit passes with respect to the base year</w:t>
            </w:r>
          </w:p>
        </w:tc>
      </w:tr>
      <w:tr w:rsidR="00F73C19" w:rsidRPr="00F73C19" w14:paraId="425B2F93" w14:textId="77777777" w:rsidTr="002E4AF9">
        <w:trPr>
          <w:trHeight w:val="300"/>
        </w:trPr>
        <w:tc>
          <w:tcPr>
            <w:tcW w:w="5172" w:type="dxa"/>
            <w:noWrap/>
            <w:hideMark/>
          </w:tcPr>
          <w:p w14:paraId="20EF76E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Coefficients_BaseCostCoefficientPerDollar</w:t>
            </w:r>
          </w:p>
        </w:tc>
        <w:tc>
          <w:tcPr>
            <w:tcW w:w="4320" w:type="dxa"/>
            <w:noWrap/>
            <w:hideMark/>
          </w:tcPr>
          <w:p w14:paraId="1DB06D2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-0.15</w:t>
            </w:r>
          </w:p>
        </w:tc>
        <w:tc>
          <w:tcPr>
            <w:tcW w:w="3684" w:type="dxa"/>
            <w:noWrap/>
            <w:hideMark/>
          </w:tcPr>
          <w:p w14:paraId="1459569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base cost coefficient (per monetary unit), when income = BaseCostCoefficientIncomeLevel</w:t>
            </w:r>
          </w:p>
        </w:tc>
      </w:tr>
      <w:tr w:rsidR="00F73C19" w:rsidRPr="00F73C19" w14:paraId="720228C1" w14:textId="77777777" w:rsidTr="002E4AF9">
        <w:trPr>
          <w:trHeight w:val="300"/>
        </w:trPr>
        <w:tc>
          <w:tcPr>
            <w:tcW w:w="5172" w:type="dxa"/>
            <w:noWrap/>
            <w:hideMark/>
          </w:tcPr>
          <w:p w14:paraId="3F3D030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Coefficients_BaseCostCoefficientIncomeLevel</w:t>
            </w:r>
          </w:p>
        </w:tc>
        <w:tc>
          <w:tcPr>
            <w:tcW w:w="4320" w:type="dxa"/>
            <w:noWrap/>
            <w:hideMark/>
          </w:tcPr>
          <w:p w14:paraId="22A906B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30000</w:t>
            </w:r>
          </w:p>
        </w:tc>
        <w:tc>
          <w:tcPr>
            <w:tcW w:w="3684" w:type="dxa"/>
            <w:noWrap/>
            <w:hideMark/>
          </w:tcPr>
          <w:p w14:paraId="49739404" w14:textId="30A85C2C"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The household income level (monetary units per year) where the cost </w:t>
            </w:r>
            <w:r w:rsidR="00E72C5E" w:rsidRPr="00F73C19">
              <w:rPr>
                <w:rFonts w:asciiTheme="majorHAnsi" w:hAnsiTheme="majorHAnsi" w:cstheme="majorHAnsi"/>
                <w:color w:val="000000"/>
                <w:sz w:val="18"/>
                <w:szCs w:val="18"/>
              </w:rPr>
              <w:t>co</w:t>
            </w:r>
            <w:r w:rsidR="00E72C5E">
              <w:rPr>
                <w:rFonts w:asciiTheme="majorHAnsi" w:hAnsiTheme="majorHAnsi" w:cstheme="majorHAnsi"/>
                <w:color w:val="000000"/>
                <w:sz w:val="18"/>
                <w:szCs w:val="18"/>
              </w:rPr>
              <w:t>effici</w:t>
            </w:r>
            <w:r w:rsidR="00E72C5E" w:rsidRPr="00F73C19">
              <w:rPr>
                <w:rFonts w:asciiTheme="majorHAnsi" w:hAnsiTheme="majorHAnsi" w:cstheme="majorHAnsi"/>
                <w:color w:val="000000"/>
                <w:sz w:val="18"/>
                <w:szCs w:val="18"/>
              </w:rPr>
              <w:t>ent</w:t>
            </w:r>
            <w:r w:rsidRPr="00F73C19">
              <w:rPr>
                <w:rFonts w:asciiTheme="majorHAnsi" w:hAnsiTheme="majorHAnsi" w:cstheme="majorHAnsi"/>
                <w:color w:val="000000"/>
                <w:sz w:val="18"/>
                <w:szCs w:val="18"/>
              </w:rPr>
              <w:t xml:space="preserve"> is the BaseCostCoefficient</w:t>
            </w:r>
          </w:p>
        </w:tc>
      </w:tr>
      <w:tr w:rsidR="00F73C19" w:rsidRPr="00F73C19" w14:paraId="295F6A58" w14:textId="77777777" w:rsidTr="002E4AF9">
        <w:trPr>
          <w:trHeight w:val="300"/>
        </w:trPr>
        <w:tc>
          <w:tcPr>
            <w:tcW w:w="5172" w:type="dxa"/>
            <w:noWrap/>
            <w:hideMark/>
          </w:tcPr>
          <w:p w14:paraId="57E2630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Coefficients_CostCoefficientIncomePower_Work</w:t>
            </w:r>
          </w:p>
        </w:tc>
        <w:tc>
          <w:tcPr>
            <w:tcW w:w="4320" w:type="dxa"/>
            <w:noWrap/>
            <w:hideMark/>
          </w:tcPr>
          <w:p w14:paraId="22FD16F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0.6</w:t>
            </w:r>
          </w:p>
        </w:tc>
        <w:tc>
          <w:tcPr>
            <w:tcW w:w="3684" w:type="dxa"/>
            <w:noWrap/>
            <w:hideMark/>
          </w:tcPr>
          <w:p w14:paraId="626720B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power function exponent to use for adjusting the cost coefficient for income, for work tours</w:t>
            </w:r>
          </w:p>
        </w:tc>
      </w:tr>
      <w:tr w:rsidR="00F73C19" w:rsidRPr="00F73C19" w14:paraId="57C3ADD0" w14:textId="77777777" w:rsidTr="002E4AF9">
        <w:trPr>
          <w:trHeight w:val="300"/>
        </w:trPr>
        <w:tc>
          <w:tcPr>
            <w:tcW w:w="5172" w:type="dxa"/>
            <w:noWrap/>
            <w:hideMark/>
          </w:tcPr>
          <w:p w14:paraId="4C7F859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Coefficients_CostCoefficientIncomePower_Other</w:t>
            </w:r>
          </w:p>
        </w:tc>
        <w:tc>
          <w:tcPr>
            <w:tcW w:w="4320" w:type="dxa"/>
            <w:noWrap/>
            <w:hideMark/>
          </w:tcPr>
          <w:p w14:paraId="5334C09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0.5</w:t>
            </w:r>
          </w:p>
        </w:tc>
        <w:tc>
          <w:tcPr>
            <w:tcW w:w="3684" w:type="dxa"/>
            <w:noWrap/>
            <w:hideMark/>
          </w:tcPr>
          <w:p w14:paraId="29CDD07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power function exponent to use for adjusting the cost coefficient for income, for non-work tours</w:t>
            </w:r>
          </w:p>
        </w:tc>
      </w:tr>
      <w:tr w:rsidR="00F73C19" w:rsidRPr="00F73C19" w14:paraId="34F675EB" w14:textId="77777777" w:rsidTr="002E4AF9">
        <w:trPr>
          <w:trHeight w:val="300"/>
        </w:trPr>
        <w:tc>
          <w:tcPr>
            <w:tcW w:w="5172" w:type="dxa"/>
            <w:noWrap/>
            <w:hideMark/>
          </w:tcPr>
          <w:p w14:paraId="08EFE81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Coefficients_MeanTimeCoefficient_Work</w:t>
            </w:r>
          </w:p>
        </w:tc>
        <w:tc>
          <w:tcPr>
            <w:tcW w:w="4320" w:type="dxa"/>
            <w:noWrap/>
            <w:hideMark/>
          </w:tcPr>
          <w:p w14:paraId="76A6B66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-0.03</w:t>
            </w:r>
          </w:p>
        </w:tc>
        <w:tc>
          <w:tcPr>
            <w:tcW w:w="3684" w:type="dxa"/>
            <w:noWrap/>
            <w:hideMark/>
          </w:tcPr>
          <w:p w14:paraId="74B092A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mean time coefficient (/minute) for work tours</w:t>
            </w:r>
          </w:p>
        </w:tc>
      </w:tr>
      <w:tr w:rsidR="00F73C19" w:rsidRPr="00F73C19" w14:paraId="313916B2" w14:textId="77777777" w:rsidTr="002E4AF9">
        <w:trPr>
          <w:trHeight w:val="300"/>
        </w:trPr>
        <w:tc>
          <w:tcPr>
            <w:tcW w:w="5172" w:type="dxa"/>
            <w:noWrap/>
            <w:hideMark/>
          </w:tcPr>
          <w:p w14:paraId="6E16983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Coefficients_MeanTimeCoefficient_Other</w:t>
            </w:r>
          </w:p>
        </w:tc>
        <w:tc>
          <w:tcPr>
            <w:tcW w:w="4320" w:type="dxa"/>
            <w:noWrap/>
            <w:hideMark/>
          </w:tcPr>
          <w:p w14:paraId="73D9E8F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-0.015</w:t>
            </w:r>
          </w:p>
        </w:tc>
        <w:tc>
          <w:tcPr>
            <w:tcW w:w="3684" w:type="dxa"/>
            <w:noWrap/>
            <w:hideMark/>
          </w:tcPr>
          <w:p w14:paraId="09CA4EA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mean time coefficient (/minute) for non-work tours</w:t>
            </w:r>
          </w:p>
        </w:tc>
      </w:tr>
      <w:tr w:rsidR="00F73C19" w:rsidRPr="00F73C19" w14:paraId="263F1CBD" w14:textId="77777777" w:rsidTr="002E4AF9">
        <w:trPr>
          <w:trHeight w:val="300"/>
        </w:trPr>
        <w:tc>
          <w:tcPr>
            <w:tcW w:w="5172" w:type="dxa"/>
            <w:noWrap/>
            <w:hideMark/>
          </w:tcPr>
          <w:p w14:paraId="762867F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Coefficients_StdDeviationTimeCoefficient_Work</w:t>
            </w:r>
          </w:p>
        </w:tc>
        <w:tc>
          <w:tcPr>
            <w:tcW w:w="4320" w:type="dxa"/>
            <w:noWrap/>
            <w:hideMark/>
          </w:tcPr>
          <w:p w14:paraId="0728EBD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0.24</w:t>
            </w:r>
          </w:p>
        </w:tc>
        <w:tc>
          <w:tcPr>
            <w:tcW w:w="3684" w:type="dxa"/>
            <w:noWrap/>
            <w:hideMark/>
          </w:tcPr>
          <w:p w14:paraId="47EB3AE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standard deviation of the time coefficient (/minute) for work tours, when using random VOT distribution</w:t>
            </w:r>
          </w:p>
        </w:tc>
      </w:tr>
      <w:tr w:rsidR="00F73C19" w:rsidRPr="00F73C19" w14:paraId="07B8C232" w14:textId="77777777" w:rsidTr="002E4AF9">
        <w:trPr>
          <w:trHeight w:val="300"/>
        </w:trPr>
        <w:tc>
          <w:tcPr>
            <w:tcW w:w="5172" w:type="dxa"/>
            <w:noWrap/>
            <w:hideMark/>
          </w:tcPr>
          <w:p w14:paraId="5E3E455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Coefficients_StdDeviationTimeCoefficient_Other</w:t>
            </w:r>
          </w:p>
        </w:tc>
        <w:tc>
          <w:tcPr>
            <w:tcW w:w="4320" w:type="dxa"/>
            <w:noWrap/>
            <w:hideMark/>
          </w:tcPr>
          <w:p w14:paraId="15F6194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0.15</w:t>
            </w:r>
          </w:p>
        </w:tc>
        <w:tc>
          <w:tcPr>
            <w:tcW w:w="3684" w:type="dxa"/>
            <w:noWrap/>
            <w:hideMark/>
          </w:tcPr>
          <w:p w14:paraId="1D34A55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standard deviation of the time coefficient (/minute) for non-work tours, when using random VOT distribution</w:t>
            </w:r>
          </w:p>
        </w:tc>
      </w:tr>
      <w:tr w:rsidR="00F73C19" w:rsidRPr="00F73C19" w14:paraId="02B00398" w14:textId="77777777" w:rsidTr="002E4AF9">
        <w:trPr>
          <w:trHeight w:val="300"/>
        </w:trPr>
        <w:tc>
          <w:tcPr>
            <w:tcW w:w="5172" w:type="dxa"/>
            <w:noWrap/>
            <w:hideMark/>
          </w:tcPr>
          <w:p w14:paraId="55FEB0B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Coefficients_HOV2CostDivisor_Work</w:t>
            </w:r>
          </w:p>
        </w:tc>
        <w:tc>
          <w:tcPr>
            <w:tcW w:w="4320" w:type="dxa"/>
            <w:noWrap/>
            <w:hideMark/>
          </w:tcPr>
          <w:p w14:paraId="26CEFB7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1.741</w:t>
            </w:r>
          </w:p>
        </w:tc>
        <w:tc>
          <w:tcPr>
            <w:tcW w:w="3684" w:type="dxa"/>
            <w:noWrap/>
            <w:hideMark/>
          </w:tcPr>
          <w:p w14:paraId="6D91853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divisor for the cost coefficient for the HOV2 mode for work tours (to reflect cost-sharing)</w:t>
            </w:r>
          </w:p>
        </w:tc>
      </w:tr>
      <w:tr w:rsidR="00F73C19" w:rsidRPr="00F73C19" w14:paraId="086844EE" w14:textId="77777777" w:rsidTr="002E4AF9">
        <w:trPr>
          <w:trHeight w:val="300"/>
        </w:trPr>
        <w:tc>
          <w:tcPr>
            <w:tcW w:w="5172" w:type="dxa"/>
            <w:noWrap/>
            <w:hideMark/>
          </w:tcPr>
          <w:p w14:paraId="3586A0A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Coefficients_HOV2CostDivisor_Other</w:t>
            </w:r>
          </w:p>
        </w:tc>
        <w:tc>
          <w:tcPr>
            <w:tcW w:w="4320" w:type="dxa"/>
            <w:noWrap/>
            <w:hideMark/>
          </w:tcPr>
          <w:p w14:paraId="08CF117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1.625</w:t>
            </w:r>
          </w:p>
        </w:tc>
        <w:tc>
          <w:tcPr>
            <w:tcW w:w="3684" w:type="dxa"/>
            <w:noWrap/>
            <w:hideMark/>
          </w:tcPr>
          <w:p w14:paraId="0ADE2CC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divisor for the cost coefficient for the HOV2 mode for non-work tours (to reflect cost-sharing)</w:t>
            </w:r>
          </w:p>
        </w:tc>
      </w:tr>
      <w:tr w:rsidR="00F73C19" w:rsidRPr="00F73C19" w14:paraId="16D163E9" w14:textId="77777777" w:rsidTr="002E4AF9">
        <w:trPr>
          <w:trHeight w:val="300"/>
        </w:trPr>
        <w:tc>
          <w:tcPr>
            <w:tcW w:w="5172" w:type="dxa"/>
            <w:noWrap/>
            <w:hideMark/>
          </w:tcPr>
          <w:p w14:paraId="23291D4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Coefficients_HOV3CostDivisor_Work</w:t>
            </w:r>
          </w:p>
        </w:tc>
        <w:tc>
          <w:tcPr>
            <w:tcW w:w="4320" w:type="dxa"/>
            <w:noWrap/>
            <w:hideMark/>
          </w:tcPr>
          <w:p w14:paraId="7B54025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2.408</w:t>
            </w:r>
          </w:p>
        </w:tc>
        <w:tc>
          <w:tcPr>
            <w:tcW w:w="3684" w:type="dxa"/>
            <w:noWrap/>
            <w:hideMark/>
          </w:tcPr>
          <w:p w14:paraId="60EA47C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divisor for the cost coefficient for the HOV3+ mode for work tours (to reflect cost-sharing)</w:t>
            </w:r>
          </w:p>
        </w:tc>
      </w:tr>
      <w:tr w:rsidR="00F73C19" w:rsidRPr="00F73C19" w14:paraId="1719955B" w14:textId="77777777" w:rsidTr="002E4AF9">
        <w:trPr>
          <w:trHeight w:val="300"/>
        </w:trPr>
        <w:tc>
          <w:tcPr>
            <w:tcW w:w="5172" w:type="dxa"/>
            <w:noWrap/>
            <w:hideMark/>
          </w:tcPr>
          <w:p w14:paraId="79F28C5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Coefficients_HOV3CostDivisor_Other</w:t>
            </w:r>
          </w:p>
        </w:tc>
        <w:tc>
          <w:tcPr>
            <w:tcW w:w="4320" w:type="dxa"/>
            <w:noWrap/>
            <w:hideMark/>
          </w:tcPr>
          <w:p w14:paraId="68FF471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2.158</w:t>
            </w:r>
          </w:p>
        </w:tc>
        <w:tc>
          <w:tcPr>
            <w:tcW w:w="3684" w:type="dxa"/>
            <w:noWrap/>
            <w:hideMark/>
          </w:tcPr>
          <w:p w14:paraId="2456201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divisor for the cost coefficient for the HOV3+ mode for non-work tours (to reflect cost-sharing)</w:t>
            </w:r>
          </w:p>
        </w:tc>
      </w:tr>
      <w:tr w:rsidR="00F73C19" w:rsidRPr="00F73C19" w14:paraId="379734DA" w14:textId="77777777" w:rsidTr="002E4AF9">
        <w:trPr>
          <w:trHeight w:val="300"/>
        </w:trPr>
        <w:tc>
          <w:tcPr>
            <w:tcW w:w="5172" w:type="dxa"/>
            <w:noWrap/>
            <w:hideMark/>
          </w:tcPr>
          <w:p w14:paraId="4B8381B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UseRandomVotDistribution</w:t>
            </w:r>
          </w:p>
        </w:tc>
        <w:tc>
          <w:tcPr>
            <w:tcW w:w="4320" w:type="dxa"/>
            <w:noWrap/>
            <w:hideMark/>
          </w:tcPr>
          <w:p w14:paraId="0F1482D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0ECCD9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randomly simulate a time coefficient for each tour, using a log-normal distribution </w:t>
            </w:r>
          </w:p>
        </w:tc>
      </w:tr>
      <w:tr w:rsidR="00F73C19" w:rsidRPr="00F73C19" w14:paraId="33702030" w14:textId="77777777" w:rsidTr="002E4AF9">
        <w:trPr>
          <w:trHeight w:val="300"/>
        </w:trPr>
        <w:tc>
          <w:tcPr>
            <w:tcW w:w="5172" w:type="dxa"/>
            <w:noWrap/>
            <w:hideMark/>
          </w:tcPr>
          <w:p w14:paraId="3ED36EB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ShouldRunTrace</w:t>
            </w:r>
          </w:p>
        </w:tc>
        <w:tc>
          <w:tcPr>
            <w:tcW w:w="4320" w:type="dxa"/>
            <w:noWrap/>
            <w:hideMark/>
          </w:tcPr>
          <w:p w14:paraId="504BC61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5FC19A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details of the simulation for a specific household (for diagnostics/debugging)</w:t>
            </w:r>
          </w:p>
        </w:tc>
      </w:tr>
      <w:tr w:rsidR="00F73C19" w:rsidRPr="00F73C19" w14:paraId="7CDEA81D" w14:textId="77777777" w:rsidTr="002E4AF9">
        <w:trPr>
          <w:trHeight w:val="300"/>
        </w:trPr>
        <w:tc>
          <w:tcPr>
            <w:tcW w:w="5172" w:type="dxa"/>
            <w:noWrap/>
            <w:hideMark/>
          </w:tcPr>
          <w:p w14:paraId="6F8F9E1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TracePath</w:t>
            </w:r>
          </w:p>
        </w:tc>
        <w:tc>
          <w:tcPr>
            <w:tcW w:w="4320" w:type="dxa"/>
            <w:noWrap/>
            <w:hideMark/>
          </w:tcPr>
          <w:p w14:paraId="73B0AB3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.\trace.txt</w:t>
            </w:r>
          </w:p>
        </w:tc>
        <w:tc>
          <w:tcPr>
            <w:tcW w:w="3684" w:type="dxa"/>
            <w:noWrap/>
            <w:hideMark/>
          </w:tcPr>
          <w:p w14:paraId="5BA5A60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trace output file</w:t>
            </w:r>
          </w:p>
        </w:tc>
      </w:tr>
      <w:tr w:rsidR="00F73C19" w:rsidRPr="00F73C19" w14:paraId="324771BA" w14:textId="77777777" w:rsidTr="002E4AF9">
        <w:trPr>
          <w:trHeight w:val="300"/>
        </w:trPr>
        <w:tc>
          <w:tcPr>
            <w:tcW w:w="5172" w:type="dxa"/>
            <w:noWrap/>
            <w:hideMark/>
          </w:tcPr>
          <w:p w14:paraId="04E4576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HouseholdIdForTrace</w:t>
            </w:r>
          </w:p>
        </w:tc>
        <w:tc>
          <w:tcPr>
            <w:tcW w:w="4320" w:type="dxa"/>
            <w:noWrap/>
            <w:hideMark/>
          </w:tcPr>
          <w:p w14:paraId="46F8B4A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w:t>
            </w:r>
          </w:p>
        </w:tc>
        <w:tc>
          <w:tcPr>
            <w:tcW w:w="3684" w:type="dxa"/>
            <w:noWrap/>
            <w:hideMark/>
          </w:tcPr>
          <w:p w14:paraId="4E3715A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household ID for the trace</w:t>
            </w:r>
          </w:p>
        </w:tc>
      </w:tr>
      <w:tr w:rsidR="00F73C19" w:rsidRPr="00F73C19" w14:paraId="2D8B60B4" w14:textId="77777777" w:rsidTr="002E4AF9">
        <w:trPr>
          <w:trHeight w:val="300"/>
        </w:trPr>
        <w:tc>
          <w:tcPr>
            <w:tcW w:w="5172" w:type="dxa"/>
            <w:noWrap/>
            <w:hideMark/>
          </w:tcPr>
          <w:p w14:paraId="79E2CB4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ShouldLoadAggregateLogsumsFromFile</w:t>
            </w:r>
          </w:p>
        </w:tc>
        <w:tc>
          <w:tcPr>
            <w:tcW w:w="4320" w:type="dxa"/>
            <w:noWrap/>
            <w:hideMark/>
          </w:tcPr>
          <w:p w14:paraId="0C9D536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A95BD4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read the aggregate logsums from a file generated by a previous run (otherwise they are re-calculated)</w:t>
            </w:r>
          </w:p>
        </w:tc>
      </w:tr>
      <w:tr w:rsidR="00F73C19" w:rsidRPr="00F73C19" w14:paraId="31A605EE" w14:textId="77777777" w:rsidTr="002E4AF9">
        <w:trPr>
          <w:trHeight w:val="300"/>
        </w:trPr>
        <w:tc>
          <w:tcPr>
            <w:tcW w:w="5172" w:type="dxa"/>
            <w:noWrap/>
            <w:hideMark/>
          </w:tcPr>
          <w:p w14:paraId="5709A24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ShouldOutputAggregateLogsums</w:t>
            </w:r>
          </w:p>
        </w:tc>
        <w:tc>
          <w:tcPr>
            <w:tcW w:w="4320" w:type="dxa"/>
            <w:noWrap/>
            <w:hideMark/>
          </w:tcPr>
          <w:p w14:paraId="27A40D5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5BA059E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write the aggregate logsums to a file for a subsequent run </w:t>
            </w:r>
          </w:p>
        </w:tc>
      </w:tr>
      <w:tr w:rsidR="00F73C19" w:rsidRPr="00F73C19" w14:paraId="48B46DB3" w14:textId="77777777" w:rsidTr="002E4AF9">
        <w:trPr>
          <w:trHeight w:val="300"/>
        </w:trPr>
        <w:tc>
          <w:tcPr>
            <w:tcW w:w="5172" w:type="dxa"/>
            <w:noWrap/>
            <w:hideMark/>
          </w:tcPr>
          <w:p w14:paraId="493E3D7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OutputAggregateLogsumsPath</w:t>
            </w:r>
          </w:p>
        </w:tc>
        <w:tc>
          <w:tcPr>
            <w:tcW w:w="4320" w:type="dxa"/>
            <w:noWrap/>
            <w:hideMark/>
          </w:tcPr>
          <w:p w14:paraId="73C925C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.\aggregate_logsums.dat</w:t>
            </w:r>
          </w:p>
        </w:tc>
        <w:tc>
          <w:tcPr>
            <w:tcW w:w="3684" w:type="dxa"/>
            <w:noWrap/>
            <w:hideMark/>
          </w:tcPr>
          <w:p w14:paraId="06BAD61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file where the aggregate logsums are written</w:t>
            </w:r>
          </w:p>
        </w:tc>
      </w:tr>
      <w:tr w:rsidR="00F73C19" w:rsidRPr="00F73C19" w14:paraId="5D07F98B" w14:textId="77777777" w:rsidTr="002E4AF9">
        <w:trPr>
          <w:trHeight w:val="300"/>
        </w:trPr>
        <w:tc>
          <w:tcPr>
            <w:tcW w:w="5172" w:type="dxa"/>
            <w:noWrap/>
            <w:hideMark/>
          </w:tcPr>
          <w:p w14:paraId="4CE1461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ShouldLoadSamplingWeightsFromFile</w:t>
            </w:r>
          </w:p>
        </w:tc>
        <w:tc>
          <w:tcPr>
            <w:tcW w:w="4320" w:type="dxa"/>
            <w:noWrap/>
            <w:hideMark/>
          </w:tcPr>
          <w:p w14:paraId="794AC6E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44BE8BD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read the pre-calculated sampling weights from a file generated by a previous run (otherwise they are re-calculated)</w:t>
            </w:r>
          </w:p>
        </w:tc>
      </w:tr>
      <w:tr w:rsidR="00F73C19" w:rsidRPr="00F73C19" w14:paraId="0B297164" w14:textId="77777777" w:rsidTr="002E4AF9">
        <w:trPr>
          <w:trHeight w:val="300"/>
        </w:trPr>
        <w:tc>
          <w:tcPr>
            <w:tcW w:w="5172" w:type="dxa"/>
            <w:noWrap/>
            <w:hideMark/>
          </w:tcPr>
          <w:p w14:paraId="15FD310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ShouldOutputSamplingWeights</w:t>
            </w:r>
          </w:p>
        </w:tc>
        <w:tc>
          <w:tcPr>
            <w:tcW w:w="4320" w:type="dxa"/>
            <w:noWrap/>
            <w:hideMark/>
          </w:tcPr>
          <w:p w14:paraId="2D4F7440" w14:textId="352330E7" w:rsidR="00F73C19" w:rsidRPr="00F73C19" w:rsidRDefault="009A5279"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FALSE</w:t>
            </w:r>
          </w:p>
        </w:tc>
        <w:tc>
          <w:tcPr>
            <w:tcW w:w="3684" w:type="dxa"/>
            <w:noWrap/>
            <w:hideMark/>
          </w:tcPr>
          <w:p w14:paraId="5C2B7B6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write the pre-calculated sampling weights to a file for a subsequent run </w:t>
            </w:r>
          </w:p>
        </w:tc>
      </w:tr>
      <w:tr w:rsidR="00F73C19" w:rsidRPr="00F73C19" w14:paraId="5ED03A63" w14:textId="77777777" w:rsidTr="002E4AF9">
        <w:trPr>
          <w:trHeight w:val="300"/>
        </w:trPr>
        <w:tc>
          <w:tcPr>
            <w:tcW w:w="5172" w:type="dxa"/>
            <w:noWrap/>
            <w:hideMark/>
          </w:tcPr>
          <w:p w14:paraId="4FEFB66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OutputSamplingWeightsPath</w:t>
            </w:r>
          </w:p>
        </w:tc>
        <w:tc>
          <w:tcPr>
            <w:tcW w:w="4320" w:type="dxa"/>
            <w:noWrap/>
            <w:hideMark/>
          </w:tcPr>
          <w:p w14:paraId="3A36A7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.\sampling_weights.dat</w:t>
            </w:r>
          </w:p>
        </w:tc>
        <w:tc>
          <w:tcPr>
            <w:tcW w:w="3684" w:type="dxa"/>
            <w:noWrap/>
            <w:hideMark/>
          </w:tcPr>
          <w:p w14:paraId="5DC4B7E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file where the sampling weights are written</w:t>
            </w:r>
          </w:p>
        </w:tc>
      </w:tr>
      <w:tr w:rsidR="00F73C19" w:rsidRPr="00F73C19" w14:paraId="5CACB1B6" w14:textId="77777777" w:rsidTr="002E4AF9">
        <w:trPr>
          <w:trHeight w:val="300"/>
        </w:trPr>
        <w:tc>
          <w:tcPr>
            <w:tcW w:w="5172" w:type="dxa"/>
            <w:noWrap/>
            <w:hideMark/>
          </w:tcPr>
          <w:p w14:paraId="755CD28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WorkLocationModelSampleSize</w:t>
            </w:r>
          </w:p>
        </w:tc>
        <w:tc>
          <w:tcPr>
            <w:tcW w:w="4320" w:type="dxa"/>
            <w:noWrap/>
            <w:hideMark/>
          </w:tcPr>
          <w:p w14:paraId="0504D0A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50</w:t>
            </w:r>
          </w:p>
        </w:tc>
        <w:tc>
          <w:tcPr>
            <w:tcW w:w="3684" w:type="dxa"/>
            <w:noWrap/>
            <w:hideMark/>
          </w:tcPr>
          <w:p w14:paraId="24C60B5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destinations to be sampled for this model</w:t>
            </w:r>
          </w:p>
        </w:tc>
      </w:tr>
      <w:tr w:rsidR="00F73C19" w:rsidRPr="00F73C19" w14:paraId="2A688A10" w14:textId="77777777" w:rsidTr="002E4AF9">
        <w:trPr>
          <w:trHeight w:val="300"/>
        </w:trPr>
        <w:tc>
          <w:tcPr>
            <w:tcW w:w="5172" w:type="dxa"/>
            <w:noWrap/>
            <w:hideMark/>
          </w:tcPr>
          <w:p w14:paraId="682A6F0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WorkLocationModelCoefficients</w:t>
            </w:r>
          </w:p>
        </w:tc>
        <w:tc>
          <w:tcPr>
            <w:tcW w:w="4320" w:type="dxa"/>
            <w:noWrap/>
            <w:hideMark/>
          </w:tcPr>
          <w:p w14:paraId="3EF3410E" w14:textId="2217E9DB" w:rsidR="00F73C19" w:rsidRPr="00F73C19" w:rsidRDefault="00F73C19" w:rsidP="008B4546">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.\WorkLocationCoefficients_</w:t>
            </w:r>
            <w:bookmarkStart w:id="4087" w:name="_Hlk426738495"/>
            <w:r w:rsidR="00453DDF">
              <w:rPr>
                <w:rFonts w:asciiTheme="majorHAnsi" w:hAnsiTheme="majorHAnsi" w:cstheme="majorHAnsi"/>
                <w:color w:val="000000"/>
                <w:sz w:val="18"/>
                <w:szCs w:val="18"/>
              </w:rPr>
              <w:t>nashville</w:t>
            </w:r>
            <w:bookmarkEnd w:id="4087"/>
            <w:r w:rsidRPr="00F73C19">
              <w:rPr>
                <w:rFonts w:asciiTheme="majorHAnsi" w:hAnsiTheme="majorHAnsi" w:cstheme="majorHAnsi"/>
                <w:color w:val="000000"/>
                <w:sz w:val="18"/>
                <w:szCs w:val="18"/>
              </w:rPr>
              <w:t>-v1.5.f12</w:t>
            </w:r>
          </w:p>
        </w:tc>
        <w:tc>
          <w:tcPr>
            <w:tcW w:w="3684" w:type="dxa"/>
            <w:noWrap/>
            <w:hideMark/>
          </w:tcPr>
          <w:p w14:paraId="15138F2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A41A259" w14:textId="77777777" w:rsidTr="002E4AF9">
        <w:trPr>
          <w:trHeight w:val="300"/>
        </w:trPr>
        <w:tc>
          <w:tcPr>
            <w:tcW w:w="5172" w:type="dxa"/>
            <w:noWrap/>
            <w:hideMark/>
          </w:tcPr>
          <w:p w14:paraId="0785640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ShouldRunWorkLocationModel</w:t>
            </w:r>
          </w:p>
        </w:tc>
        <w:tc>
          <w:tcPr>
            <w:tcW w:w="4320" w:type="dxa"/>
            <w:noWrap/>
            <w:hideMark/>
          </w:tcPr>
          <w:p w14:paraId="235C113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E0CC0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157F1663" w14:textId="77777777" w:rsidTr="002E4AF9">
        <w:trPr>
          <w:trHeight w:val="300"/>
        </w:trPr>
        <w:tc>
          <w:tcPr>
            <w:tcW w:w="5172" w:type="dxa"/>
            <w:noWrap/>
            <w:hideMark/>
          </w:tcPr>
          <w:p w14:paraId="72FE24D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ShouldTraceWorkLocationModel</w:t>
            </w:r>
          </w:p>
        </w:tc>
        <w:tc>
          <w:tcPr>
            <w:tcW w:w="4320" w:type="dxa"/>
            <w:noWrap/>
            <w:hideMark/>
          </w:tcPr>
          <w:p w14:paraId="1AD85D9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798C46A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491C35DC" w14:textId="77777777" w:rsidTr="002E4AF9">
        <w:trPr>
          <w:trHeight w:val="300"/>
        </w:trPr>
        <w:tc>
          <w:tcPr>
            <w:tcW w:w="5172" w:type="dxa"/>
            <w:noWrap/>
            <w:hideMark/>
          </w:tcPr>
          <w:p w14:paraId="478AA3E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IncludeWorkLocationModel</w:t>
            </w:r>
          </w:p>
        </w:tc>
        <w:tc>
          <w:tcPr>
            <w:tcW w:w="4320" w:type="dxa"/>
            <w:noWrap/>
            <w:hideMark/>
          </w:tcPr>
          <w:p w14:paraId="2CBF1A9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A6B800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 to always exclude this model from the set of models to be run (not sure how this is different from ShouldRun?)</w:t>
            </w:r>
          </w:p>
        </w:tc>
      </w:tr>
      <w:tr w:rsidR="00F73C19" w:rsidRPr="00F73C19" w14:paraId="34DDD775" w14:textId="77777777" w:rsidTr="002E4AF9">
        <w:trPr>
          <w:trHeight w:val="300"/>
        </w:trPr>
        <w:tc>
          <w:tcPr>
            <w:tcW w:w="5172" w:type="dxa"/>
            <w:noWrap/>
            <w:hideMark/>
          </w:tcPr>
          <w:p w14:paraId="5A4B092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SchoolLocationModelSampleSize</w:t>
            </w:r>
          </w:p>
        </w:tc>
        <w:tc>
          <w:tcPr>
            <w:tcW w:w="4320" w:type="dxa"/>
            <w:noWrap/>
            <w:hideMark/>
          </w:tcPr>
          <w:p w14:paraId="0BABA51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50</w:t>
            </w:r>
          </w:p>
        </w:tc>
        <w:tc>
          <w:tcPr>
            <w:tcW w:w="3684" w:type="dxa"/>
            <w:noWrap/>
            <w:hideMark/>
          </w:tcPr>
          <w:p w14:paraId="52E84CF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destinations to be sampled for this model</w:t>
            </w:r>
          </w:p>
        </w:tc>
      </w:tr>
      <w:tr w:rsidR="00F73C19" w:rsidRPr="00F73C19" w14:paraId="018C6E40" w14:textId="77777777" w:rsidTr="002E4AF9">
        <w:trPr>
          <w:trHeight w:val="300"/>
        </w:trPr>
        <w:tc>
          <w:tcPr>
            <w:tcW w:w="5172" w:type="dxa"/>
            <w:noWrap/>
            <w:hideMark/>
          </w:tcPr>
          <w:p w14:paraId="3D9F65A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SchoolLocationModelCoefficients</w:t>
            </w:r>
          </w:p>
        </w:tc>
        <w:tc>
          <w:tcPr>
            <w:tcW w:w="4320" w:type="dxa"/>
            <w:noWrap/>
            <w:hideMark/>
          </w:tcPr>
          <w:p w14:paraId="270C1382" w14:textId="0A734B8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.\SchoolLocationCoefficients_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-v1.8.f12</w:t>
            </w:r>
          </w:p>
        </w:tc>
        <w:tc>
          <w:tcPr>
            <w:tcW w:w="3684" w:type="dxa"/>
            <w:noWrap/>
            <w:hideMark/>
          </w:tcPr>
          <w:p w14:paraId="1555398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3E13381B" w14:textId="77777777" w:rsidTr="002E4AF9">
        <w:trPr>
          <w:trHeight w:val="300"/>
        </w:trPr>
        <w:tc>
          <w:tcPr>
            <w:tcW w:w="5172" w:type="dxa"/>
            <w:noWrap/>
            <w:hideMark/>
          </w:tcPr>
          <w:p w14:paraId="036E32F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ShouldRunSchoolLocationModel</w:t>
            </w:r>
          </w:p>
        </w:tc>
        <w:tc>
          <w:tcPr>
            <w:tcW w:w="4320" w:type="dxa"/>
            <w:noWrap/>
            <w:hideMark/>
          </w:tcPr>
          <w:p w14:paraId="35A5090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758A08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628DAD13" w14:textId="77777777" w:rsidTr="002E4AF9">
        <w:trPr>
          <w:trHeight w:val="300"/>
        </w:trPr>
        <w:tc>
          <w:tcPr>
            <w:tcW w:w="5172" w:type="dxa"/>
            <w:noWrap/>
            <w:hideMark/>
          </w:tcPr>
          <w:p w14:paraId="025C2E3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ShouldTraceSchoolLocationModel</w:t>
            </w:r>
          </w:p>
        </w:tc>
        <w:tc>
          <w:tcPr>
            <w:tcW w:w="4320" w:type="dxa"/>
            <w:noWrap/>
            <w:hideMark/>
          </w:tcPr>
          <w:p w14:paraId="2565B59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49F54CB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77CF7603" w14:textId="77777777" w:rsidTr="002E4AF9">
        <w:trPr>
          <w:trHeight w:val="300"/>
        </w:trPr>
        <w:tc>
          <w:tcPr>
            <w:tcW w:w="5172" w:type="dxa"/>
            <w:noWrap/>
            <w:hideMark/>
          </w:tcPr>
          <w:p w14:paraId="7035978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IncludeSchoolLocationModel</w:t>
            </w:r>
          </w:p>
        </w:tc>
        <w:tc>
          <w:tcPr>
            <w:tcW w:w="4320" w:type="dxa"/>
            <w:noWrap/>
            <w:hideMark/>
          </w:tcPr>
          <w:p w14:paraId="5302156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1FB7BF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 to always exclude this model from the set of models to be run (not sure how this is different from ShouldRun?)</w:t>
            </w:r>
          </w:p>
        </w:tc>
      </w:tr>
      <w:tr w:rsidR="00F73C19" w:rsidRPr="00F73C19" w14:paraId="20C0DF97" w14:textId="77777777" w:rsidTr="002E4AF9">
        <w:trPr>
          <w:trHeight w:val="300"/>
        </w:trPr>
        <w:tc>
          <w:tcPr>
            <w:tcW w:w="5172" w:type="dxa"/>
            <w:noWrap/>
            <w:hideMark/>
          </w:tcPr>
          <w:p w14:paraId="6CEF55A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PayToParkAtWorkplaceModelCoefficients</w:t>
            </w:r>
          </w:p>
        </w:tc>
        <w:tc>
          <w:tcPr>
            <w:tcW w:w="4320" w:type="dxa"/>
            <w:noWrap/>
            <w:hideMark/>
          </w:tcPr>
          <w:p w14:paraId="34B5347E" w14:textId="0425532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.\PayToParkAtWorkplaceCoefficients_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26AB9D5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11302E2A" w14:textId="77777777" w:rsidTr="002E4AF9">
        <w:trPr>
          <w:trHeight w:val="300"/>
        </w:trPr>
        <w:tc>
          <w:tcPr>
            <w:tcW w:w="5172" w:type="dxa"/>
            <w:noWrap/>
            <w:hideMark/>
          </w:tcPr>
          <w:p w14:paraId="224E5F6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ShouldRunPayToParkAtWorkplaceModel</w:t>
            </w:r>
          </w:p>
        </w:tc>
        <w:tc>
          <w:tcPr>
            <w:tcW w:w="4320" w:type="dxa"/>
            <w:noWrap/>
            <w:hideMark/>
          </w:tcPr>
          <w:p w14:paraId="33AF9B9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72F08BC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496D9476" w14:textId="77777777" w:rsidTr="002E4AF9">
        <w:trPr>
          <w:trHeight w:val="300"/>
        </w:trPr>
        <w:tc>
          <w:tcPr>
            <w:tcW w:w="5172" w:type="dxa"/>
            <w:noWrap/>
            <w:hideMark/>
          </w:tcPr>
          <w:p w14:paraId="0067A9F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ShouldTracePayToParkAtWorkplaceModel</w:t>
            </w:r>
          </w:p>
        </w:tc>
        <w:tc>
          <w:tcPr>
            <w:tcW w:w="4320" w:type="dxa"/>
            <w:noWrap/>
            <w:hideMark/>
          </w:tcPr>
          <w:p w14:paraId="23EF749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3458B03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1D0846D3" w14:textId="77777777" w:rsidTr="002E4AF9">
        <w:trPr>
          <w:trHeight w:val="300"/>
        </w:trPr>
        <w:tc>
          <w:tcPr>
            <w:tcW w:w="5172" w:type="dxa"/>
            <w:noWrap/>
            <w:hideMark/>
          </w:tcPr>
          <w:p w14:paraId="0BE5423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IncludePayToParkAtWorkplaceModel</w:t>
            </w:r>
          </w:p>
        </w:tc>
        <w:tc>
          <w:tcPr>
            <w:tcW w:w="4320" w:type="dxa"/>
            <w:noWrap/>
            <w:hideMark/>
          </w:tcPr>
          <w:p w14:paraId="752A1F8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C087F4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 to always exclude this model from the set of models to be run (not sure how this is different from ShouldRun?)</w:t>
            </w:r>
          </w:p>
        </w:tc>
      </w:tr>
      <w:tr w:rsidR="00F73C19" w:rsidRPr="00F73C19" w14:paraId="6B45E997" w14:textId="77777777" w:rsidTr="002E4AF9">
        <w:trPr>
          <w:trHeight w:val="300"/>
        </w:trPr>
        <w:tc>
          <w:tcPr>
            <w:tcW w:w="5172" w:type="dxa"/>
            <w:noWrap/>
            <w:hideMark/>
          </w:tcPr>
          <w:p w14:paraId="6191D9C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TransitPassOwnershipModelCoefficients</w:t>
            </w:r>
          </w:p>
        </w:tc>
        <w:tc>
          <w:tcPr>
            <w:tcW w:w="4320" w:type="dxa"/>
            <w:noWrap/>
            <w:hideMark/>
          </w:tcPr>
          <w:p w14:paraId="335B976F" w14:textId="26F31812"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.\TransitPassOwnershipCoefficients_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5BCD3A6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3E96C93" w14:textId="77777777" w:rsidTr="002E4AF9">
        <w:trPr>
          <w:trHeight w:val="300"/>
        </w:trPr>
        <w:tc>
          <w:tcPr>
            <w:tcW w:w="5172" w:type="dxa"/>
            <w:noWrap/>
            <w:hideMark/>
          </w:tcPr>
          <w:p w14:paraId="741F28D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ShouldRunTransitPassOwnershipModel</w:t>
            </w:r>
          </w:p>
        </w:tc>
        <w:tc>
          <w:tcPr>
            <w:tcW w:w="4320" w:type="dxa"/>
            <w:noWrap/>
            <w:hideMark/>
          </w:tcPr>
          <w:p w14:paraId="6A6E71A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A0A303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F3920B0" w14:textId="77777777" w:rsidTr="002E4AF9">
        <w:trPr>
          <w:trHeight w:val="300"/>
        </w:trPr>
        <w:tc>
          <w:tcPr>
            <w:tcW w:w="5172" w:type="dxa"/>
            <w:noWrap/>
            <w:hideMark/>
          </w:tcPr>
          <w:p w14:paraId="0CF72A2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ShouldTraceTransitPassOwnershipModel</w:t>
            </w:r>
          </w:p>
        </w:tc>
        <w:tc>
          <w:tcPr>
            <w:tcW w:w="4320" w:type="dxa"/>
            <w:noWrap/>
            <w:hideMark/>
          </w:tcPr>
          <w:p w14:paraId="01180EF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13026DC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19293057" w14:textId="77777777" w:rsidTr="002E4AF9">
        <w:trPr>
          <w:trHeight w:val="300"/>
        </w:trPr>
        <w:tc>
          <w:tcPr>
            <w:tcW w:w="5172" w:type="dxa"/>
            <w:noWrap/>
            <w:hideMark/>
          </w:tcPr>
          <w:p w14:paraId="2DA7DF4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IncludeTransitPassOwnershipModel</w:t>
            </w:r>
          </w:p>
        </w:tc>
        <w:tc>
          <w:tcPr>
            <w:tcW w:w="4320" w:type="dxa"/>
            <w:noWrap/>
            <w:hideMark/>
          </w:tcPr>
          <w:p w14:paraId="1C2DBF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2184C0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 to always exclude this model from the set of models to be run (not sure how this is different from ShouldRun?)</w:t>
            </w:r>
          </w:p>
        </w:tc>
      </w:tr>
      <w:tr w:rsidR="00F73C19" w:rsidRPr="00F73C19" w14:paraId="31F3F9A8" w14:textId="77777777" w:rsidTr="002E4AF9">
        <w:trPr>
          <w:trHeight w:val="300"/>
        </w:trPr>
        <w:tc>
          <w:tcPr>
            <w:tcW w:w="5172" w:type="dxa"/>
            <w:noWrap/>
            <w:hideMark/>
          </w:tcPr>
          <w:p w14:paraId="5C3028E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AutoOwnershipModelCoefficients</w:t>
            </w:r>
          </w:p>
        </w:tc>
        <w:tc>
          <w:tcPr>
            <w:tcW w:w="4320" w:type="dxa"/>
            <w:noWrap/>
            <w:hideMark/>
          </w:tcPr>
          <w:p w14:paraId="3E9D578B" w14:textId="56EF2069"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.\AutoOwnershipCoefficients_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3534497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43E5472D" w14:textId="77777777" w:rsidTr="002E4AF9">
        <w:trPr>
          <w:trHeight w:val="300"/>
        </w:trPr>
        <w:tc>
          <w:tcPr>
            <w:tcW w:w="5172" w:type="dxa"/>
            <w:noWrap/>
            <w:hideMark/>
          </w:tcPr>
          <w:p w14:paraId="77BD732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ShouldRunAutoOwnershipModel</w:t>
            </w:r>
          </w:p>
        </w:tc>
        <w:tc>
          <w:tcPr>
            <w:tcW w:w="4320" w:type="dxa"/>
            <w:noWrap/>
            <w:hideMark/>
          </w:tcPr>
          <w:p w14:paraId="39F87AB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0C8776C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9E7526E" w14:textId="77777777" w:rsidTr="002E4AF9">
        <w:trPr>
          <w:trHeight w:val="300"/>
        </w:trPr>
        <w:tc>
          <w:tcPr>
            <w:tcW w:w="5172" w:type="dxa"/>
            <w:noWrap/>
            <w:hideMark/>
          </w:tcPr>
          <w:p w14:paraId="4DE865B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ShouldTraceAutoOwnershipModel</w:t>
            </w:r>
          </w:p>
        </w:tc>
        <w:tc>
          <w:tcPr>
            <w:tcW w:w="4320" w:type="dxa"/>
            <w:noWrap/>
            <w:hideMark/>
          </w:tcPr>
          <w:p w14:paraId="6793B5B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28AEEDD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34B117BB" w14:textId="77777777" w:rsidTr="002E4AF9">
        <w:trPr>
          <w:trHeight w:val="300"/>
        </w:trPr>
        <w:tc>
          <w:tcPr>
            <w:tcW w:w="5172" w:type="dxa"/>
            <w:noWrap/>
            <w:hideMark/>
          </w:tcPr>
          <w:p w14:paraId="1A52336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IndividualPersonDayPatternModelCoefficients</w:t>
            </w:r>
          </w:p>
        </w:tc>
        <w:tc>
          <w:tcPr>
            <w:tcW w:w="4320" w:type="dxa"/>
            <w:noWrap/>
            <w:hideMark/>
          </w:tcPr>
          <w:p w14:paraId="5E8BEB42" w14:textId="2EBB4CFD"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.\IndividualPersonDayPatternCoefficients_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-v1.8.f12</w:t>
            </w:r>
          </w:p>
        </w:tc>
        <w:tc>
          <w:tcPr>
            <w:tcW w:w="3684" w:type="dxa"/>
            <w:noWrap/>
            <w:hideMark/>
          </w:tcPr>
          <w:p w14:paraId="38CD3D2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8080613" w14:textId="77777777" w:rsidTr="002E4AF9">
        <w:trPr>
          <w:trHeight w:val="300"/>
        </w:trPr>
        <w:tc>
          <w:tcPr>
            <w:tcW w:w="5172" w:type="dxa"/>
            <w:noWrap/>
            <w:hideMark/>
          </w:tcPr>
          <w:p w14:paraId="08E82AB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ShouldRunIndividualPersonDayPatternModel</w:t>
            </w:r>
          </w:p>
        </w:tc>
        <w:tc>
          <w:tcPr>
            <w:tcW w:w="4320" w:type="dxa"/>
            <w:noWrap/>
            <w:hideMark/>
          </w:tcPr>
          <w:p w14:paraId="4DBC6B4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506C5BB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19058C1B" w14:textId="77777777" w:rsidTr="002E4AF9">
        <w:trPr>
          <w:trHeight w:val="300"/>
        </w:trPr>
        <w:tc>
          <w:tcPr>
            <w:tcW w:w="5172" w:type="dxa"/>
            <w:noWrap/>
            <w:hideMark/>
          </w:tcPr>
          <w:p w14:paraId="16DDEB6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ShouldTraceIndividualPersonDayPatternModel</w:t>
            </w:r>
          </w:p>
        </w:tc>
        <w:tc>
          <w:tcPr>
            <w:tcW w:w="4320" w:type="dxa"/>
            <w:noWrap/>
            <w:hideMark/>
          </w:tcPr>
          <w:p w14:paraId="5A9BD85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27C7048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22302A13" w14:textId="77777777" w:rsidTr="002E4AF9">
        <w:trPr>
          <w:trHeight w:val="300"/>
        </w:trPr>
        <w:tc>
          <w:tcPr>
            <w:tcW w:w="5172" w:type="dxa"/>
            <w:noWrap/>
            <w:hideMark/>
          </w:tcPr>
          <w:p w14:paraId="04DCB23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PersonExactNumberOfToursModelCoefficients</w:t>
            </w:r>
          </w:p>
        </w:tc>
        <w:tc>
          <w:tcPr>
            <w:tcW w:w="4320" w:type="dxa"/>
            <w:noWrap/>
            <w:hideMark/>
          </w:tcPr>
          <w:p w14:paraId="21ADA99F" w14:textId="2F21F82B"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.\PersonExactNumberOfToursCoefficients_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1E50F0B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23123F0" w14:textId="77777777" w:rsidTr="002E4AF9">
        <w:trPr>
          <w:trHeight w:val="300"/>
        </w:trPr>
        <w:tc>
          <w:tcPr>
            <w:tcW w:w="5172" w:type="dxa"/>
            <w:noWrap/>
            <w:hideMark/>
          </w:tcPr>
          <w:p w14:paraId="2CCAE33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ShouldRunPersonExactNumberOfToursModel</w:t>
            </w:r>
          </w:p>
        </w:tc>
        <w:tc>
          <w:tcPr>
            <w:tcW w:w="4320" w:type="dxa"/>
            <w:noWrap/>
            <w:hideMark/>
          </w:tcPr>
          <w:p w14:paraId="7E7B4CF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5B4431A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F69AA5A" w14:textId="77777777" w:rsidTr="002E4AF9">
        <w:trPr>
          <w:trHeight w:val="300"/>
        </w:trPr>
        <w:tc>
          <w:tcPr>
            <w:tcW w:w="5172" w:type="dxa"/>
            <w:noWrap/>
            <w:hideMark/>
          </w:tcPr>
          <w:p w14:paraId="123C935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ShouldTracePersonExactNumberOfToursModel</w:t>
            </w:r>
          </w:p>
        </w:tc>
        <w:tc>
          <w:tcPr>
            <w:tcW w:w="4320" w:type="dxa"/>
            <w:noWrap/>
            <w:hideMark/>
          </w:tcPr>
          <w:p w14:paraId="38ED52B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389FAD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6FA35E3D" w14:textId="77777777" w:rsidTr="002E4AF9">
        <w:trPr>
          <w:trHeight w:val="300"/>
        </w:trPr>
        <w:tc>
          <w:tcPr>
            <w:tcW w:w="5172" w:type="dxa"/>
            <w:noWrap/>
            <w:hideMark/>
          </w:tcPr>
          <w:p w14:paraId="73B9362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WorkTourDestinationModelSampleSize</w:t>
            </w:r>
          </w:p>
        </w:tc>
        <w:tc>
          <w:tcPr>
            <w:tcW w:w="4320" w:type="dxa"/>
            <w:noWrap/>
            <w:hideMark/>
          </w:tcPr>
          <w:p w14:paraId="235E7E5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25</w:t>
            </w:r>
          </w:p>
        </w:tc>
        <w:tc>
          <w:tcPr>
            <w:tcW w:w="3684" w:type="dxa"/>
            <w:noWrap/>
            <w:hideMark/>
          </w:tcPr>
          <w:p w14:paraId="7B22585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destinations to be sampled for this model</w:t>
            </w:r>
          </w:p>
        </w:tc>
      </w:tr>
      <w:tr w:rsidR="00F73C19" w:rsidRPr="00F73C19" w14:paraId="340DF511" w14:textId="77777777" w:rsidTr="002E4AF9">
        <w:trPr>
          <w:trHeight w:val="300"/>
        </w:trPr>
        <w:tc>
          <w:tcPr>
            <w:tcW w:w="5172" w:type="dxa"/>
            <w:noWrap/>
            <w:hideMark/>
          </w:tcPr>
          <w:p w14:paraId="69632E3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WorkTourDestinationModelCoefficients</w:t>
            </w:r>
          </w:p>
        </w:tc>
        <w:tc>
          <w:tcPr>
            <w:tcW w:w="4320" w:type="dxa"/>
            <w:noWrap/>
            <w:hideMark/>
          </w:tcPr>
          <w:p w14:paraId="1CEFD429" w14:textId="453A57C5"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.\WorkTourDestinationCoefficients_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-v1.8.F12</w:t>
            </w:r>
          </w:p>
        </w:tc>
        <w:tc>
          <w:tcPr>
            <w:tcW w:w="3684" w:type="dxa"/>
            <w:noWrap/>
            <w:hideMark/>
          </w:tcPr>
          <w:p w14:paraId="37AAF1E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7296BF19" w14:textId="77777777" w:rsidTr="002E4AF9">
        <w:trPr>
          <w:trHeight w:val="300"/>
        </w:trPr>
        <w:tc>
          <w:tcPr>
            <w:tcW w:w="5172" w:type="dxa"/>
            <w:noWrap/>
            <w:hideMark/>
          </w:tcPr>
          <w:p w14:paraId="167F6D1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ShouldRunWorkTourDestinationModel</w:t>
            </w:r>
          </w:p>
        </w:tc>
        <w:tc>
          <w:tcPr>
            <w:tcW w:w="4320" w:type="dxa"/>
            <w:noWrap/>
            <w:hideMark/>
          </w:tcPr>
          <w:p w14:paraId="3188ABA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32DE42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69239381" w14:textId="77777777" w:rsidTr="002E4AF9">
        <w:trPr>
          <w:trHeight w:val="300"/>
        </w:trPr>
        <w:tc>
          <w:tcPr>
            <w:tcW w:w="5172" w:type="dxa"/>
            <w:noWrap/>
            <w:hideMark/>
          </w:tcPr>
          <w:p w14:paraId="1C2E29D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ShouldTraceWorkTourDestinationModel</w:t>
            </w:r>
          </w:p>
        </w:tc>
        <w:tc>
          <w:tcPr>
            <w:tcW w:w="4320" w:type="dxa"/>
            <w:noWrap/>
            <w:hideMark/>
          </w:tcPr>
          <w:p w14:paraId="32086F2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89C242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58FCBDA0" w14:textId="77777777" w:rsidTr="002E4AF9">
        <w:trPr>
          <w:trHeight w:val="300"/>
        </w:trPr>
        <w:tc>
          <w:tcPr>
            <w:tcW w:w="5172" w:type="dxa"/>
            <w:noWrap/>
            <w:hideMark/>
          </w:tcPr>
          <w:p w14:paraId="14DEA39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OtherTourDestinationModelSampleSize</w:t>
            </w:r>
          </w:p>
        </w:tc>
        <w:tc>
          <w:tcPr>
            <w:tcW w:w="4320" w:type="dxa"/>
            <w:noWrap/>
            <w:hideMark/>
          </w:tcPr>
          <w:p w14:paraId="3C35B42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25</w:t>
            </w:r>
          </w:p>
        </w:tc>
        <w:tc>
          <w:tcPr>
            <w:tcW w:w="3684" w:type="dxa"/>
            <w:noWrap/>
            <w:hideMark/>
          </w:tcPr>
          <w:p w14:paraId="734C80F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destinations to be sampled for this model</w:t>
            </w:r>
          </w:p>
        </w:tc>
      </w:tr>
      <w:tr w:rsidR="00F73C19" w:rsidRPr="00F73C19" w14:paraId="30054839" w14:textId="77777777" w:rsidTr="002E4AF9">
        <w:trPr>
          <w:trHeight w:val="300"/>
        </w:trPr>
        <w:tc>
          <w:tcPr>
            <w:tcW w:w="5172" w:type="dxa"/>
            <w:noWrap/>
            <w:hideMark/>
          </w:tcPr>
          <w:p w14:paraId="730395F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OtherTourDestinationModelCoefficients</w:t>
            </w:r>
          </w:p>
        </w:tc>
        <w:tc>
          <w:tcPr>
            <w:tcW w:w="4320" w:type="dxa"/>
            <w:noWrap/>
            <w:hideMark/>
          </w:tcPr>
          <w:p w14:paraId="6B9DF635" w14:textId="6A460BB6"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.\OtherTourDestinationCoefficients_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-v1.8.F12</w:t>
            </w:r>
          </w:p>
        </w:tc>
        <w:tc>
          <w:tcPr>
            <w:tcW w:w="3684" w:type="dxa"/>
            <w:noWrap/>
            <w:hideMark/>
          </w:tcPr>
          <w:p w14:paraId="25FB2D4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5C5E1A5A" w14:textId="77777777" w:rsidTr="002E4AF9">
        <w:trPr>
          <w:trHeight w:val="300"/>
        </w:trPr>
        <w:tc>
          <w:tcPr>
            <w:tcW w:w="5172" w:type="dxa"/>
            <w:noWrap/>
            <w:hideMark/>
          </w:tcPr>
          <w:p w14:paraId="55B0927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ShouldRunOtherTourDestinationModel</w:t>
            </w:r>
          </w:p>
        </w:tc>
        <w:tc>
          <w:tcPr>
            <w:tcW w:w="4320" w:type="dxa"/>
            <w:noWrap/>
            <w:hideMark/>
          </w:tcPr>
          <w:p w14:paraId="71EFBE5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564F02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38A145D1" w14:textId="77777777" w:rsidTr="002E4AF9">
        <w:trPr>
          <w:trHeight w:val="300"/>
        </w:trPr>
        <w:tc>
          <w:tcPr>
            <w:tcW w:w="5172" w:type="dxa"/>
            <w:noWrap/>
            <w:hideMark/>
          </w:tcPr>
          <w:p w14:paraId="2125D72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ShouldTraceOtherTourDestinationModel</w:t>
            </w:r>
          </w:p>
        </w:tc>
        <w:tc>
          <w:tcPr>
            <w:tcW w:w="4320" w:type="dxa"/>
            <w:noWrap/>
            <w:hideMark/>
          </w:tcPr>
          <w:p w14:paraId="43BB883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C65CE1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1D5C9FA7" w14:textId="77777777" w:rsidTr="002E4AF9">
        <w:trPr>
          <w:trHeight w:val="300"/>
        </w:trPr>
        <w:tc>
          <w:tcPr>
            <w:tcW w:w="5172" w:type="dxa"/>
            <w:noWrap/>
            <w:hideMark/>
          </w:tcPr>
          <w:p w14:paraId="1E00328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WorkBasedSubtourGenerationModelCoefficients</w:t>
            </w:r>
          </w:p>
        </w:tc>
        <w:tc>
          <w:tcPr>
            <w:tcW w:w="4320" w:type="dxa"/>
            <w:noWrap/>
            <w:hideMark/>
          </w:tcPr>
          <w:p w14:paraId="089E2E99" w14:textId="1C3C3B95"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.\WorkbasedSubtourGenerationCoefficients_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376E4BB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7D521B04" w14:textId="77777777" w:rsidTr="002E4AF9">
        <w:trPr>
          <w:trHeight w:val="300"/>
        </w:trPr>
        <w:tc>
          <w:tcPr>
            <w:tcW w:w="5172" w:type="dxa"/>
            <w:noWrap/>
            <w:hideMark/>
          </w:tcPr>
          <w:p w14:paraId="0565852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ShouldRunWorkBasedSubtourGenerationModel</w:t>
            </w:r>
          </w:p>
        </w:tc>
        <w:tc>
          <w:tcPr>
            <w:tcW w:w="4320" w:type="dxa"/>
            <w:noWrap/>
            <w:hideMark/>
          </w:tcPr>
          <w:p w14:paraId="22B2584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EF1623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87BF6FE" w14:textId="77777777" w:rsidTr="002E4AF9">
        <w:trPr>
          <w:trHeight w:val="300"/>
        </w:trPr>
        <w:tc>
          <w:tcPr>
            <w:tcW w:w="5172" w:type="dxa"/>
            <w:noWrap/>
            <w:hideMark/>
          </w:tcPr>
          <w:p w14:paraId="51E3616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ShouldTraceWorkBasedSubtourGenerationModel</w:t>
            </w:r>
          </w:p>
        </w:tc>
        <w:tc>
          <w:tcPr>
            <w:tcW w:w="4320" w:type="dxa"/>
            <w:noWrap/>
            <w:hideMark/>
          </w:tcPr>
          <w:p w14:paraId="1B1BF36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1A55612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001C95F6" w14:textId="77777777" w:rsidTr="002E4AF9">
        <w:trPr>
          <w:trHeight w:val="300"/>
        </w:trPr>
        <w:tc>
          <w:tcPr>
            <w:tcW w:w="5172" w:type="dxa"/>
            <w:noWrap/>
            <w:hideMark/>
          </w:tcPr>
          <w:p w14:paraId="26BF5D7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WorkTourModeModelCoefficients</w:t>
            </w:r>
          </w:p>
        </w:tc>
        <w:tc>
          <w:tcPr>
            <w:tcW w:w="4320" w:type="dxa"/>
            <w:noWrap/>
            <w:hideMark/>
          </w:tcPr>
          <w:p w14:paraId="16718D5A" w14:textId="4DC67D46"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.\WorkTourModeCoefficients_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1D48777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54FD750A" w14:textId="77777777" w:rsidTr="002E4AF9">
        <w:trPr>
          <w:trHeight w:val="300"/>
        </w:trPr>
        <w:tc>
          <w:tcPr>
            <w:tcW w:w="5172" w:type="dxa"/>
            <w:noWrap/>
            <w:hideMark/>
          </w:tcPr>
          <w:p w14:paraId="63B19D8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ShouldRunWorkTourModeModel</w:t>
            </w:r>
          </w:p>
        </w:tc>
        <w:tc>
          <w:tcPr>
            <w:tcW w:w="4320" w:type="dxa"/>
            <w:noWrap/>
            <w:hideMark/>
          </w:tcPr>
          <w:p w14:paraId="2FF5803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78439D7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3BCBDC34" w14:textId="77777777" w:rsidTr="002E4AF9">
        <w:trPr>
          <w:trHeight w:val="300"/>
        </w:trPr>
        <w:tc>
          <w:tcPr>
            <w:tcW w:w="5172" w:type="dxa"/>
            <w:noWrap/>
            <w:hideMark/>
          </w:tcPr>
          <w:p w14:paraId="1A7FD62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ShouldTraceWorkTourModeModel</w:t>
            </w:r>
          </w:p>
        </w:tc>
        <w:tc>
          <w:tcPr>
            <w:tcW w:w="4320" w:type="dxa"/>
            <w:noWrap/>
            <w:hideMark/>
          </w:tcPr>
          <w:p w14:paraId="35466D2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69D56D3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16CB42CB" w14:textId="77777777" w:rsidTr="002E4AF9">
        <w:trPr>
          <w:trHeight w:val="300"/>
        </w:trPr>
        <w:tc>
          <w:tcPr>
            <w:tcW w:w="5172" w:type="dxa"/>
            <w:noWrap/>
            <w:hideMark/>
          </w:tcPr>
          <w:p w14:paraId="16CB8F1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SchoolTourModeModelCoefficients</w:t>
            </w:r>
          </w:p>
        </w:tc>
        <w:tc>
          <w:tcPr>
            <w:tcW w:w="4320" w:type="dxa"/>
            <w:noWrap/>
            <w:hideMark/>
          </w:tcPr>
          <w:p w14:paraId="1A3CEA74" w14:textId="52C0BE7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.\SchoolTourModeCoefficients_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2DFB251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773E56F" w14:textId="77777777" w:rsidTr="002E4AF9">
        <w:trPr>
          <w:trHeight w:val="300"/>
        </w:trPr>
        <w:tc>
          <w:tcPr>
            <w:tcW w:w="5172" w:type="dxa"/>
            <w:noWrap/>
            <w:hideMark/>
          </w:tcPr>
          <w:p w14:paraId="0ECE324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ShouldRunSchoolTourModeModel</w:t>
            </w:r>
          </w:p>
        </w:tc>
        <w:tc>
          <w:tcPr>
            <w:tcW w:w="4320" w:type="dxa"/>
            <w:noWrap/>
            <w:hideMark/>
          </w:tcPr>
          <w:p w14:paraId="176A863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CAA971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D2D12E1" w14:textId="77777777" w:rsidTr="002E4AF9">
        <w:trPr>
          <w:trHeight w:val="300"/>
        </w:trPr>
        <w:tc>
          <w:tcPr>
            <w:tcW w:w="5172" w:type="dxa"/>
            <w:noWrap/>
            <w:hideMark/>
          </w:tcPr>
          <w:p w14:paraId="6435D2A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ShouldTraceSchoolTourModeModel</w:t>
            </w:r>
          </w:p>
        </w:tc>
        <w:tc>
          <w:tcPr>
            <w:tcW w:w="4320" w:type="dxa"/>
            <w:noWrap/>
            <w:hideMark/>
          </w:tcPr>
          <w:p w14:paraId="7FDE354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0AAE563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1305ECC6" w14:textId="77777777" w:rsidTr="002E4AF9">
        <w:trPr>
          <w:trHeight w:val="300"/>
        </w:trPr>
        <w:tc>
          <w:tcPr>
            <w:tcW w:w="5172" w:type="dxa"/>
            <w:noWrap/>
            <w:hideMark/>
          </w:tcPr>
          <w:p w14:paraId="253A185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WorkBasedSubtourModeModelCoefficients</w:t>
            </w:r>
          </w:p>
        </w:tc>
        <w:tc>
          <w:tcPr>
            <w:tcW w:w="4320" w:type="dxa"/>
            <w:noWrap/>
            <w:hideMark/>
          </w:tcPr>
          <w:p w14:paraId="40C53400" w14:textId="4757EBD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.\WorkBasedSubtourModeCoefficients_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6868AEC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389510DB" w14:textId="77777777" w:rsidTr="002E4AF9">
        <w:trPr>
          <w:trHeight w:val="300"/>
        </w:trPr>
        <w:tc>
          <w:tcPr>
            <w:tcW w:w="5172" w:type="dxa"/>
            <w:noWrap/>
            <w:hideMark/>
          </w:tcPr>
          <w:p w14:paraId="655931A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ShouldRunWorkBasedSubtourModeModel</w:t>
            </w:r>
          </w:p>
        </w:tc>
        <w:tc>
          <w:tcPr>
            <w:tcW w:w="4320" w:type="dxa"/>
            <w:noWrap/>
            <w:hideMark/>
          </w:tcPr>
          <w:p w14:paraId="29D2F00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C4FB30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1AE4231A" w14:textId="77777777" w:rsidTr="002E4AF9">
        <w:trPr>
          <w:trHeight w:val="300"/>
        </w:trPr>
        <w:tc>
          <w:tcPr>
            <w:tcW w:w="5172" w:type="dxa"/>
            <w:noWrap/>
            <w:hideMark/>
          </w:tcPr>
          <w:p w14:paraId="49B4633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ShouldTraceWorkBasedSubtourModeModel</w:t>
            </w:r>
          </w:p>
        </w:tc>
        <w:tc>
          <w:tcPr>
            <w:tcW w:w="4320" w:type="dxa"/>
            <w:noWrap/>
            <w:hideMark/>
          </w:tcPr>
          <w:p w14:paraId="284E538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5FE6234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6C0B989C" w14:textId="77777777" w:rsidTr="002E4AF9">
        <w:trPr>
          <w:trHeight w:val="300"/>
        </w:trPr>
        <w:tc>
          <w:tcPr>
            <w:tcW w:w="5172" w:type="dxa"/>
            <w:noWrap/>
            <w:hideMark/>
          </w:tcPr>
          <w:p w14:paraId="3D235AC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EscortTourModeModelCoefficients</w:t>
            </w:r>
          </w:p>
        </w:tc>
        <w:tc>
          <w:tcPr>
            <w:tcW w:w="4320" w:type="dxa"/>
            <w:noWrap/>
            <w:hideMark/>
          </w:tcPr>
          <w:p w14:paraId="105EAFA8" w14:textId="12FF86AD"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.\EscortTourModeCoefficients_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1B85835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0960819E" w14:textId="77777777" w:rsidTr="002E4AF9">
        <w:trPr>
          <w:trHeight w:val="300"/>
        </w:trPr>
        <w:tc>
          <w:tcPr>
            <w:tcW w:w="5172" w:type="dxa"/>
            <w:noWrap/>
            <w:hideMark/>
          </w:tcPr>
          <w:p w14:paraId="13EA7EE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ShouldRunEscortTourModeModel</w:t>
            </w:r>
          </w:p>
        </w:tc>
        <w:tc>
          <w:tcPr>
            <w:tcW w:w="4320" w:type="dxa"/>
            <w:noWrap/>
            <w:hideMark/>
          </w:tcPr>
          <w:p w14:paraId="261227E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1926CB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731C7376" w14:textId="77777777" w:rsidTr="002E4AF9">
        <w:trPr>
          <w:trHeight w:val="300"/>
        </w:trPr>
        <w:tc>
          <w:tcPr>
            <w:tcW w:w="5172" w:type="dxa"/>
            <w:noWrap/>
            <w:hideMark/>
          </w:tcPr>
          <w:p w14:paraId="5659508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ShouldTraceEscortTourModeModel</w:t>
            </w:r>
          </w:p>
        </w:tc>
        <w:tc>
          <w:tcPr>
            <w:tcW w:w="4320" w:type="dxa"/>
            <w:noWrap/>
            <w:hideMark/>
          </w:tcPr>
          <w:p w14:paraId="3B734BD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5131808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4B9992A2" w14:textId="77777777" w:rsidTr="002E4AF9">
        <w:trPr>
          <w:trHeight w:val="300"/>
        </w:trPr>
        <w:tc>
          <w:tcPr>
            <w:tcW w:w="5172" w:type="dxa"/>
            <w:noWrap/>
            <w:hideMark/>
          </w:tcPr>
          <w:p w14:paraId="25866D7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OtherHomeBasedTourModeModelCoefficients</w:t>
            </w:r>
          </w:p>
        </w:tc>
        <w:tc>
          <w:tcPr>
            <w:tcW w:w="4320" w:type="dxa"/>
            <w:noWrap/>
            <w:hideMark/>
          </w:tcPr>
          <w:p w14:paraId="3121D116" w14:textId="6FDE6014"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.\OtherHomeBasedTourModeCoefficients_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795EF99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22A90CEE" w14:textId="77777777" w:rsidTr="002E4AF9">
        <w:trPr>
          <w:trHeight w:val="300"/>
        </w:trPr>
        <w:tc>
          <w:tcPr>
            <w:tcW w:w="5172" w:type="dxa"/>
            <w:noWrap/>
            <w:hideMark/>
          </w:tcPr>
          <w:p w14:paraId="5D9B320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ShouldRunOtherHomeBasedTourModeModel</w:t>
            </w:r>
          </w:p>
        </w:tc>
        <w:tc>
          <w:tcPr>
            <w:tcW w:w="4320" w:type="dxa"/>
            <w:noWrap/>
            <w:hideMark/>
          </w:tcPr>
          <w:p w14:paraId="25DB4D4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931482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7577F63" w14:textId="77777777" w:rsidTr="002E4AF9">
        <w:trPr>
          <w:trHeight w:val="300"/>
        </w:trPr>
        <w:tc>
          <w:tcPr>
            <w:tcW w:w="5172" w:type="dxa"/>
            <w:noWrap/>
            <w:hideMark/>
          </w:tcPr>
          <w:p w14:paraId="4A61D25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ShouldTraceOtherHomeBasedTourModeModel</w:t>
            </w:r>
          </w:p>
        </w:tc>
        <w:tc>
          <w:tcPr>
            <w:tcW w:w="4320" w:type="dxa"/>
            <w:noWrap/>
            <w:hideMark/>
          </w:tcPr>
          <w:p w14:paraId="25D013B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3A9092A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1A4BB308" w14:textId="77777777" w:rsidTr="002E4AF9">
        <w:trPr>
          <w:trHeight w:val="300"/>
        </w:trPr>
        <w:tc>
          <w:tcPr>
            <w:tcW w:w="5172" w:type="dxa"/>
            <w:noWrap/>
            <w:hideMark/>
          </w:tcPr>
          <w:p w14:paraId="52BEEDE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WorkTourTimeModelCoefficients</w:t>
            </w:r>
          </w:p>
        </w:tc>
        <w:tc>
          <w:tcPr>
            <w:tcW w:w="4320" w:type="dxa"/>
            <w:noWrap/>
            <w:hideMark/>
          </w:tcPr>
          <w:p w14:paraId="01BA8BB2" w14:textId="4118D92D"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.\WorkTourTimeCoefficients_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6C8DE30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07A00EEC" w14:textId="77777777" w:rsidTr="002E4AF9">
        <w:trPr>
          <w:trHeight w:val="300"/>
        </w:trPr>
        <w:tc>
          <w:tcPr>
            <w:tcW w:w="5172" w:type="dxa"/>
            <w:noWrap/>
            <w:hideMark/>
          </w:tcPr>
          <w:p w14:paraId="651FED8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ShouldRunWorkTourTimeModel</w:t>
            </w:r>
          </w:p>
        </w:tc>
        <w:tc>
          <w:tcPr>
            <w:tcW w:w="4320" w:type="dxa"/>
            <w:noWrap/>
            <w:hideMark/>
          </w:tcPr>
          <w:p w14:paraId="14E85A0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30D21C9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78EF3E4A" w14:textId="77777777" w:rsidTr="002E4AF9">
        <w:trPr>
          <w:trHeight w:val="300"/>
        </w:trPr>
        <w:tc>
          <w:tcPr>
            <w:tcW w:w="5172" w:type="dxa"/>
            <w:noWrap/>
            <w:hideMark/>
          </w:tcPr>
          <w:p w14:paraId="2269387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ShouldTraceWorkTourTimeModel</w:t>
            </w:r>
          </w:p>
        </w:tc>
        <w:tc>
          <w:tcPr>
            <w:tcW w:w="4320" w:type="dxa"/>
            <w:noWrap/>
            <w:hideMark/>
          </w:tcPr>
          <w:p w14:paraId="39A7368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5EE4572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3F05D50A" w14:textId="77777777" w:rsidTr="002E4AF9">
        <w:trPr>
          <w:trHeight w:val="300"/>
        </w:trPr>
        <w:tc>
          <w:tcPr>
            <w:tcW w:w="5172" w:type="dxa"/>
            <w:noWrap/>
            <w:hideMark/>
          </w:tcPr>
          <w:p w14:paraId="0D358AA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SchoolTourTimeModelCoefficients</w:t>
            </w:r>
          </w:p>
        </w:tc>
        <w:tc>
          <w:tcPr>
            <w:tcW w:w="4320" w:type="dxa"/>
            <w:noWrap/>
            <w:hideMark/>
          </w:tcPr>
          <w:p w14:paraId="5A15068D" w14:textId="71505B34"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.\SchoolTourTimeCoefficients_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73A93FE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920BF7B" w14:textId="77777777" w:rsidTr="002E4AF9">
        <w:trPr>
          <w:trHeight w:val="300"/>
        </w:trPr>
        <w:tc>
          <w:tcPr>
            <w:tcW w:w="5172" w:type="dxa"/>
            <w:noWrap/>
            <w:hideMark/>
          </w:tcPr>
          <w:p w14:paraId="5DCAC32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ShouldRunSchoolTourTimeModel</w:t>
            </w:r>
          </w:p>
        </w:tc>
        <w:tc>
          <w:tcPr>
            <w:tcW w:w="4320" w:type="dxa"/>
            <w:noWrap/>
            <w:hideMark/>
          </w:tcPr>
          <w:p w14:paraId="46ADF6A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1ADB463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3BB72B6A" w14:textId="77777777" w:rsidTr="002E4AF9">
        <w:trPr>
          <w:trHeight w:val="300"/>
        </w:trPr>
        <w:tc>
          <w:tcPr>
            <w:tcW w:w="5172" w:type="dxa"/>
            <w:noWrap/>
            <w:hideMark/>
          </w:tcPr>
          <w:p w14:paraId="285ED14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ShouldTraceSchoolTourTimeModel</w:t>
            </w:r>
          </w:p>
        </w:tc>
        <w:tc>
          <w:tcPr>
            <w:tcW w:w="4320" w:type="dxa"/>
            <w:noWrap/>
            <w:hideMark/>
          </w:tcPr>
          <w:p w14:paraId="588FC42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1E659FF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6084CA62" w14:textId="77777777" w:rsidTr="002E4AF9">
        <w:trPr>
          <w:trHeight w:val="300"/>
        </w:trPr>
        <w:tc>
          <w:tcPr>
            <w:tcW w:w="5172" w:type="dxa"/>
            <w:noWrap/>
            <w:hideMark/>
          </w:tcPr>
          <w:p w14:paraId="7D09431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OtherHomeBasedTourTimeModelCoefficients</w:t>
            </w:r>
          </w:p>
        </w:tc>
        <w:tc>
          <w:tcPr>
            <w:tcW w:w="4320" w:type="dxa"/>
            <w:noWrap/>
            <w:hideMark/>
          </w:tcPr>
          <w:p w14:paraId="675EE0E7" w14:textId="32C7BB26"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.\OtherHomeBasedTourTimeCoefficients_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3DE6F65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7D5ACD6E" w14:textId="77777777" w:rsidTr="002E4AF9">
        <w:trPr>
          <w:trHeight w:val="300"/>
        </w:trPr>
        <w:tc>
          <w:tcPr>
            <w:tcW w:w="5172" w:type="dxa"/>
            <w:noWrap/>
            <w:hideMark/>
          </w:tcPr>
          <w:p w14:paraId="6154F19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ShouldRunOtherHomeBasedTourTimeModel</w:t>
            </w:r>
          </w:p>
        </w:tc>
        <w:tc>
          <w:tcPr>
            <w:tcW w:w="4320" w:type="dxa"/>
            <w:noWrap/>
            <w:hideMark/>
          </w:tcPr>
          <w:p w14:paraId="12C4D51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2430C0A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555B2A42" w14:textId="77777777" w:rsidTr="002E4AF9">
        <w:trPr>
          <w:trHeight w:val="300"/>
        </w:trPr>
        <w:tc>
          <w:tcPr>
            <w:tcW w:w="5172" w:type="dxa"/>
            <w:noWrap/>
            <w:hideMark/>
          </w:tcPr>
          <w:p w14:paraId="1F87F93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ShouldTraceOtherHomeBasedTourTimeModel</w:t>
            </w:r>
          </w:p>
        </w:tc>
        <w:tc>
          <w:tcPr>
            <w:tcW w:w="4320" w:type="dxa"/>
            <w:noWrap/>
            <w:hideMark/>
          </w:tcPr>
          <w:p w14:paraId="3E70570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76C742D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076ECA22" w14:textId="77777777" w:rsidTr="002E4AF9">
        <w:trPr>
          <w:trHeight w:val="300"/>
        </w:trPr>
        <w:tc>
          <w:tcPr>
            <w:tcW w:w="5172" w:type="dxa"/>
            <w:noWrap/>
            <w:hideMark/>
          </w:tcPr>
          <w:p w14:paraId="25711A3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WorkBasedSubtourTimeModelCoefficients</w:t>
            </w:r>
          </w:p>
        </w:tc>
        <w:tc>
          <w:tcPr>
            <w:tcW w:w="4320" w:type="dxa"/>
            <w:noWrap/>
            <w:hideMark/>
          </w:tcPr>
          <w:p w14:paraId="7F069912" w14:textId="336371F4"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.\WorkbasedSubtourTimeCoefficients_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3B2B4E7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8D54500" w14:textId="77777777" w:rsidTr="002E4AF9">
        <w:trPr>
          <w:trHeight w:val="300"/>
        </w:trPr>
        <w:tc>
          <w:tcPr>
            <w:tcW w:w="5172" w:type="dxa"/>
            <w:noWrap/>
            <w:hideMark/>
          </w:tcPr>
          <w:p w14:paraId="404D411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ShouldRunWorkBasedSubtourTimeModel</w:t>
            </w:r>
          </w:p>
        </w:tc>
        <w:tc>
          <w:tcPr>
            <w:tcW w:w="4320" w:type="dxa"/>
            <w:noWrap/>
            <w:hideMark/>
          </w:tcPr>
          <w:p w14:paraId="6EC6AE7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571F5A3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3767A3C6" w14:textId="77777777" w:rsidTr="002E4AF9">
        <w:trPr>
          <w:trHeight w:val="300"/>
        </w:trPr>
        <w:tc>
          <w:tcPr>
            <w:tcW w:w="5172" w:type="dxa"/>
            <w:noWrap/>
            <w:hideMark/>
          </w:tcPr>
          <w:p w14:paraId="58C4FA5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ShouldTraceWorkBasedSubtourTimeModel</w:t>
            </w:r>
          </w:p>
        </w:tc>
        <w:tc>
          <w:tcPr>
            <w:tcW w:w="4320" w:type="dxa"/>
            <w:noWrap/>
            <w:hideMark/>
          </w:tcPr>
          <w:p w14:paraId="17C5110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7E2A4A0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7608ED53" w14:textId="77777777" w:rsidTr="002E4AF9">
        <w:trPr>
          <w:trHeight w:val="300"/>
        </w:trPr>
        <w:tc>
          <w:tcPr>
            <w:tcW w:w="5172" w:type="dxa"/>
            <w:noWrap/>
            <w:hideMark/>
          </w:tcPr>
          <w:p w14:paraId="1E02AEA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IntermediateStopGenerationModelCoefficients</w:t>
            </w:r>
          </w:p>
        </w:tc>
        <w:tc>
          <w:tcPr>
            <w:tcW w:w="4320" w:type="dxa"/>
            <w:noWrap/>
            <w:hideMark/>
          </w:tcPr>
          <w:p w14:paraId="67F43B8D" w14:textId="09176C9E"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.\IntermediateStopGenerationCoefficients_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1F9D711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66ADE0E9" w14:textId="77777777" w:rsidTr="002E4AF9">
        <w:trPr>
          <w:trHeight w:val="300"/>
        </w:trPr>
        <w:tc>
          <w:tcPr>
            <w:tcW w:w="5172" w:type="dxa"/>
            <w:noWrap/>
            <w:hideMark/>
          </w:tcPr>
          <w:p w14:paraId="4F85852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ShouldRunIntermediateStopGenerationModel</w:t>
            </w:r>
          </w:p>
        </w:tc>
        <w:tc>
          <w:tcPr>
            <w:tcW w:w="4320" w:type="dxa"/>
            <w:noWrap/>
            <w:hideMark/>
          </w:tcPr>
          <w:p w14:paraId="5052410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7E964A5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68BAC388" w14:textId="77777777" w:rsidTr="002E4AF9">
        <w:trPr>
          <w:trHeight w:val="300"/>
        </w:trPr>
        <w:tc>
          <w:tcPr>
            <w:tcW w:w="5172" w:type="dxa"/>
            <w:noWrap/>
            <w:hideMark/>
          </w:tcPr>
          <w:p w14:paraId="379A429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ShouldTraceIntermediateStopGenerationModel</w:t>
            </w:r>
          </w:p>
        </w:tc>
        <w:tc>
          <w:tcPr>
            <w:tcW w:w="4320" w:type="dxa"/>
            <w:noWrap/>
            <w:hideMark/>
          </w:tcPr>
          <w:p w14:paraId="33FA06B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19E1064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7374FAAA" w14:textId="77777777" w:rsidTr="002E4AF9">
        <w:trPr>
          <w:trHeight w:val="300"/>
        </w:trPr>
        <w:tc>
          <w:tcPr>
            <w:tcW w:w="5172" w:type="dxa"/>
            <w:noWrap/>
            <w:hideMark/>
          </w:tcPr>
          <w:p w14:paraId="5FEC2E4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IntermediateStopLocationModelSampleSize</w:t>
            </w:r>
          </w:p>
        </w:tc>
        <w:tc>
          <w:tcPr>
            <w:tcW w:w="4320" w:type="dxa"/>
            <w:noWrap/>
            <w:hideMark/>
          </w:tcPr>
          <w:p w14:paraId="02B7DC3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50</w:t>
            </w:r>
          </w:p>
        </w:tc>
        <w:tc>
          <w:tcPr>
            <w:tcW w:w="3684" w:type="dxa"/>
            <w:noWrap/>
            <w:hideMark/>
          </w:tcPr>
          <w:p w14:paraId="6287167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maximum number of destinations to be sampled for this model</w:t>
            </w:r>
          </w:p>
        </w:tc>
      </w:tr>
      <w:tr w:rsidR="00F73C19" w:rsidRPr="00F73C19" w14:paraId="65D9ED10" w14:textId="77777777" w:rsidTr="002E4AF9">
        <w:trPr>
          <w:trHeight w:val="300"/>
        </w:trPr>
        <w:tc>
          <w:tcPr>
            <w:tcW w:w="5172" w:type="dxa"/>
            <w:noWrap/>
            <w:hideMark/>
          </w:tcPr>
          <w:p w14:paraId="69C1482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IntermediateStopLocationModelCoefficients</w:t>
            </w:r>
          </w:p>
        </w:tc>
        <w:tc>
          <w:tcPr>
            <w:tcW w:w="4320" w:type="dxa"/>
            <w:noWrap/>
            <w:hideMark/>
          </w:tcPr>
          <w:p w14:paraId="36F954A3" w14:textId="62AEAE1B"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.\IntermediateStopLocationCoefficients_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-v1.8.F12</w:t>
            </w:r>
          </w:p>
        </w:tc>
        <w:tc>
          <w:tcPr>
            <w:tcW w:w="3684" w:type="dxa"/>
            <w:noWrap/>
            <w:hideMark/>
          </w:tcPr>
          <w:p w14:paraId="1630B69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1A1FBF61" w14:textId="77777777" w:rsidTr="002E4AF9">
        <w:trPr>
          <w:trHeight w:val="300"/>
        </w:trPr>
        <w:tc>
          <w:tcPr>
            <w:tcW w:w="5172" w:type="dxa"/>
            <w:noWrap/>
            <w:hideMark/>
          </w:tcPr>
          <w:p w14:paraId="746864B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ShouldRunIntermediateStopLocationModel</w:t>
            </w:r>
          </w:p>
        </w:tc>
        <w:tc>
          <w:tcPr>
            <w:tcW w:w="4320" w:type="dxa"/>
            <w:noWrap/>
            <w:hideMark/>
          </w:tcPr>
          <w:p w14:paraId="63EC9B8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07170B7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299CFFB5" w14:textId="77777777" w:rsidTr="002E4AF9">
        <w:trPr>
          <w:trHeight w:val="300"/>
        </w:trPr>
        <w:tc>
          <w:tcPr>
            <w:tcW w:w="5172" w:type="dxa"/>
            <w:noWrap/>
            <w:hideMark/>
          </w:tcPr>
          <w:p w14:paraId="4EFDBC5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ShouldTraceIntermediateStopLocationModel</w:t>
            </w:r>
          </w:p>
        </w:tc>
        <w:tc>
          <w:tcPr>
            <w:tcW w:w="4320" w:type="dxa"/>
            <w:noWrap/>
            <w:hideMark/>
          </w:tcPr>
          <w:p w14:paraId="772F0FB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637C10C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4B8CA069" w14:textId="77777777" w:rsidTr="002E4AF9">
        <w:trPr>
          <w:trHeight w:val="300"/>
        </w:trPr>
        <w:tc>
          <w:tcPr>
            <w:tcW w:w="5172" w:type="dxa"/>
            <w:noWrap/>
            <w:hideMark/>
          </w:tcPr>
          <w:p w14:paraId="070A92E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TripModeModelCoefficients</w:t>
            </w:r>
          </w:p>
        </w:tc>
        <w:tc>
          <w:tcPr>
            <w:tcW w:w="4320" w:type="dxa"/>
            <w:noWrap/>
            <w:hideMark/>
          </w:tcPr>
          <w:p w14:paraId="3BB37593" w14:textId="625A314D"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.\TripModeCoefficients_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6EB25C5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088DDABE" w14:textId="77777777" w:rsidTr="002E4AF9">
        <w:trPr>
          <w:trHeight w:val="300"/>
        </w:trPr>
        <w:tc>
          <w:tcPr>
            <w:tcW w:w="5172" w:type="dxa"/>
            <w:noWrap/>
            <w:hideMark/>
          </w:tcPr>
          <w:p w14:paraId="6CF2C84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ShouldRunTripModeModel</w:t>
            </w:r>
          </w:p>
        </w:tc>
        <w:tc>
          <w:tcPr>
            <w:tcW w:w="4320" w:type="dxa"/>
            <w:noWrap/>
            <w:hideMark/>
          </w:tcPr>
          <w:p w14:paraId="38F9B6A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5EE1693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25BF3621" w14:textId="77777777" w:rsidTr="002E4AF9">
        <w:trPr>
          <w:trHeight w:val="300"/>
        </w:trPr>
        <w:tc>
          <w:tcPr>
            <w:tcW w:w="5172" w:type="dxa"/>
            <w:noWrap/>
            <w:hideMark/>
          </w:tcPr>
          <w:p w14:paraId="450D5F4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ShouldTraceTripModeModel</w:t>
            </w:r>
          </w:p>
        </w:tc>
        <w:tc>
          <w:tcPr>
            <w:tcW w:w="4320" w:type="dxa"/>
            <w:noWrap/>
            <w:hideMark/>
          </w:tcPr>
          <w:p w14:paraId="2D0BE4E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3C58624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F73C19" w:rsidRPr="00F73C19" w14:paraId="52CF2F23" w14:textId="77777777" w:rsidTr="002E4AF9">
        <w:trPr>
          <w:trHeight w:val="300"/>
        </w:trPr>
        <w:tc>
          <w:tcPr>
            <w:tcW w:w="5172" w:type="dxa"/>
            <w:noWrap/>
            <w:hideMark/>
          </w:tcPr>
          <w:p w14:paraId="338C5EE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TripTimeModelCoefficients</w:t>
            </w:r>
          </w:p>
        </w:tc>
        <w:tc>
          <w:tcPr>
            <w:tcW w:w="4320" w:type="dxa"/>
            <w:noWrap/>
            <w:hideMark/>
          </w:tcPr>
          <w:p w14:paraId="2B210E92" w14:textId="39223B9A"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.\TripTimeCoefficients_</w:t>
            </w:r>
            <w:r w:rsidR="00453DDF">
              <w:rPr>
                <w:rFonts w:asciiTheme="majorHAnsi" w:hAnsiTheme="majorHAnsi" w:cstheme="majorHAnsi"/>
                <w:color w:val="000000"/>
                <w:sz w:val="18"/>
                <w:szCs w:val="18"/>
              </w:rPr>
              <w:t>nashville</w:t>
            </w:r>
            <w:r w:rsidRPr="00F73C19">
              <w:rPr>
                <w:rFonts w:asciiTheme="majorHAnsi" w:hAnsiTheme="majorHAnsi" w:cstheme="majorHAnsi"/>
                <w:color w:val="000000"/>
                <w:sz w:val="18"/>
                <w:szCs w:val="18"/>
              </w:rPr>
              <w:t>-v1.5.f12</w:t>
            </w:r>
          </w:p>
        </w:tc>
        <w:tc>
          <w:tcPr>
            <w:tcW w:w="3684" w:type="dxa"/>
            <w:noWrap/>
            <w:hideMark/>
          </w:tcPr>
          <w:p w14:paraId="2E38C44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full path name for the coefficient file for this model</w:t>
            </w:r>
          </w:p>
        </w:tc>
      </w:tr>
      <w:tr w:rsidR="00F73C19" w:rsidRPr="00F73C19" w14:paraId="782CA905" w14:textId="77777777" w:rsidTr="002E4AF9">
        <w:trPr>
          <w:trHeight w:val="300"/>
        </w:trPr>
        <w:tc>
          <w:tcPr>
            <w:tcW w:w="5172" w:type="dxa"/>
            <w:noWrap/>
            <w:hideMark/>
          </w:tcPr>
          <w:p w14:paraId="71502CE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ShouldRunTripTimeModel</w:t>
            </w:r>
          </w:p>
        </w:tc>
        <w:tc>
          <w:tcPr>
            <w:tcW w:w="4320" w:type="dxa"/>
            <w:noWrap/>
            <w:hideMark/>
          </w:tcPr>
          <w:p w14:paraId="2BD775E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03D4076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A toggle switch to run this model (can be used for partial runs, TRUE can be overridden by more general switches above)</w:t>
            </w:r>
          </w:p>
        </w:tc>
      </w:tr>
      <w:tr w:rsidR="00F73C19" w:rsidRPr="00F73C19" w14:paraId="1D552490" w14:textId="77777777" w:rsidTr="002E4AF9">
        <w:trPr>
          <w:trHeight w:val="300"/>
        </w:trPr>
        <w:tc>
          <w:tcPr>
            <w:tcW w:w="5172" w:type="dxa"/>
            <w:noWrap/>
            <w:hideMark/>
          </w:tcPr>
          <w:p w14:paraId="645D244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ShouldTraceTripTimeModel</w:t>
            </w:r>
          </w:p>
        </w:tc>
        <w:tc>
          <w:tcPr>
            <w:tcW w:w="4320" w:type="dxa"/>
            <w:noWrap/>
            <w:hideMark/>
          </w:tcPr>
          <w:p w14:paraId="644543D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50490BC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trace the calculations for this model (if ShouldRunTrace is also TRUE)</w:t>
            </w:r>
          </w:p>
        </w:tc>
      </w:tr>
      <w:tr w:rsidR="008206B0" w:rsidRPr="00F73C19" w14:paraId="5C2DEE30" w14:textId="77777777" w:rsidTr="002E4AF9">
        <w:trPr>
          <w:trHeight w:val="300"/>
        </w:trPr>
        <w:tc>
          <w:tcPr>
            <w:tcW w:w="5172" w:type="dxa"/>
            <w:noWrap/>
          </w:tcPr>
          <w:p w14:paraId="45AAC11A" w14:textId="1C2ED17E" w:rsidR="008206B0" w:rsidRPr="00F73C19"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t>UseShortDistanceNodeToNodeMeasures</w:t>
            </w:r>
          </w:p>
        </w:tc>
        <w:tc>
          <w:tcPr>
            <w:tcW w:w="4320" w:type="dxa"/>
            <w:noWrap/>
          </w:tcPr>
          <w:p w14:paraId="42BED77D" w14:textId="4B278B64" w:rsidR="008206B0" w:rsidRPr="00F73C19" w:rsidRDefault="008206B0"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TRUE</w:t>
            </w:r>
          </w:p>
        </w:tc>
        <w:tc>
          <w:tcPr>
            <w:tcW w:w="3684" w:type="dxa"/>
            <w:noWrap/>
          </w:tcPr>
          <w:p w14:paraId="2E5DB678" w14:textId="3E1DCCCF" w:rsidR="008206B0" w:rsidRPr="00F73C19" w:rsidRDefault="004956A8" w:rsidP="009A1C93">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TRUE to use node-to-node distance in accessibility measures calculations</w:t>
            </w:r>
          </w:p>
        </w:tc>
      </w:tr>
      <w:tr w:rsidR="008206B0" w:rsidRPr="00F73C19" w14:paraId="6176656B" w14:textId="77777777" w:rsidTr="002E4AF9">
        <w:trPr>
          <w:trHeight w:val="300"/>
        </w:trPr>
        <w:tc>
          <w:tcPr>
            <w:tcW w:w="5172" w:type="dxa"/>
            <w:noWrap/>
          </w:tcPr>
          <w:p w14:paraId="71A4081D" w14:textId="785E10E1" w:rsidR="008206B0" w:rsidRPr="008206B0"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t>RawParcelNodePath</w:t>
            </w:r>
          </w:p>
        </w:tc>
        <w:tc>
          <w:tcPr>
            <w:tcW w:w="4320" w:type="dxa"/>
            <w:noWrap/>
          </w:tcPr>
          <w:p w14:paraId="3CD82C95" w14:textId="2F6F34CA" w:rsidR="008206B0"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t>.\mz_node</w:t>
            </w:r>
            <w:ins w:id="4088" w:author="Nagendra Dhakar" w:date="2016-01-26T16:38:00Z">
              <w:r w:rsidR="00D36D9B">
                <w:rPr>
                  <w:rFonts w:asciiTheme="majorHAnsi" w:hAnsiTheme="majorHAnsi" w:cstheme="majorHAnsi"/>
                  <w:color w:val="000000"/>
                  <w:sz w:val="18"/>
                  <w:szCs w:val="18"/>
                </w:rPr>
                <w:t>_2010</w:t>
              </w:r>
            </w:ins>
            <w:r w:rsidRPr="008206B0">
              <w:rPr>
                <w:rFonts w:asciiTheme="majorHAnsi" w:hAnsiTheme="majorHAnsi" w:cstheme="majorHAnsi"/>
                <w:color w:val="000000"/>
                <w:sz w:val="18"/>
                <w:szCs w:val="18"/>
              </w:rPr>
              <w:t>.dat</w:t>
            </w:r>
          </w:p>
        </w:tc>
        <w:tc>
          <w:tcPr>
            <w:tcW w:w="3684" w:type="dxa"/>
            <w:noWrap/>
          </w:tcPr>
          <w:p w14:paraId="4C332745" w14:textId="7361DF99" w:rsidR="008206B0" w:rsidRPr="00F73C19" w:rsidRDefault="004956A8"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The full path name for the file providing the nearest node id for a microzone</w:t>
            </w:r>
          </w:p>
        </w:tc>
      </w:tr>
      <w:tr w:rsidR="008206B0" w:rsidRPr="00F73C19" w14:paraId="1C71E297" w14:textId="77777777" w:rsidTr="002E4AF9">
        <w:trPr>
          <w:trHeight w:val="300"/>
        </w:trPr>
        <w:tc>
          <w:tcPr>
            <w:tcW w:w="5172" w:type="dxa"/>
            <w:noWrap/>
          </w:tcPr>
          <w:p w14:paraId="1455EC75" w14:textId="19220A8D" w:rsidR="008206B0" w:rsidRPr="008206B0"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t>RawParcelNodeDelimiter</w:t>
            </w:r>
          </w:p>
        </w:tc>
        <w:tc>
          <w:tcPr>
            <w:tcW w:w="4320" w:type="dxa"/>
            <w:noWrap/>
          </w:tcPr>
          <w:p w14:paraId="3F5CF210" w14:textId="54F748A6" w:rsidR="008206B0" w:rsidRDefault="008206B0"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32</w:t>
            </w:r>
          </w:p>
        </w:tc>
        <w:tc>
          <w:tcPr>
            <w:tcW w:w="3684" w:type="dxa"/>
            <w:noWrap/>
          </w:tcPr>
          <w:p w14:paraId="6BBF1412" w14:textId="42A67FFA" w:rsidR="008206B0" w:rsidRPr="00F73C19" w:rsidRDefault="008A430E"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8206B0" w:rsidRPr="00F73C19" w14:paraId="1E2AEB11" w14:textId="77777777" w:rsidTr="002E4AF9">
        <w:trPr>
          <w:trHeight w:val="300"/>
        </w:trPr>
        <w:tc>
          <w:tcPr>
            <w:tcW w:w="5172" w:type="dxa"/>
            <w:noWrap/>
          </w:tcPr>
          <w:p w14:paraId="3E1ED8FD" w14:textId="624AF239" w:rsidR="008206B0" w:rsidRPr="008206B0"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t>NodeIndexPath</w:t>
            </w:r>
          </w:p>
        </w:tc>
        <w:tc>
          <w:tcPr>
            <w:tcW w:w="4320" w:type="dxa"/>
            <w:noWrap/>
          </w:tcPr>
          <w:p w14:paraId="40772426" w14:textId="40440461" w:rsidR="008206B0" w:rsidRDefault="00D36D9B" w:rsidP="00E65DF1">
            <w:pPr>
              <w:spacing w:before="120" w:line="240" w:lineRule="auto"/>
              <w:rPr>
                <w:rFonts w:asciiTheme="majorHAnsi" w:hAnsiTheme="majorHAnsi" w:cstheme="majorHAnsi"/>
                <w:color w:val="000000"/>
                <w:sz w:val="18"/>
                <w:szCs w:val="18"/>
              </w:rPr>
            </w:pPr>
            <w:ins w:id="4089" w:author="Nagendra Dhakar" w:date="2016-01-26T16:38:00Z">
              <w:r w:rsidRPr="00D36D9B">
                <w:rPr>
                  <w:rFonts w:asciiTheme="majorHAnsi" w:hAnsiTheme="majorHAnsi" w:cstheme="majorHAnsi"/>
                  <w:color w:val="000000"/>
                  <w:sz w:val="18"/>
                  <w:szCs w:val="18"/>
                </w:rPr>
                <w:t>.\node_node_index.dat</w:t>
              </w:r>
            </w:ins>
            <w:del w:id="4090" w:author="Nagendra Dhakar" w:date="2016-01-26T16:38:00Z">
              <w:r w:rsidR="008206B0" w:rsidRPr="008206B0" w:rsidDel="00D36D9B">
                <w:rPr>
                  <w:rFonts w:asciiTheme="majorHAnsi" w:hAnsiTheme="majorHAnsi" w:cstheme="majorHAnsi"/>
                  <w:color w:val="000000"/>
                  <w:sz w:val="18"/>
                  <w:szCs w:val="18"/>
                </w:rPr>
                <w:delText>.\output_shortest_path.txt.index</w:delText>
              </w:r>
            </w:del>
          </w:p>
        </w:tc>
        <w:tc>
          <w:tcPr>
            <w:tcW w:w="3684" w:type="dxa"/>
            <w:noWrap/>
          </w:tcPr>
          <w:p w14:paraId="35B28F29" w14:textId="5A795703" w:rsidR="008206B0" w:rsidRPr="00F73C19" w:rsidRDefault="004956A8" w:rsidP="009A1C93">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 xml:space="preserve">The full path name </w:t>
            </w:r>
            <w:r w:rsidR="002920E7">
              <w:rPr>
                <w:rFonts w:asciiTheme="majorHAnsi" w:hAnsiTheme="majorHAnsi" w:cstheme="majorHAnsi"/>
                <w:color w:val="000000"/>
                <w:sz w:val="18"/>
                <w:szCs w:val="18"/>
              </w:rPr>
              <w:t>for the file providing</w:t>
            </w:r>
            <w:r w:rsidR="001C64CD">
              <w:rPr>
                <w:rFonts w:asciiTheme="majorHAnsi" w:hAnsiTheme="majorHAnsi" w:cstheme="majorHAnsi"/>
                <w:color w:val="000000"/>
                <w:sz w:val="18"/>
                <w:szCs w:val="18"/>
              </w:rPr>
              <w:t>, for every node id,</w:t>
            </w:r>
            <w:r w:rsidR="002920E7">
              <w:rPr>
                <w:rFonts w:asciiTheme="majorHAnsi" w:hAnsiTheme="majorHAnsi" w:cstheme="majorHAnsi"/>
                <w:color w:val="000000"/>
                <w:sz w:val="18"/>
                <w:szCs w:val="18"/>
              </w:rPr>
              <w:t xml:space="preserve"> </w:t>
            </w:r>
            <w:r w:rsidR="001C64CD">
              <w:rPr>
                <w:rFonts w:asciiTheme="majorHAnsi" w:hAnsiTheme="majorHAnsi" w:cstheme="majorHAnsi"/>
                <w:color w:val="000000"/>
                <w:sz w:val="18"/>
                <w:szCs w:val="18"/>
              </w:rPr>
              <w:t xml:space="preserve">starting and end record </w:t>
            </w:r>
            <w:r w:rsidR="001C64CD">
              <w:rPr>
                <w:rFonts w:asciiTheme="majorHAnsi" w:hAnsiTheme="majorHAnsi" w:cstheme="majorHAnsi"/>
                <w:color w:val="000000"/>
                <w:sz w:val="18"/>
                <w:szCs w:val="18"/>
              </w:rPr>
              <w:lastRenderedPageBreak/>
              <w:t>indices in node</w:t>
            </w:r>
            <w:r w:rsidR="008E3D35">
              <w:rPr>
                <w:rFonts w:asciiTheme="majorHAnsi" w:hAnsiTheme="majorHAnsi" w:cstheme="majorHAnsi"/>
                <w:color w:val="000000"/>
                <w:sz w:val="18"/>
                <w:szCs w:val="18"/>
              </w:rPr>
              <w:t xml:space="preserve"> short</w:t>
            </w:r>
            <w:r w:rsidR="001C64CD">
              <w:rPr>
                <w:rFonts w:asciiTheme="majorHAnsi" w:hAnsiTheme="majorHAnsi" w:cstheme="majorHAnsi"/>
                <w:color w:val="000000"/>
                <w:sz w:val="18"/>
                <w:szCs w:val="18"/>
              </w:rPr>
              <w:t xml:space="preserve"> distance file</w:t>
            </w:r>
            <w:r w:rsidR="008E3D35">
              <w:rPr>
                <w:rFonts w:asciiTheme="majorHAnsi" w:hAnsiTheme="majorHAnsi" w:cstheme="majorHAnsi"/>
                <w:color w:val="000000"/>
                <w:sz w:val="18"/>
                <w:szCs w:val="18"/>
              </w:rPr>
              <w:t xml:space="preserve"> (NodeDistancePath)</w:t>
            </w:r>
            <w:r w:rsidR="001C64CD">
              <w:rPr>
                <w:rFonts w:asciiTheme="majorHAnsi" w:hAnsiTheme="majorHAnsi" w:cstheme="majorHAnsi"/>
                <w:color w:val="000000"/>
                <w:sz w:val="18"/>
                <w:szCs w:val="18"/>
              </w:rPr>
              <w:t xml:space="preserve">. </w:t>
            </w:r>
          </w:p>
        </w:tc>
      </w:tr>
      <w:tr w:rsidR="008206B0" w:rsidRPr="00F73C19" w14:paraId="52D54229" w14:textId="77777777" w:rsidTr="002E4AF9">
        <w:trPr>
          <w:trHeight w:val="300"/>
        </w:trPr>
        <w:tc>
          <w:tcPr>
            <w:tcW w:w="5172" w:type="dxa"/>
            <w:noWrap/>
          </w:tcPr>
          <w:p w14:paraId="78EDF79D" w14:textId="7938141E" w:rsidR="008206B0" w:rsidRPr="008206B0"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lastRenderedPageBreak/>
              <w:t>NodeIndexDelimiter</w:t>
            </w:r>
          </w:p>
        </w:tc>
        <w:tc>
          <w:tcPr>
            <w:tcW w:w="4320" w:type="dxa"/>
            <w:noWrap/>
          </w:tcPr>
          <w:p w14:paraId="5C4132CD" w14:textId="6B286C1E" w:rsidR="008206B0"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t>32</w:t>
            </w:r>
          </w:p>
        </w:tc>
        <w:tc>
          <w:tcPr>
            <w:tcW w:w="3684" w:type="dxa"/>
            <w:noWrap/>
          </w:tcPr>
          <w:p w14:paraId="4C46CA8C" w14:textId="08888486" w:rsidR="008206B0" w:rsidRPr="00F73C19" w:rsidRDefault="008A430E"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input file (9=TAB, 32=space, 44=comma)</w:t>
            </w:r>
          </w:p>
        </w:tc>
      </w:tr>
      <w:tr w:rsidR="008206B0" w:rsidRPr="00F73C19" w14:paraId="6016AF9F" w14:textId="77777777" w:rsidTr="002E4AF9">
        <w:trPr>
          <w:trHeight w:val="300"/>
        </w:trPr>
        <w:tc>
          <w:tcPr>
            <w:tcW w:w="5172" w:type="dxa"/>
            <w:noWrap/>
          </w:tcPr>
          <w:p w14:paraId="43C2DA4A" w14:textId="28D9DF42" w:rsidR="008206B0" w:rsidRPr="008206B0"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t>NodeDistancesPath</w:t>
            </w:r>
          </w:p>
        </w:tc>
        <w:tc>
          <w:tcPr>
            <w:tcW w:w="4320" w:type="dxa"/>
            <w:noWrap/>
          </w:tcPr>
          <w:p w14:paraId="253D1B88" w14:textId="25ECD971" w:rsidR="008206B0" w:rsidRDefault="008206B0" w:rsidP="00E65DF1">
            <w:pPr>
              <w:spacing w:before="120" w:line="240" w:lineRule="auto"/>
              <w:rPr>
                <w:rFonts w:asciiTheme="majorHAnsi" w:hAnsiTheme="majorHAnsi" w:cstheme="majorHAnsi"/>
                <w:color w:val="000000"/>
                <w:sz w:val="18"/>
                <w:szCs w:val="18"/>
              </w:rPr>
            </w:pPr>
            <w:r w:rsidRPr="008206B0">
              <w:rPr>
                <w:rFonts w:asciiTheme="majorHAnsi" w:hAnsiTheme="majorHAnsi" w:cstheme="majorHAnsi"/>
                <w:color w:val="000000"/>
                <w:sz w:val="18"/>
                <w:szCs w:val="18"/>
              </w:rPr>
              <w:t>.\</w:t>
            </w:r>
            <w:ins w:id="4091" w:author="Nagendra Dhakar" w:date="2016-01-26T16:39:00Z">
              <w:r w:rsidR="00D36D9B">
                <w:t xml:space="preserve"> </w:t>
              </w:r>
              <w:r w:rsidR="00D36D9B" w:rsidRPr="00D36D9B">
                <w:rPr>
                  <w:rFonts w:asciiTheme="majorHAnsi" w:hAnsiTheme="majorHAnsi" w:cstheme="majorHAnsi"/>
                  <w:color w:val="000000"/>
                  <w:sz w:val="18"/>
                  <w:szCs w:val="18"/>
                </w:rPr>
                <w:t>node_node_distances.dat</w:t>
              </w:r>
            </w:ins>
            <w:del w:id="4092" w:author="Nagendra Dhakar" w:date="2016-01-26T16:39:00Z">
              <w:r w:rsidRPr="008206B0" w:rsidDel="00D36D9B">
                <w:rPr>
                  <w:rFonts w:asciiTheme="majorHAnsi" w:hAnsiTheme="majorHAnsi" w:cstheme="majorHAnsi"/>
                  <w:color w:val="000000"/>
                  <w:sz w:val="18"/>
                  <w:szCs w:val="18"/>
                </w:rPr>
                <w:delText>output_shortest_path.txt.dat</w:delText>
              </w:r>
            </w:del>
          </w:p>
        </w:tc>
        <w:tc>
          <w:tcPr>
            <w:tcW w:w="3684" w:type="dxa"/>
            <w:noWrap/>
          </w:tcPr>
          <w:p w14:paraId="3455F14C" w14:textId="23ED1290" w:rsidR="008206B0" w:rsidRPr="00F73C19" w:rsidRDefault="001C64CD" w:rsidP="009A1C93">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 xml:space="preserve">The full path name </w:t>
            </w:r>
            <w:r w:rsidR="00B7397B">
              <w:rPr>
                <w:rFonts w:asciiTheme="majorHAnsi" w:hAnsiTheme="majorHAnsi" w:cstheme="majorHAnsi"/>
                <w:color w:val="000000"/>
                <w:sz w:val="18"/>
                <w:szCs w:val="18"/>
              </w:rPr>
              <w:t>for</w:t>
            </w:r>
            <w:r>
              <w:rPr>
                <w:rFonts w:asciiTheme="majorHAnsi" w:hAnsiTheme="majorHAnsi" w:cstheme="majorHAnsi"/>
                <w:color w:val="000000"/>
                <w:sz w:val="18"/>
                <w:szCs w:val="18"/>
              </w:rPr>
              <w:t xml:space="preserve"> the file providing s</w:t>
            </w:r>
            <w:r w:rsidR="00B7397B">
              <w:rPr>
                <w:rFonts w:asciiTheme="majorHAnsi" w:hAnsiTheme="majorHAnsi" w:cstheme="majorHAnsi"/>
                <w:color w:val="000000"/>
                <w:sz w:val="18"/>
                <w:szCs w:val="18"/>
              </w:rPr>
              <w:t>hort distances for node pairs</w:t>
            </w:r>
          </w:p>
        </w:tc>
      </w:tr>
      <w:tr w:rsidR="00D36D9B" w:rsidRPr="00F73C19" w14:paraId="646DB288" w14:textId="77777777" w:rsidTr="002E4AF9">
        <w:trPr>
          <w:trHeight w:val="300"/>
          <w:ins w:id="4093" w:author="Nagendra Dhakar" w:date="2016-01-26T16:39:00Z"/>
        </w:trPr>
        <w:tc>
          <w:tcPr>
            <w:tcW w:w="5172" w:type="dxa"/>
            <w:noWrap/>
          </w:tcPr>
          <w:p w14:paraId="2E4060C2" w14:textId="1D84685F" w:rsidR="00D36D9B" w:rsidRPr="008206B0" w:rsidRDefault="00D36D9B" w:rsidP="00E65DF1">
            <w:pPr>
              <w:spacing w:before="120" w:line="240" w:lineRule="auto"/>
              <w:rPr>
                <w:ins w:id="4094" w:author="Nagendra Dhakar" w:date="2016-01-26T16:39:00Z"/>
                <w:rFonts w:asciiTheme="majorHAnsi" w:hAnsiTheme="majorHAnsi" w:cstheme="majorHAnsi"/>
                <w:color w:val="000000"/>
                <w:sz w:val="18"/>
                <w:szCs w:val="18"/>
              </w:rPr>
            </w:pPr>
            <w:ins w:id="4095" w:author="Nagendra Dhakar" w:date="2016-01-26T16:39:00Z">
              <w:r>
                <w:rPr>
                  <w:rFonts w:asciiTheme="majorHAnsi" w:hAnsiTheme="majorHAnsi" w:cstheme="majorHAnsi"/>
                  <w:color w:val="000000"/>
                  <w:sz w:val="18"/>
                  <w:szCs w:val="18"/>
                </w:rPr>
                <w:t>N</w:t>
              </w:r>
              <w:r w:rsidRPr="00D36D9B">
                <w:rPr>
                  <w:rFonts w:asciiTheme="majorHAnsi" w:hAnsiTheme="majorHAnsi" w:cstheme="majorHAnsi"/>
                  <w:color w:val="000000"/>
                  <w:sz w:val="18"/>
                  <w:szCs w:val="18"/>
                </w:rPr>
                <w:t>odeDistancesDelimiter</w:t>
              </w:r>
            </w:ins>
          </w:p>
        </w:tc>
        <w:tc>
          <w:tcPr>
            <w:tcW w:w="4320" w:type="dxa"/>
            <w:noWrap/>
          </w:tcPr>
          <w:p w14:paraId="76CCCBB7" w14:textId="4A6659E1" w:rsidR="00D36D9B" w:rsidRPr="008206B0" w:rsidRDefault="00D36D9B" w:rsidP="00E65DF1">
            <w:pPr>
              <w:spacing w:before="120" w:line="240" w:lineRule="auto"/>
              <w:rPr>
                <w:ins w:id="4096" w:author="Nagendra Dhakar" w:date="2016-01-26T16:39:00Z"/>
                <w:rFonts w:asciiTheme="majorHAnsi" w:hAnsiTheme="majorHAnsi" w:cstheme="majorHAnsi"/>
                <w:color w:val="000000"/>
                <w:sz w:val="18"/>
                <w:szCs w:val="18"/>
              </w:rPr>
            </w:pPr>
            <w:ins w:id="4097" w:author="Nagendra Dhakar" w:date="2016-01-26T16:40:00Z">
              <w:r>
                <w:rPr>
                  <w:rFonts w:asciiTheme="majorHAnsi" w:hAnsiTheme="majorHAnsi" w:cstheme="majorHAnsi"/>
                  <w:color w:val="000000"/>
                  <w:sz w:val="18"/>
                  <w:szCs w:val="18"/>
                </w:rPr>
                <w:t>32</w:t>
              </w:r>
            </w:ins>
          </w:p>
        </w:tc>
        <w:tc>
          <w:tcPr>
            <w:tcW w:w="3684" w:type="dxa"/>
            <w:noWrap/>
          </w:tcPr>
          <w:p w14:paraId="29B01DA3" w14:textId="3373F951" w:rsidR="00D36D9B" w:rsidRDefault="00D36D9B" w:rsidP="009A1C93">
            <w:pPr>
              <w:spacing w:before="120" w:line="240" w:lineRule="auto"/>
              <w:rPr>
                <w:ins w:id="4098" w:author="Nagendra Dhakar" w:date="2016-01-26T16:39:00Z"/>
                <w:rFonts w:asciiTheme="majorHAnsi" w:hAnsiTheme="majorHAnsi" w:cstheme="majorHAnsi"/>
                <w:color w:val="000000"/>
                <w:sz w:val="18"/>
                <w:szCs w:val="18"/>
              </w:rPr>
            </w:pPr>
            <w:ins w:id="4099" w:author="Nagendra Dhakar" w:date="2016-01-26T16:41:00Z">
              <w:r>
                <w:rPr>
                  <w:rFonts w:asciiTheme="majorHAnsi" w:hAnsiTheme="majorHAnsi" w:cstheme="majorHAnsi"/>
                  <w:color w:val="000000"/>
                  <w:sz w:val="18"/>
                  <w:szCs w:val="18"/>
                </w:rPr>
                <w:t xml:space="preserve">Delimiter for the node distance file </w:t>
              </w:r>
              <w:r w:rsidRPr="00F73C19">
                <w:rPr>
                  <w:rFonts w:asciiTheme="majorHAnsi" w:hAnsiTheme="majorHAnsi" w:cstheme="majorHAnsi"/>
                  <w:color w:val="000000"/>
                  <w:sz w:val="18"/>
                  <w:szCs w:val="18"/>
                </w:rPr>
                <w:t>(9=TAB, 32=space, 44=comma)</w:t>
              </w:r>
            </w:ins>
          </w:p>
        </w:tc>
      </w:tr>
      <w:tr w:rsidR="00D36D9B" w:rsidRPr="00F73C19" w14:paraId="39066CDA" w14:textId="77777777" w:rsidTr="002E4AF9">
        <w:trPr>
          <w:trHeight w:val="300"/>
          <w:ins w:id="4100" w:author="Nagendra Dhakar" w:date="2016-01-26T16:39:00Z"/>
        </w:trPr>
        <w:tc>
          <w:tcPr>
            <w:tcW w:w="5172" w:type="dxa"/>
            <w:noWrap/>
          </w:tcPr>
          <w:p w14:paraId="71E554BE" w14:textId="284785C0" w:rsidR="00D36D9B" w:rsidRPr="008206B0" w:rsidRDefault="00D36D9B" w:rsidP="00E65DF1">
            <w:pPr>
              <w:spacing w:before="120" w:line="240" w:lineRule="auto"/>
              <w:rPr>
                <w:ins w:id="4101" w:author="Nagendra Dhakar" w:date="2016-01-26T16:39:00Z"/>
                <w:rFonts w:asciiTheme="majorHAnsi" w:hAnsiTheme="majorHAnsi" w:cstheme="majorHAnsi"/>
                <w:color w:val="000000"/>
                <w:sz w:val="18"/>
                <w:szCs w:val="18"/>
              </w:rPr>
            </w:pPr>
            <w:ins w:id="4102" w:author="Nagendra Dhakar" w:date="2016-01-26T16:40:00Z">
              <w:r w:rsidRPr="00D36D9B">
                <w:rPr>
                  <w:rFonts w:asciiTheme="majorHAnsi" w:hAnsiTheme="majorHAnsi" w:cstheme="majorHAnsi"/>
                  <w:color w:val="000000"/>
                  <w:sz w:val="18"/>
                  <w:szCs w:val="18"/>
                </w:rPr>
                <w:t>AllowNodeDistanceAsymmetry</w:t>
              </w:r>
            </w:ins>
          </w:p>
        </w:tc>
        <w:tc>
          <w:tcPr>
            <w:tcW w:w="4320" w:type="dxa"/>
            <w:noWrap/>
          </w:tcPr>
          <w:p w14:paraId="05F0E0D5" w14:textId="5AE2D085" w:rsidR="00D36D9B" w:rsidRPr="008206B0" w:rsidRDefault="00D36D9B" w:rsidP="00E65DF1">
            <w:pPr>
              <w:spacing w:before="120" w:line="240" w:lineRule="auto"/>
              <w:rPr>
                <w:ins w:id="4103" w:author="Nagendra Dhakar" w:date="2016-01-26T16:39:00Z"/>
                <w:rFonts w:asciiTheme="majorHAnsi" w:hAnsiTheme="majorHAnsi" w:cstheme="majorHAnsi"/>
                <w:color w:val="000000"/>
                <w:sz w:val="18"/>
                <w:szCs w:val="18"/>
              </w:rPr>
            </w:pPr>
            <w:ins w:id="4104" w:author="Nagendra Dhakar" w:date="2016-01-26T16:40:00Z">
              <w:r>
                <w:rPr>
                  <w:rFonts w:asciiTheme="majorHAnsi" w:hAnsiTheme="majorHAnsi" w:cstheme="majorHAnsi"/>
                  <w:color w:val="000000"/>
                  <w:sz w:val="18"/>
                  <w:szCs w:val="18"/>
                </w:rPr>
                <w:t>TRUE</w:t>
              </w:r>
            </w:ins>
          </w:p>
        </w:tc>
        <w:tc>
          <w:tcPr>
            <w:tcW w:w="3684" w:type="dxa"/>
            <w:noWrap/>
          </w:tcPr>
          <w:p w14:paraId="04EDFCC3" w14:textId="5338AE17" w:rsidR="00D36D9B" w:rsidRDefault="00D36D9B" w:rsidP="009A1C93">
            <w:pPr>
              <w:spacing w:before="120" w:line="240" w:lineRule="auto"/>
              <w:rPr>
                <w:ins w:id="4105" w:author="Nagendra Dhakar" w:date="2016-01-26T16:39:00Z"/>
                <w:rFonts w:asciiTheme="majorHAnsi" w:hAnsiTheme="majorHAnsi" w:cstheme="majorHAnsi"/>
                <w:color w:val="000000"/>
                <w:sz w:val="18"/>
                <w:szCs w:val="18"/>
              </w:rPr>
            </w:pPr>
            <w:ins w:id="4106" w:author="Nagendra Dhakar" w:date="2016-01-26T16:40:00Z">
              <w:r>
                <w:rPr>
                  <w:rFonts w:asciiTheme="majorHAnsi" w:hAnsiTheme="majorHAnsi" w:cstheme="majorHAnsi"/>
                  <w:color w:val="000000"/>
                  <w:sz w:val="18"/>
                  <w:szCs w:val="18"/>
                </w:rPr>
                <w:t>TRUE to allow node distance asymmetry</w:t>
              </w:r>
            </w:ins>
          </w:p>
        </w:tc>
      </w:tr>
      <w:tr w:rsidR="00F73C19" w:rsidRPr="00F73C19" w14:paraId="2FF8C0BE" w14:textId="77777777" w:rsidTr="002E4AF9">
        <w:trPr>
          <w:trHeight w:val="300"/>
        </w:trPr>
        <w:tc>
          <w:tcPr>
            <w:tcW w:w="5172" w:type="dxa"/>
            <w:noWrap/>
            <w:hideMark/>
          </w:tcPr>
          <w:p w14:paraId="6668714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UseShortDistanceCircuityMeasures</w:t>
            </w:r>
          </w:p>
        </w:tc>
        <w:tc>
          <w:tcPr>
            <w:tcW w:w="4320" w:type="dxa"/>
            <w:noWrap/>
            <w:hideMark/>
          </w:tcPr>
          <w:p w14:paraId="4FCF20F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FALSE</w:t>
            </w:r>
          </w:p>
        </w:tc>
        <w:tc>
          <w:tcPr>
            <w:tcW w:w="3684" w:type="dxa"/>
            <w:noWrap/>
            <w:hideMark/>
          </w:tcPr>
          <w:p w14:paraId="582F7718" w14:textId="4B53BD3C"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TRUE to read in and use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-specific circuity factors in the short distance blending calculations</w:t>
            </w:r>
          </w:p>
        </w:tc>
      </w:tr>
      <w:tr w:rsidR="00F73C19" w:rsidRPr="00F73C19" w14:paraId="5A68C7C7" w14:textId="77777777" w:rsidTr="002E4AF9">
        <w:trPr>
          <w:trHeight w:val="300"/>
        </w:trPr>
        <w:tc>
          <w:tcPr>
            <w:tcW w:w="5172" w:type="dxa"/>
            <w:noWrap/>
            <w:hideMark/>
          </w:tcPr>
          <w:p w14:paraId="7506F78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HouseholdSamplingRateOneInX</w:t>
            </w:r>
          </w:p>
        </w:tc>
        <w:tc>
          <w:tcPr>
            <w:tcW w:w="4320" w:type="dxa"/>
            <w:noWrap/>
            <w:hideMark/>
          </w:tcPr>
          <w:p w14:paraId="2752492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w:t>
            </w:r>
          </w:p>
        </w:tc>
        <w:tc>
          <w:tcPr>
            <w:tcW w:w="3684" w:type="dxa"/>
            <w:noWrap/>
            <w:hideMark/>
          </w:tcPr>
          <w:p w14:paraId="1ACD8B6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denominator of the fraction of households in the input sample to be simulated (e.g. 100 is for 1 / 100)</w:t>
            </w:r>
          </w:p>
        </w:tc>
      </w:tr>
      <w:tr w:rsidR="00F73C19" w:rsidRPr="00F73C19" w14:paraId="38E3AE03" w14:textId="77777777" w:rsidTr="002E4AF9">
        <w:trPr>
          <w:trHeight w:val="300"/>
        </w:trPr>
        <w:tc>
          <w:tcPr>
            <w:tcW w:w="5172" w:type="dxa"/>
            <w:noWrap/>
            <w:hideMark/>
          </w:tcPr>
          <w:p w14:paraId="00C4F85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HouseholdSamplingStartWithY</w:t>
            </w:r>
          </w:p>
        </w:tc>
        <w:tc>
          <w:tcPr>
            <w:tcW w:w="4320" w:type="dxa"/>
            <w:noWrap/>
            <w:hideMark/>
          </w:tcPr>
          <w:p w14:paraId="1F77A2F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w:t>
            </w:r>
          </w:p>
        </w:tc>
        <w:tc>
          <w:tcPr>
            <w:tcW w:w="3684" w:type="dxa"/>
            <w:noWrap/>
            <w:hideMark/>
          </w:tcPr>
          <w:p w14:paraId="4BB34ED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household number to simulate first (e.g. 2, in combination with 100 above would simulate HH 2, 102, 202, etc.)</w:t>
            </w:r>
          </w:p>
        </w:tc>
      </w:tr>
      <w:tr w:rsidR="00F73C19" w:rsidRPr="00F73C19" w14:paraId="1E21BB02" w14:textId="77777777" w:rsidTr="002E4AF9">
        <w:trPr>
          <w:trHeight w:val="300"/>
        </w:trPr>
        <w:tc>
          <w:tcPr>
            <w:tcW w:w="5172" w:type="dxa"/>
            <w:noWrap/>
            <w:hideMark/>
          </w:tcPr>
          <w:p w14:paraId="1197717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ShouldUseShadowPricing</w:t>
            </w:r>
          </w:p>
        </w:tc>
        <w:tc>
          <w:tcPr>
            <w:tcW w:w="4320" w:type="dxa"/>
            <w:noWrap/>
            <w:hideMark/>
          </w:tcPr>
          <w:p w14:paraId="79E8F44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78EFAF3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 to apply shadow pricing for the WorkLocation and SchoolLocation models</w:t>
            </w:r>
          </w:p>
        </w:tc>
      </w:tr>
      <w:tr w:rsidR="00F73C19" w:rsidRPr="00F73C19" w14:paraId="53CD4A1F" w14:textId="77777777" w:rsidTr="002E4AF9">
        <w:trPr>
          <w:trHeight w:val="300"/>
        </w:trPr>
        <w:tc>
          <w:tcPr>
            <w:tcW w:w="5172" w:type="dxa"/>
            <w:noWrap/>
            <w:hideMark/>
          </w:tcPr>
          <w:p w14:paraId="0F0FF01B" w14:textId="2918EC7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UsualWork</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Threshold</w:t>
            </w:r>
          </w:p>
        </w:tc>
        <w:tc>
          <w:tcPr>
            <w:tcW w:w="4320" w:type="dxa"/>
            <w:noWrap/>
            <w:hideMark/>
          </w:tcPr>
          <w:p w14:paraId="717AEE02"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w:t>
            </w:r>
          </w:p>
        </w:tc>
        <w:tc>
          <w:tcPr>
            <w:tcW w:w="3684" w:type="dxa"/>
            <w:noWrap/>
            <w:hideMark/>
          </w:tcPr>
          <w:p w14:paraId="1409B765" w14:textId="4386317E" w:rsidR="00F73C19" w:rsidRPr="00F73C19" w:rsidRDefault="00122C21"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Microzone</w:t>
            </w:r>
            <w:r w:rsidR="00F73C19" w:rsidRPr="00F73C19">
              <w:rPr>
                <w:rFonts w:asciiTheme="majorHAnsi" w:hAnsiTheme="majorHAnsi" w:cstheme="majorHAnsi"/>
                <w:color w:val="000000"/>
                <w:sz w:val="18"/>
                <w:szCs w:val="18"/>
              </w:rPr>
              <w:t>-specific threshold used in the shadow price calculations</w:t>
            </w:r>
          </w:p>
        </w:tc>
      </w:tr>
      <w:tr w:rsidR="00F73C19" w:rsidRPr="00F73C19" w14:paraId="7A6CCB1D" w14:textId="77777777" w:rsidTr="002E4AF9">
        <w:trPr>
          <w:trHeight w:val="300"/>
        </w:trPr>
        <w:tc>
          <w:tcPr>
            <w:tcW w:w="5172" w:type="dxa"/>
            <w:noWrap/>
            <w:hideMark/>
          </w:tcPr>
          <w:p w14:paraId="05A17C74" w14:textId="52864EBB"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UsualSchool</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Threshold</w:t>
            </w:r>
          </w:p>
        </w:tc>
        <w:tc>
          <w:tcPr>
            <w:tcW w:w="4320" w:type="dxa"/>
            <w:noWrap/>
            <w:hideMark/>
          </w:tcPr>
          <w:p w14:paraId="1F3024E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w:t>
            </w:r>
          </w:p>
        </w:tc>
        <w:tc>
          <w:tcPr>
            <w:tcW w:w="3684" w:type="dxa"/>
            <w:noWrap/>
            <w:hideMark/>
          </w:tcPr>
          <w:p w14:paraId="1504F662" w14:textId="5C1F9186" w:rsidR="00F73C19" w:rsidRPr="00F73C19" w:rsidRDefault="00122C21"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Microzone</w:t>
            </w:r>
            <w:r w:rsidR="00F73C19" w:rsidRPr="00F73C19">
              <w:rPr>
                <w:rFonts w:asciiTheme="majorHAnsi" w:hAnsiTheme="majorHAnsi" w:cstheme="majorHAnsi"/>
                <w:color w:val="000000"/>
                <w:sz w:val="18"/>
                <w:szCs w:val="18"/>
              </w:rPr>
              <w:t>-specific threshold used in the shadow price calculations</w:t>
            </w:r>
          </w:p>
        </w:tc>
      </w:tr>
      <w:tr w:rsidR="00F73C19" w:rsidRPr="00F73C19" w14:paraId="597DB778" w14:textId="77777777" w:rsidTr="002E4AF9">
        <w:trPr>
          <w:trHeight w:val="300"/>
        </w:trPr>
        <w:tc>
          <w:tcPr>
            <w:tcW w:w="5172" w:type="dxa"/>
            <w:noWrap/>
            <w:hideMark/>
          </w:tcPr>
          <w:p w14:paraId="3AB91C9C" w14:textId="2F7A1ADA"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UsualUniversity</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Threshold</w:t>
            </w:r>
          </w:p>
        </w:tc>
        <w:tc>
          <w:tcPr>
            <w:tcW w:w="4320" w:type="dxa"/>
            <w:noWrap/>
            <w:hideMark/>
          </w:tcPr>
          <w:p w14:paraId="6A8B56E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w:t>
            </w:r>
          </w:p>
        </w:tc>
        <w:tc>
          <w:tcPr>
            <w:tcW w:w="3684" w:type="dxa"/>
            <w:noWrap/>
            <w:hideMark/>
          </w:tcPr>
          <w:p w14:paraId="7E929C28" w14:textId="2D1B59A7" w:rsidR="00F73C19" w:rsidRPr="00F73C19" w:rsidRDefault="00122C21"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Microzone</w:t>
            </w:r>
            <w:r w:rsidR="00F73C19" w:rsidRPr="00F73C19">
              <w:rPr>
                <w:rFonts w:asciiTheme="majorHAnsi" w:hAnsiTheme="majorHAnsi" w:cstheme="majorHAnsi"/>
                <w:color w:val="000000"/>
                <w:sz w:val="18"/>
                <w:szCs w:val="18"/>
              </w:rPr>
              <w:t>-specific threshold used in the shadow price calculations</w:t>
            </w:r>
          </w:p>
        </w:tc>
      </w:tr>
      <w:tr w:rsidR="00F73C19" w:rsidRPr="00F73C19" w14:paraId="7F39AB1C" w14:textId="77777777" w:rsidTr="002E4AF9">
        <w:trPr>
          <w:trHeight w:val="300"/>
        </w:trPr>
        <w:tc>
          <w:tcPr>
            <w:tcW w:w="5172" w:type="dxa"/>
            <w:noWrap/>
            <w:hideMark/>
          </w:tcPr>
          <w:p w14:paraId="46F46A0F" w14:textId="0DAB0E5A"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NumberOf</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sInReportDiffs</w:t>
            </w:r>
          </w:p>
        </w:tc>
        <w:tc>
          <w:tcPr>
            <w:tcW w:w="4320" w:type="dxa"/>
            <w:noWrap/>
            <w:hideMark/>
          </w:tcPr>
          <w:p w14:paraId="299597C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10</w:t>
            </w:r>
          </w:p>
        </w:tc>
        <w:tc>
          <w:tcPr>
            <w:tcW w:w="3684" w:type="dxa"/>
            <w:noWrap/>
            <w:hideMark/>
          </w:tcPr>
          <w:p w14:paraId="6AEC1DA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Control for printing out reporting on shadow price calculations</w:t>
            </w:r>
          </w:p>
        </w:tc>
      </w:tr>
      <w:tr w:rsidR="00F73C19" w:rsidRPr="00F73C19" w14:paraId="4B1D1582" w14:textId="77777777" w:rsidTr="002E4AF9">
        <w:trPr>
          <w:trHeight w:val="300"/>
        </w:trPr>
        <w:tc>
          <w:tcPr>
            <w:tcW w:w="5172" w:type="dxa"/>
            <w:noWrap/>
            <w:hideMark/>
          </w:tcPr>
          <w:p w14:paraId="62665AAA"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UsualWorkPercentTolerance</w:t>
            </w:r>
          </w:p>
        </w:tc>
        <w:tc>
          <w:tcPr>
            <w:tcW w:w="4320" w:type="dxa"/>
            <w:noWrap/>
            <w:hideMark/>
          </w:tcPr>
          <w:p w14:paraId="0BB11197"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22FC7B90" w14:textId="1514DEA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Percentage tolerance to trigger work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661DFCE6" w14:textId="77777777" w:rsidTr="002E4AF9">
        <w:trPr>
          <w:trHeight w:val="300"/>
        </w:trPr>
        <w:tc>
          <w:tcPr>
            <w:tcW w:w="5172" w:type="dxa"/>
            <w:noWrap/>
            <w:hideMark/>
          </w:tcPr>
          <w:p w14:paraId="35CF000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UsualWorkAbsoluteTolerance</w:t>
            </w:r>
          </w:p>
        </w:tc>
        <w:tc>
          <w:tcPr>
            <w:tcW w:w="4320" w:type="dxa"/>
            <w:noWrap/>
            <w:hideMark/>
          </w:tcPr>
          <w:p w14:paraId="61410AA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174250AF" w14:textId="3136BAB3"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Absolute tolerance to trigger work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627E7292" w14:textId="77777777" w:rsidTr="002E4AF9">
        <w:trPr>
          <w:trHeight w:val="300"/>
        </w:trPr>
        <w:tc>
          <w:tcPr>
            <w:tcW w:w="5172" w:type="dxa"/>
            <w:noWrap/>
            <w:hideMark/>
          </w:tcPr>
          <w:p w14:paraId="277BEDA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UsualSchoolPercentTolerance</w:t>
            </w:r>
          </w:p>
        </w:tc>
        <w:tc>
          <w:tcPr>
            <w:tcW w:w="4320" w:type="dxa"/>
            <w:noWrap/>
            <w:hideMark/>
          </w:tcPr>
          <w:p w14:paraId="5859014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6993B472" w14:textId="290B6EA1"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Percentage tolerance to trigger school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50351601" w14:textId="77777777" w:rsidTr="002E4AF9">
        <w:trPr>
          <w:trHeight w:val="300"/>
        </w:trPr>
        <w:tc>
          <w:tcPr>
            <w:tcW w:w="5172" w:type="dxa"/>
            <w:noWrap/>
            <w:hideMark/>
          </w:tcPr>
          <w:p w14:paraId="27FE403B"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UsualSchoolAbsoluteTolerance</w:t>
            </w:r>
          </w:p>
        </w:tc>
        <w:tc>
          <w:tcPr>
            <w:tcW w:w="4320" w:type="dxa"/>
            <w:noWrap/>
            <w:hideMark/>
          </w:tcPr>
          <w:p w14:paraId="5FF2CE3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00DD98A1" w14:textId="2F890710"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Absolute tolerance to trigger school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76197924" w14:textId="77777777" w:rsidTr="002E4AF9">
        <w:trPr>
          <w:trHeight w:val="300"/>
        </w:trPr>
        <w:tc>
          <w:tcPr>
            <w:tcW w:w="5172" w:type="dxa"/>
            <w:noWrap/>
            <w:hideMark/>
          </w:tcPr>
          <w:p w14:paraId="1F9A0313"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UsualUniversityPercentTolerance</w:t>
            </w:r>
          </w:p>
        </w:tc>
        <w:tc>
          <w:tcPr>
            <w:tcW w:w="4320" w:type="dxa"/>
            <w:noWrap/>
            <w:hideMark/>
          </w:tcPr>
          <w:p w14:paraId="7274C59E"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04CE36D0" w14:textId="650285EC"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Percentage tolerance to trigger university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66937E9A" w14:textId="77777777" w:rsidTr="002E4AF9">
        <w:trPr>
          <w:trHeight w:val="300"/>
        </w:trPr>
        <w:tc>
          <w:tcPr>
            <w:tcW w:w="5172" w:type="dxa"/>
            <w:noWrap/>
            <w:hideMark/>
          </w:tcPr>
          <w:p w14:paraId="4A49410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UsualUniversityAbsoluteTolerance</w:t>
            </w:r>
          </w:p>
        </w:tc>
        <w:tc>
          <w:tcPr>
            <w:tcW w:w="4320" w:type="dxa"/>
            <w:noWrap/>
            <w:hideMark/>
          </w:tcPr>
          <w:p w14:paraId="7750998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0</w:t>
            </w:r>
          </w:p>
        </w:tc>
        <w:tc>
          <w:tcPr>
            <w:tcW w:w="3684" w:type="dxa"/>
            <w:noWrap/>
            <w:hideMark/>
          </w:tcPr>
          <w:p w14:paraId="6A1FF1FE" w14:textId="0B131488"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 xml:space="preserve">Absolute tolerance to trigger university </w:t>
            </w:r>
            <w:r w:rsidR="00122C21">
              <w:rPr>
                <w:rFonts w:asciiTheme="majorHAnsi" w:hAnsiTheme="majorHAnsi" w:cstheme="majorHAnsi"/>
                <w:color w:val="000000"/>
                <w:sz w:val="18"/>
                <w:szCs w:val="18"/>
              </w:rPr>
              <w:t>microzone</w:t>
            </w:r>
            <w:r w:rsidRPr="00F73C19">
              <w:rPr>
                <w:rFonts w:asciiTheme="majorHAnsi" w:hAnsiTheme="majorHAnsi" w:cstheme="majorHAnsi"/>
                <w:color w:val="000000"/>
                <w:sz w:val="18"/>
                <w:szCs w:val="18"/>
              </w:rPr>
              <w:t xml:space="preserve"> shadow price adjustment</w:t>
            </w:r>
          </w:p>
        </w:tc>
      </w:tr>
      <w:tr w:rsidR="00F73C19" w:rsidRPr="00F73C19" w14:paraId="74995945" w14:textId="77777777" w:rsidTr="002E4AF9">
        <w:trPr>
          <w:trHeight w:val="300"/>
        </w:trPr>
        <w:tc>
          <w:tcPr>
            <w:tcW w:w="5172" w:type="dxa"/>
            <w:noWrap/>
            <w:hideMark/>
          </w:tcPr>
          <w:p w14:paraId="436CD84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ShadowPriceDelimiter</w:t>
            </w:r>
          </w:p>
        </w:tc>
        <w:tc>
          <w:tcPr>
            <w:tcW w:w="4320" w:type="dxa"/>
            <w:noWrap/>
            <w:hideMark/>
          </w:tcPr>
          <w:p w14:paraId="41B1D8B6"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5ED38B71"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shadow price files (9=TAB, 32=space, 44=comma)</w:t>
            </w:r>
          </w:p>
        </w:tc>
      </w:tr>
      <w:tr w:rsidR="00F73C19" w:rsidRPr="00F73C19" w14:paraId="2A34BD3A" w14:textId="77777777" w:rsidTr="002E4AF9">
        <w:trPr>
          <w:trHeight w:val="300"/>
        </w:trPr>
        <w:tc>
          <w:tcPr>
            <w:tcW w:w="5172" w:type="dxa"/>
            <w:noWrap/>
            <w:hideMark/>
          </w:tcPr>
          <w:p w14:paraId="3A02A97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NBatches</w:t>
            </w:r>
          </w:p>
        </w:tc>
        <w:tc>
          <w:tcPr>
            <w:tcW w:w="4320" w:type="dxa"/>
            <w:noWrap/>
            <w:hideMark/>
          </w:tcPr>
          <w:p w14:paraId="132D49AD"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16</w:t>
            </w:r>
          </w:p>
        </w:tc>
        <w:tc>
          <w:tcPr>
            <w:tcW w:w="3684" w:type="dxa"/>
            <w:noWrap/>
            <w:hideMark/>
          </w:tcPr>
          <w:p w14:paraId="4B7031D6" w14:textId="77777777" w:rsidR="00F73C19" w:rsidRPr="00F73C19" w:rsidRDefault="00F73C19" w:rsidP="00E65DF1">
            <w:pPr>
              <w:spacing w:before="120" w:line="240" w:lineRule="auto"/>
              <w:rPr>
                <w:rFonts w:asciiTheme="majorHAnsi" w:hAnsiTheme="majorHAnsi" w:cstheme="majorHAnsi"/>
                <w:color w:val="000000"/>
                <w:sz w:val="18"/>
                <w:szCs w:val="18"/>
              </w:rPr>
            </w:pPr>
          </w:p>
        </w:tc>
      </w:tr>
      <w:tr w:rsidR="00F73C19" w:rsidRPr="00F73C19" w14:paraId="3BB71C38" w14:textId="77777777" w:rsidTr="002E4AF9">
        <w:trPr>
          <w:trHeight w:val="300"/>
        </w:trPr>
        <w:tc>
          <w:tcPr>
            <w:tcW w:w="5172" w:type="dxa"/>
            <w:noWrap/>
            <w:hideMark/>
          </w:tcPr>
          <w:p w14:paraId="444C35C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NProcessors</w:t>
            </w:r>
          </w:p>
        </w:tc>
        <w:tc>
          <w:tcPr>
            <w:tcW w:w="4320" w:type="dxa"/>
            <w:noWrap/>
            <w:hideMark/>
          </w:tcPr>
          <w:p w14:paraId="3AB82015" w14:textId="71555A9C" w:rsidR="00F73C19" w:rsidRPr="00F73C19" w:rsidRDefault="00FD48E3" w:rsidP="00E65DF1">
            <w:pPr>
              <w:spacing w:before="120" w:line="240" w:lineRule="auto"/>
              <w:rPr>
                <w:rFonts w:asciiTheme="majorHAnsi" w:hAnsiTheme="majorHAnsi" w:cstheme="majorHAnsi"/>
                <w:color w:val="000000"/>
                <w:sz w:val="18"/>
                <w:szCs w:val="18"/>
              </w:rPr>
            </w:pPr>
            <w:r>
              <w:rPr>
                <w:rFonts w:asciiTheme="majorHAnsi" w:hAnsiTheme="majorHAnsi" w:cstheme="majorHAnsi"/>
                <w:color w:val="000000"/>
                <w:sz w:val="18"/>
                <w:szCs w:val="18"/>
              </w:rPr>
              <w:t>12</w:t>
            </w:r>
          </w:p>
        </w:tc>
        <w:tc>
          <w:tcPr>
            <w:tcW w:w="3684" w:type="dxa"/>
            <w:noWrap/>
            <w:hideMark/>
          </w:tcPr>
          <w:p w14:paraId="44B3AB1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Number of processors to be used</w:t>
            </w:r>
          </w:p>
        </w:tc>
      </w:tr>
      <w:tr w:rsidR="00F73C19" w:rsidRPr="00F73C19" w14:paraId="12401978" w14:textId="77777777" w:rsidTr="002E4AF9">
        <w:trPr>
          <w:trHeight w:val="300"/>
        </w:trPr>
        <w:tc>
          <w:tcPr>
            <w:tcW w:w="5172" w:type="dxa"/>
            <w:noWrap/>
            <w:hideMark/>
          </w:tcPr>
          <w:p w14:paraId="7AC27724"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lastRenderedPageBreak/>
              <w:t>ShouldUseParkAndRideShadowPricing</w:t>
            </w:r>
          </w:p>
        </w:tc>
        <w:tc>
          <w:tcPr>
            <w:tcW w:w="4320" w:type="dxa"/>
            <w:noWrap/>
            <w:hideMark/>
          </w:tcPr>
          <w:p w14:paraId="1161A86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TRUE</w:t>
            </w:r>
          </w:p>
        </w:tc>
        <w:tc>
          <w:tcPr>
            <w:tcW w:w="3684" w:type="dxa"/>
            <w:noWrap/>
            <w:hideMark/>
          </w:tcPr>
          <w:p w14:paraId="6A852DEF"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If, True park and ride shadow pricing would be used in the model</w:t>
            </w:r>
          </w:p>
        </w:tc>
      </w:tr>
      <w:tr w:rsidR="00F73C19" w:rsidRPr="00F73C19" w14:paraId="0B2582DE" w14:textId="77777777" w:rsidTr="002E4AF9">
        <w:trPr>
          <w:trHeight w:val="300"/>
        </w:trPr>
        <w:tc>
          <w:tcPr>
            <w:tcW w:w="5172" w:type="dxa"/>
            <w:noWrap/>
            <w:hideMark/>
          </w:tcPr>
          <w:p w14:paraId="401DDCC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ParkAndRideShadowPriceDelimiter</w:t>
            </w:r>
          </w:p>
        </w:tc>
        <w:tc>
          <w:tcPr>
            <w:tcW w:w="4320" w:type="dxa"/>
            <w:noWrap/>
            <w:hideMark/>
          </w:tcPr>
          <w:p w14:paraId="54AC4D88"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9</w:t>
            </w:r>
          </w:p>
        </w:tc>
        <w:tc>
          <w:tcPr>
            <w:tcW w:w="3684" w:type="dxa"/>
            <w:noWrap/>
            <w:hideMark/>
          </w:tcPr>
          <w:p w14:paraId="712748E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The delimiter for the park and ride shadow pricing file (9=TAB, 32=space, 44=comma)</w:t>
            </w:r>
          </w:p>
        </w:tc>
      </w:tr>
      <w:tr w:rsidR="00F73C19" w:rsidRPr="00F73C19" w14:paraId="7FB059E9" w14:textId="77777777" w:rsidTr="002E4AF9">
        <w:trPr>
          <w:trHeight w:val="300"/>
        </w:trPr>
        <w:tc>
          <w:tcPr>
            <w:tcW w:w="5172" w:type="dxa"/>
            <w:noWrap/>
            <w:hideMark/>
          </w:tcPr>
          <w:p w14:paraId="391A3F50"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ParkAndRideShadowPriceMaximumPenalty</w:t>
            </w:r>
          </w:p>
        </w:tc>
        <w:tc>
          <w:tcPr>
            <w:tcW w:w="4320" w:type="dxa"/>
            <w:noWrap/>
            <w:hideMark/>
          </w:tcPr>
          <w:p w14:paraId="3EFBB089"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-20</w:t>
            </w:r>
          </w:p>
        </w:tc>
        <w:tc>
          <w:tcPr>
            <w:tcW w:w="3684" w:type="dxa"/>
            <w:noWrap/>
            <w:hideMark/>
          </w:tcPr>
          <w:p w14:paraId="58B054C1" w14:textId="77777777" w:rsidR="00F73C19" w:rsidRPr="00F73C19" w:rsidRDefault="00F73C19" w:rsidP="00E65DF1">
            <w:pPr>
              <w:spacing w:before="120" w:line="240" w:lineRule="auto"/>
              <w:rPr>
                <w:rFonts w:asciiTheme="majorHAnsi" w:hAnsiTheme="majorHAnsi" w:cstheme="majorHAnsi"/>
                <w:color w:val="000000"/>
                <w:sz w:val="18"/>
                <w:szCs w:val="18"/>
              </w:rPr>
            </w:pPr>
          </w:p>
        </w:tc>
      </w:tr>
      <w:tr w:rsidR="00F73C19" w:rsidRPr="00F73C19" w14:paraId="579B7689" w14:textId="77777777" w:rsidTr="002E4AF9">
        <w:trPr>
          <w:trHeight w:val="300"/>
        </w:trPr>
        <w:tc>
          <w:tcPr>
            <w:tcW w:w="5172" w:type="dxa"/>
            <w:noWrap/>
            <w:hideMark/>
          </w:tcPr>
          <w:p w14:paraId="2B762BC5"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ParkAndRideShadowPriceTimeSpread</w:t>
            </w:r>
          </w:p>
        </w:tc>
        <w:tc>
          <w:tcPr>
            <w:tcW w:w="4320" w:type="dxa"/>
            <w:noWrap/>
            <w:hideMark/>
          </w:tcPr>
          <w:p w14:paraId="6F79DC3C" w14:textId="77777777" w:rsidR="00F73C19" w:rsidRPr="00F73C19" w:rsidRDefault="00F73C19" w:rsidP="00E65DF1">
            <w:pPr>
              <w:spacing w:before="120" w:line="240" w:lineRule="auto"/>
              <w:rPr>
                <w:rFonts w:asciiTheme="majorHAnsi" w:hAnsiTheme="majorHAnsi" w:cstheme="majorHAnsi"/>
                <w:color w:val="000000"/>
                <w:sz w:val="18"/>
                <w:szCs w:val="18"/>
              </w:rPr>
            </w:pPr>
            <w:r w:rsidRPr="00F73C19">
              <w:rPr>
                <w:rFonts w:asciiTheme="majorHAnsi" w:hAnsiTheme="majorHAnsi" w:cstheme="majorHAnsi"/>
                <w:color w:val="000000"/>
                <w:sz w:val="18"/>
                <w:szCs w:val="18"/>
              </w:rPr>
              <w:t>5</w:t>
            </w:r>
          </w:p>
        </w:tc>
        <w:tc>
          <w:tcPr>
            <w:tcW w:w="3684" w:type="dxa"/>
            <w:noWrap/>
            <w:hideMark/>
          </w:tcPr>
          <w:p w14:paraId="3102E86D" w14:textId="77777777" w:rsidR="00F73C19" w:rsidRPr="00F73C19" w:rsidRDefault="00F73C19" w:rsidP="00E65DF1">
            <w:pPr>
              <w:spacing w:before="120" w:line="240" w:lineRule="auto"/>
              <w:rPr>
                <w:rFonts w:asciiTheme="majorHAnsi" w:hAnsiTheme="majorHAnsi" w:cstheme="majorHAnsi"/>
                <w:color w:val="000000"/>
                <w:sz w:val="18"/>
                <w:szCs w:val="18"/>
              </w:rPr>
            </w:pPr>
          </w:p>
        </w:tc>
      </w:tr>
    </w:tbl>
    <w:p w14:paraId="61804F7B" w14:textId="77777777" w:rsidR="00F73C19" w:rsidRDefault="00F73C19" w:rsidP="00F73C19">
      <w:pPr>
        <w:pStyle w:val="BodyParagraph"/>
      </w:pPr>
    </w:p>
    <w:p w14:paraId="3F55EBE1" w14:textId="77777777" w:rsidR="00E65DF1" w:rsidRDefault="00E65DF1" w:rsidP="00657FD8">
      <w:pPr>
        <w:pStyle w:val="Heading3"/>
        <w:sectPr w:rsidR="00E65DF1" w:rsidSect="00030939">
          <w:pgSz w:w="15840" w:h="12240" w:orient="landscape" w:code="1"/>
          <w:pgMar w:top="2880"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start="58"/>
          <w:cols w:space="720"/>
          <w:docGrid w:linePitch="360"/>
        </w:sectPr>
      </w:pPr>
    </w:p>
    <w:p w14:paraId="6A771B01" w14:textId="0D346907" w:rsidR="00A36FE5" w:rsidRDefault="007A0525" w:rsidP="00657FD8">
      <w:pPr>
        <w:pStyle w:val="Heading3"/>
      </w:pPr>
      <w:bookmarkStart w:id="4107" w:name="_Toc441592860"/>
      <w:r>
        <w:lastRenderedPageBreak/>
        <w:t>DayS</w:t>
      </w:r>
      <w:r w:rsidR="00A36FE5">
        <w:t>im Outputs</w:t>
      </w:r>
      <w:bookmarkEnd w:id="4107"/>
    </w:p>
    <w:p w14:paraId="50896285" w14:textId="39932372" w:rsidR="00B75E75" w:rsidRDefault="00B75E75" w:rsidP="00B75E75">
      <w:pPr>
        <w:pStyle w:val="BodyParagraph"/>
      </w:pPr>
      <w:r>
        <w:t>The person, tour and trip level output files contain all of the variables predicted by Day</w:t>
      </w:r>
      <w:r w:rsidR="00931602">
        <w:t>Sim, plus</w:t>
      </w:r>
      <w:r>
        <w:t xml:space="preserve"> ID variables to cross-reference each other and the input data files in order to append more information if necessary. These output files are un</w:t>
      </w:r>
      <w:r w:rsidR="00931602">
        <w:t xml:space="preserve">der the scenario directory </w:t>
      </w:r>
      <w:r w:rsidR="0040691B">
        <w:t>.\[year]</w:t>
      </w:r>
      <w:r>
        <w:t>\DaySim\Output\.</w:t>
      </w:r>
    </w:p>
    <w:p w14:paraId="4195787C" w14:textId="77777777" w:rsidR="00B75E75" w:rsidRDefault="00B75E75" w:rsidP="00931602">
      <w:pPr>
        <w:pStyle w:val="Heading4"/>
      </w:pPr>
      <w:r>
        <w:t>Household and household day files</w:t>
      </w:r>
    </w:p>
    <w:p w14:paraId="1E3C03AB" w14:textId="13B4B224" w:rsidR="00B75E75" w:rsidRDefault="00B75E75" w:rsidP="00B75E75">
      <w:pPr>
        <w:pStyle w:val="BodyParagraph"/>
      </w:pPr>
      <w:r>
        <w:t>The DaySim household and household day output files append the model predicted information into the household input files</w:t>
      </w:r>
      <w:r w:rsidR="00931602">
        <w:t xml:space="preserve">. Household output file is </w:t>
      </w:r>
      <w:r>
        <w:t>_household.tsv</w:t>
      </w:r>
      <w:r w:rsidR="0085774C">
        <w:t xml:space="preserve"> and is</w:t>
      </w:r>
      <w:r>
        <w:t xml:space="preserve"> in the exact same forma</w:t>
      </w:r>
      <w:r w:rsidR="00931602">
        <w:t xml:space="preserve">t as the input file in </w:t>
      </w:r>
      <w:r w:rsidR="00931602">
        <w:fldChar w:fldCharType="begin"/>
      </w:r>
      <w:r w:rsidR="00931602">
        <w:instrText xml:space="preserve"> REF _Ref409413305 \h </w:instrText>
      </w:r>
      <w:r w:rsidR="00931602">
        <w:fldChar w:fldCharType="separate"/>
      </w:r>
      <w:r w:rsidR="00891C1C">
        <w:t xml:space="preserve">Table </w:t>
      </w:r>
      <w:r w:rsidR="00891C1C">
        <w:rPr>
          <w:noProof/>
        </w:rPr>
        <w:t>4</w:t>
      </w:r>
      <w:r w:rsidR="00891C1C">
        <w:t>.</w:t>
      </w:r>
      <w:r w:rsidR="00891C1C">
        <w:rPr>
          <w:noProof/>
        </w:rPr>
        <w:t>19</w:t>
      </w:r>
      <w:r w:rsidR="00931602">
        <w:fldChar w:fldCharType="end"/>
      </w:r>
      <w:r>
        <w:t>.</w:t>
      </w:r>
    </w:p>
    <w:p w14:paraId="1A5F8E9A" w14:textId="7597C164" w:rsidR="00B75E75" w:rsidRDefault="00B75E75" w:rsidP="00B75E75">
      <w:pPr>
        <w:pStyle w:val="BodyParagraph"/>
      </w:pPr>
      <w:r>
        <w:t>The household day output fil</w:t>
      </w:r>
      <w:r w:rsidR="00931602">
        <w:t xml:space="preserve">e is  household_day.tsv. </w:t>
      </w:r>
      <w:r w:rsidR="00960425">
        <w:t xml:space="preserve">The format of the file is shown in </w:t>
      </w:r>
      <w:r w:rsidR="00960425">
        <w:fldChar w:fldCharType="begin"/>
      </w:r>
      <w:r w:rsidR="00960425">
        <w:instrText xml:space="preserve"> REF _Ref426724181 \h </w:instrText>
      </w:r>
      <w:r w:rsidR="00960425">
        <w:fldChar w:fldCharType="separate"/>
      </w:r>
      <w:r w:rsidR="00891C1C">
        <w:t xml:space="preserve">Table </w:t>
      </w:r>
      <w:r w:rsidR="00891C1C">
        <w:rPr>
          <w:noProof/>
        </w:rPr>
        <w:t>4</w:t>
      </w:r>
      <w:r w:rsidR="00891C1C">
        <w:t>.</w:t>
      </w:r>
      <w:r w:rsidR="00891C1C">
        <w:rPr>
          <w:noProof/>
        </w:rPr>
        <w:t>27</w:t>
      </w:r>
      <w:r w:rsidR="00960425">
        <w:fldChar w:fldCharType="end"/>
      </w:r>
      <w:r w:rsidR="00960425">
        <w:t>.</w:t>
      </w:r>
    </w:p>
    <w:p w14:paraId="0EC632B5" w14:textId="59E2FE1B" w:rsidR="00931602" w:rsidRDefault="00931602" w:rsidP="00931602">
      <w:pPr>
        <w:pStyle w:val="Caption"/>
        <w:keepNext/>
      </w:pPr>
      <w:bookmarkStart w:id="4108" w:name="_Ref426724181"/>
      <w:bookmarkStart w:id="4109" w:name="_Toc441592996"/>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w:instrText>
      </w:r>
      <w:r w:rsidR="008F26F5">
        <w:instrText xml:space="preserve">EQ Table \* ARABIC \s 1 </w:instrText>
      </w:r>
      <w:r w:rsidR="008F26F5">
        <w:fldChar w:fldCharType="separate"/>
      </w:r>
      <w:r w:rsidR="00891C1C">
        <w:rPr>
          <w:noProof/>
        </w:rPr>
        <w:t>27</w:t>
      </w:r>
      <w:r w:rsidR="008F26F5">
        <w:rPr>
          <w:noProof/>
        </w:rPr>
        <w:fldChar w:fldCharType="end"/>
      </w:r>
      <w:bookmarkEnd w:id="4108"/>
      <w:r>
        <w:t xml:space="preserve"> Household Day File</w:t>
      </w:r>
      <w:bookmarkEnd w:id="4109"/>
    </w:p>
    <w:tbl>
      <w:tblPr>
        <w:tblStyle w:val="Style1"/>
        <w:tblW w:w="7347" w:type="dxa"/>
        <w:tblLook w:val="04A0" w:firstRow="1" w:lastRow="0" w:firstColumn="1" w:lastColumn="0" w:noHBand="0" w:noVBand="1"/>
      </w:tblPr>
      <w:tblGrid>
        <w:gridCol w:w="1767"/>
        <w:gridCol w:w="5580"/>
      </w:tblGrid>
      <w:tr w:rsidR="00931602" w:rsidRPr="00931602" w14:paraId="35885714" w14:textId="77777777" w:rsidTr="00931602">
        <w:trPr>
          <w:cnfStyle w:val="100000000000" w:firstRow="1" w:lastRow="0" w:firstColumn="0" w:lastColumn="0" w:oddVBand="0" w:evenVBand="0" w:oddHBand="0" w:evenHBand="0" w:firstRowFirstColumn="0" w:firstRowLastColumn="0" w:lastRowFirstColumn="0" w:lastRowLastColumn="0"/>
          <w:trHeight w:val="300"/>
        </w:trPr>
        <w:tc>
          <w:tcPr>
            <w:tcW w:w="1767" w:type="dxa"/>
            <w:noWrap/>
            <w:hideMark/>
          </w:tcPr>
          <w:p w14:paraId="0D9C7CA3" w14:textId="77777777" w:rsidR="00931602" w:rsidRPr="00931602" w:rsidRDefault="00931602" w:rsidP="00931602">
            <w:pPr>
              <w:spacing w:before="120" w:line="240" w:lineRule="auto"/>
              <w:rPr>
                <w:rFonts w:asciiTheme="majorHAnsi" w:hAnsiTheme="majorHAnsi" w:cstheme="majorHAnsi"/>
                <w:b/>
                <w:color w:val="FFFFFF" w:themeColor="background2"/>
                <w:sz w:val="18"/>
                <w:szCs w:val="18"/>
              </w:rPr>
            </w:pPr>
            <w:bookmarkStart w:id="4110" w:name="OLE_LINK144"/>
            <w:bookmarkStart w:id="4111" w:name="OLE_LINK145"/>
            <w:r w:rsidRPr="00931602">
              <w:rPr>
                <w:rFonts w:asciiTheme="majorHAnsi" w:hAnsiTheme="majorHAnsi" w:cstheme="majorHAnsi"/>
                <w:b/>
                <w:color w:val="FFFFFF" w:themeColor="background2"/>
                <w:sz w:val="18"/>
                <w:szCs w:val="18"/>
              </w:rPr>
              <w:t>FIELD</w:t>
            </w:r>
          </w:p>
        </w:tc>
        <w:tc>
          <w:tcPr>
            <w:tcW w:w="5580" w:type="dxa"/>
            <w:noWrap/>
            <w:hideMark/>
          </w:tcPr>
          <w:p w14:paraId="47662AE4" w14:textId="77777777" w:rsidR="00931602" w:rsidRPr="00931602" w:rsidRDefault="00931602" w:rsidP="00931602">
            <w:pPr>
              <w:spacing w:before="120" w:line="240" w:lineRule="auto"/>
              <w:rPr>
                <w:rFonts w:asciiTheme="majorHAnsi" w:hAnsiTheme="majorHAnsi" w:cstheme="majorHAnsi"/>
                <w:b/>
                <w:color w:val="FFFFFF" w:themeColor="background2"/>
                <w:sz w:val="18"/>
                <w:szCs w:val="18"/>
              </w:rPr>
            </w:pPr>
            <w:r w:rsidRPr="00931602">
              <w:rPr>
                <w:rFonts w:asciiTheme="majorHAnsi" w:hAnsiTheme="majorHAnsi" w:cstheme="majorHAnsi"/>
                <w:b/>
                <w:color w:val="FFFFFF" w:themeColor="background2"/>
                <w:sz w:val="18"/>
                <w:szCs w:val="18"/>
              </w:rPr>
              <w:t>DESCRIPTION</w:t>
            </w:r>
          </w:p>
        </w:tc>
      </w:tr>
      <w:tr w:rsidR="00931602" w:rsidRPr="00931602" w14:paraId="6E45D158" w14:textId="77777777" w:rsidTr="00931602">
        <w:trPr>
          <w:trHeight w:val="300"/>
        </w:trPr>
        <w:tc>
          <w:tcPr>
            <w:tcW w:w="1767" w:type="dxa"/>
            <w:noWrap/>
            <w:hideMark/>
          </w:tcPr>
          <w:p w14:paraId="4A81637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ID</w:t>
            </w:r>
          </w:p>
        </w:tc>
        <w:tc>
          <w:tcPr>
            <w:tcW w:w="5580" w:type="dxa"/>
            <w:noWrap/>
            <w:hideMark/>
          </w:tcPr>
          <w:p w14:paraId="60D1DE3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652A0083" w14:textId="77777777" w:rsidTr="00931602">
        <w:trPr>
          <w:trHeight w:val="300"/>
        </w:trPr>
        <w:tc>
          <w:tcPr>
            <w:tcW w:w="1767" w:type="dxa"/>
            <w:noWrap/>
          </w:tcPr>
          <w:p w14:paraId="077D0B1E"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HHNO</w:t>
            </w:r>
          </w:p>
        </w:tc>
        <w:tc>
          <w:tcPr>
            <w:tcW w:w="5580" w:type="dxa"/>
            <w:noWrap/>
          </w:tcPr>
          <w:p w14:paraId="632031F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Household id</w:t>
            </w:r>
          </w:p>
        </w:tc>
      </w:tr>
      <w:tr w:rsidR="00931602" w:rsidRPr="00931602" w14:paraId="1280F907" w14:textId="77777777" w:rsidTr="00931602">
        <w:trPr>
          <w:trHeight w:val="300"/>
        </w:trPr>
        <w:tc>
          <w:tcPr>
            <w:tcW w:w="1767" w:type="dxa"/>
            <w:noWrap/>
          </w:tcPr>
          <w:p w14:paraId="1762806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DAY</w:t>
            </w:r>
          </w:p>
        </w:tc>
        <w:tc>
          <w:tcPr>
            <w:tcW w:w="5580" w:type="dxa"/>
            <w:noWrap/>
          </w:tcPr>
          <w:p w14:paraId="38E3B41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Diary / simulation day ID</w:t>
            </w:r>
          </w:p>
        </w:tc>
      </w:tr>
      <w:tr w:rsidR="00931602" w:rsidRPr="00931602" w14:paraId="534E41BD" w14:textId="77777777" w:rsidTr="00931602">
        <w:trPr>
          <w:trHeight w:val="300"/>
        </w:trPr>
        <w:tc>
          <w:tcPr>
            <w:tcW w:w="1767" w:type="dxa"/>
            <w:noWrap/>
          </w:tcPr>
          <w:p w14:paraId="78DE4221"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DOW</w:t>
            </w:r>
          </w:p>
        </w:tc>
        <w:tc>
          <w:tcPr>
            <w:tcW w:w="5580" w:type="dxa"/>
            <w:noWrap/>
          </w:tcPr>
          <w:p w14:paraId="019BDBD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 xml:space="preserve">Day of week </w:t>
            </w:r>
          </w:p>
        </w:tc>
      </w:tr>
      <w:tr w:rsidR="00931602" w:rsidRPr="00931602" w14:paraId="43548FAD" w14:textId="77777777" w:rsidTr="00931602">
        <w:trPr>
          <w:trHeight w:val="300"/>
        </w:trPr>
        <w:tc>
          <w:tcPr>
            <w:tcW w:w="1767" w:type="dxa"/>
            <w:noWrap/>
          </w:tcPr>
          <w:p w14:paraId="7C3CE00D"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JTTOURS</w:t>
            </w:r>
          </w:p>
        </w:tc>
        <w:tc>
          <w:tcPr>
            <w:tcW w:w="5580" w:type="dxa"/>
            <w:noWrap/>
          </w:tcPr>
          <w:p w14:paraId="466C49B5"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 fully joint tours in day</w:t>
            </w:r>
          </w:p>
        </w:tc>
      </w:tr>
      <w:tr w:rsidR="00931602" w:rsidRPr="00931602" w14:paraId="10F9E2CE" w14:textId="77777777" w:rsidTr="00931602">
        <w:trPr>
          <w:trHeight w:val="300"/>
        </w:trPr>
        <w:tc>
          <w:tcPr>
            <w:tcW w:w="1767" w:type="dxa"/>
            <w:noWrap/>
          </w:tcPr>
          <w:p w14:paraId="1E18C16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PHTOURS</w:t>
            </w:r>
          </w:p>
        </w:tc>
        <w:tc>
          <w:tcPr>
            <w:tcW w:w="5580" w:type="dxa"/>
            <w:noWrap/>
          </w:tcPr>
          <w:p w14:paraId="36C0794A"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 partially joint half tours</w:t>
            </w:r>
          </w:p>
        </w:tc>
      </w:tr>
      <w:tr w:rsidR="00931602" w:rsidRPr="00931602" w14:paraId="6962084E" w14:textId="77777777" w:rsidTr="00931602">
        <w:trPr>
          <w:trHeight w:val="300"/>
        </w:trPr>
        <w:tc>
          <w:tcPr>
            <w:tcW w:w="1767" w:type="dxa"/>
            <w:noWrap/>
          </w:tcPr>
          <w:p w14:paraId="5D7EA0E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FHTOURS</w:t>
            </w:r>
          </w:p>
        </w:tc>
        <w:tc>
          <w:tcPr>
            <w:tcW w:w="5580" w:type="dxa"/>
            <w:noWrap/>
          </w:tcPr>
          <w:p w14:paraId="5DF05E64"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 fully joint half tours</w:t>
            </w:r>
          </w:p>
        </w:tc>
      </w:tr>
      <w:tr w:rsidR="00931602" w:rsidRPr="00931602" w14:paraId="63D4815C" w14:textId="77777777" w:rsidTr="00931602">
        <w:trPr>
          <w:trHeight w:val="300"/>
        </w:trPr>
        <w:tc>
          <w:tcPr>
            <w:tcW w:w="1767" w:type="dxa"/>
            <w:noWrap/>
          </w:tcPr>
          <w:p w14:paraId="70E57A5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HDEXPFAC</w:t>
            </w:r>
          </w:p>
        </w:tc>
        <w:tc>
          <w:tcPr>
            <w:tcW w:w="5580" w:type="dxa"/>
            <w:noWrap/>
          </w:tcPr>
          <w:p w14:paraId="2E934BED"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 day expansion factor</w:t>
            </w:r>
          </w:p>
        </w:tc>
      </w:tr>
    </w:tbl>
    <w:bookmarkEnd w:id="4110"/>
    <w:bookmarkEnd w:id="4111"/>
    <w:p w14:paraId="6C33FA7D" w14:textId="77777777" w:rsidR="00931602" w:rsidRDefault="00931602" w:rsidP="00931602">
      <w:pPr>
        <w:pStyle w:val="Heading4"/>
      </w:pPr>
      <w:r>
        <w:t>Person and person day files</w:t>
      </w:r>
    </w:p>
    <w:p w14:paraId="211D7E54" w14:textId="52579BD7" w:rsidR="00931602" w:rsidRDefault="00931602" w:rsidP="00931602">
      <w:pPr>
        <w:pStyle w:val="BodyParagraph"/>
      </w:pPr>
      <w:r>
        <w:t>The person output file is _person.tsv</w:t>
      </w:r>
      <w:r w:rsidR="00F94048">
        <w:t xml:space="preserve"> and is</w:t>
      </w:r>
      <w:r>
        <w:t xml:space="preserve"> in the exact same format as the input file in </w:t>
      </w:r>
      <w:r>
        <w:fldChar w:fldCharType="begin"/>
      </w:r>
      <w:r>
        <w:instrText xml:space="preserve"> REF _Ref409413440 \h </w:instrText>
      </w:r>
      <w:r>
        <w:fldChar w:fldCharType="separate"/>
      </w:r>
      <w:r w:rsidR="00891C1C">
        <w:t xml:space="preserve">Table </w:t>
      </w:r>
      <w:r w:rsidR="00891C1C">
        <w:rPr>
          <w:noProof/>
        </w:rPr>
        <w:t>4</w:t>
      </w:r>
      <w:r w:rsidR="00891C1C">
        <w:t>.</w:t>
      </w:r>
      <w:r w:rsidR="00891C1C">
        <w:rPr>
          <w:noProof/>
        </w:rPr>
        <w:t>20</w:t>
      </w:r>
      <w:r>
        <w:fldChar w:fldCharType="end"/>
      </w:r>
    </w:p>
    <w:p w14:paraId="68B8B9EE" w14:textId="06026525" w:rsidR="00931602" w:rsidRDefault="00931602" w:rsidP="00931602">
      <w:pPr>
        <w:pStyle w:val="BodyParagraph"/>
      </w:pPr>
      <w:r>
        <w:t>The person-day output file has the person-day-level variables from a previous run. It is person_day.tsv.</w:t>
      </w:r>
      <w:r w:rsidR="00960425">
        <w:t xml:space="preserve"> The format of the file is shown in </w:t>
      </w:r>
      <w:r w:rsidR="00C33FDE">
        <w:fldChar w:fldCharType="begin"/>
      </w:r>
      <w:r w:rsidR="00C33FDE">
        <w:instrText xml:space="preserve"> REF _Ref426724243 \h </w:instrText>
      </w:r>
      <w:r w:rsidR="00C33FDE">
        <w:fldChar w:fldCharType="separate"/>
      </w:r>
      <w:r w:rsidR="00891C1C">
        <w:t xml:space="preserve">Table </w:t>
      </w:r>
      <w:r w:rsidR="00891C1C">
        <w:rPr>
          <w:noProof/>
        </w:rPr>
        <w:t>4</w:t>
      </w:r>
      <w:r w:rsidR="00891C1C">
        <w:t>.</w:t>
      </w:r>
      <w:r w:rsidR="00891C1C">
        <w:rPr>
          <w:noProof/>
        </w:rPr>
        <w:t>28</w:t>
      </w:r>
      <w:r w:rsidR="00C33FDE">
        <w:fldChar w:fldCharType="end"/>
      </w:r>
      <w:r w:rsidR="00C33FDE">
        <w:t>.</w:t>
      </w:r>
    </w:p>
    <w:p w14:paraId="34CA5853" w14:textId="264B6F27" w:rsidR="00960425" w:rsidRDefault="00960425" w:rsidP="002E4AF9">
      <w:pPr>
        <w:pStyle w:val="Caption"/>
        <w:keepNext/>
      </w:pPr>
      <w:bookmarkStart w:id="4112" w:name="_Ref426724243"/>
      <w:bookmarkStart w:id="4113" w:name="_Toc44159299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sidR="00891C1C">
        <w:rPr>
          <w:noProof/>
        </w:rPr>
        <w:t>28</w:t>
      </w:r>
      <w:r w:rsidR="008F26F5">
        <w:rPr>
          <w:noProof/>
        </w:rPr>
        <w:fldChar w:fldCharType="end"/>
      </w:r>
      <w:bookmarkEnd w:id="4112"/>
      <w:r>
        <w:t xml:space="preserve"> Person Day File</w:t>
      </w:r>
      <w:bookmarkEnd w:id="4113"/>
    </w:p>
    <w:tbl>
      <w:tblPr>
        <w:tblStyle w:val="Style1"/>
        <w:tblW w:w="7347" w:type="dxa"/>
        <w:tblLook w:val="04A0" w:firstRow="1" w:lastRow="0" w:firstColumn="1" w:lastColumn="0" w:noHBand="0" w:noVBand="1"/>
      </w:tblPr>
      <w:tblGrid>
        <w:gridCol w:w="2526"/>
        <w:gridCol w:w="4821"/>
      </w:tblGrid>
      <w:tr w:rsidR="00931602" w:rsidRPr="00931602" w14:paraId="25B8EB83" w14:textId="77777777" w:rsidTr="00931602">
        <w:trPr>
          <w:cnfStyle w:val="100000000000" w:firstRow="1" w:lastRow="0" w:firstColumn="0" w:lastColumn="0" w:oddVBand="0" w:evenVBand="0" w:oddHBand="0" w:evenHBand="0" w:firstRowFirstColumn="0" w:firstRowLastColumn="0" w:lastRowFirstColumn="0" w:lastRowLastColumn="0"/>
          <w:trHeight w:val="300"/>
        </w:trPr>
        <w:tc>
          <w:tcPr>
            <w:tcW w:w="2526" w:type="dxa"/>
            <w:noWrap/>
            <w:hideMark/>
          </w:tcPr>
          <w:p w14:paraId="0A18F7FD" w14:textId="77777777" w:rsidR="00931602" w:rsidRPr="00931602" w:rsidRDefault="00931602" w:rsidP="00931602">
            <w:pPr>
              <w:spacing w:before="120" w:line="240" w:lineRule="auto"/>
              <w:rPr>
                <w:rFonts w:asciiTheme="majorHAnsi" w:hAnsiTheme="majorHAnsi" w:cstheme="majorHAnsi"/>
                <w:b/>
                <w:color w:val="FFFFFF" w:themeColor="background2"/>
                <w:sz w:val="18"/>
                <w:szCs w:val="18"/>
              </w:rPr>
            </w:pPr>
            <w:r w:rsidRPr="00931602">
              <w:rPr>
                <w:rFonts w:asciiTheme="majorHAnsi" w:hAnsiTheme="majorHAnsi" w:cstheme="majorHAnsi"/>
                <w:b/>
                <w:color w:val="FFFFFF" w:themeColor="background2"/>
                <w:sz w:val="18"/>
                <w:szCs w:val="18"/>
              </w:rPr>
              <w:t>FIELD</w:t>
            </w:r>
          </w:p>
        </w:tc>
        <w:tc>
          <w:tcPr>
            <w:tcW w:w="4821" w:type="dxa"/>
            <w:noWrap/>
            <w:hideMark/>
          </w:tcPr>
          <w:p w14:paraId="7AEE5ED4" w14:textId="77777777" w:rsidR="00931602" w:rsidRPr="00931602" w:rsidRDefault="00931602" w:rsidP="00931602">
            <w:pPr>
              <w:spacing w:before="120" w:line="240" w:lineRule="auto"/>
              <w:rPr>
                <w:rFonts w:asciiTheme="majorHAnsi" w:hAnsiTheme="majorHAnsi" w:cstheme="majorHAnsi"/>
                <w:b/>
                <w:color w:val="FFFFFF" w:themeColor="background2"/>
                <w:sz w:val="18"/>
                <w:szCs w:val="18"/>
              </w:rPr>
            </w:pPr>
            <w:r w:rsidRPr="00931602">
              <w:rPr>
                <w:rFonts w:asciiTheme="majorHAnsi" w:hAnsiTheme="majorHAnsi" w:cstheme="majorHAnsi"/>
                <w:b/>
                <w:color w:val="FFFFFF" w:themeColor="background2"/>
                <w:sz w:val="18"/>
                <w:szCs w:val="18"/>
              </w:rPr>
              <w:t>DESCRIPTION</w:t>
            </w:r>
          </w:p>
        </w:tc>
      </w:tr>
      <w:tr w:rsidR="00931602" w:rsidRPr="00931602" w14:paraId="0B694CAA" w14:textId="77777777" w:rsidTr="00931602">
        <w:trPr>
          <w:trHeight w:val="300"/>
        </w:trPr>
        <w:tc>
          <w:tcPr>
            <w:tcW w:w="2526" w:type="dxa"/>
            <w:noWrap/>
            <w:hideMark/>
          </w:tcPr>
          <w:p w14:paraId="422FB89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ID</w:t>
            </w:r>
          </w:p>
        </w:tc>
        <w:tc>
          <w:tcPr>
            <w:tcW w:w="4821" w:type="dxa"/>
            <w:noWrap/>
            <w:hideMark/>
          </w:tcPr>
          <w:p w14:paraId="3BC83A1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5847D321" w14:textId="77777777" w:rsidTr="00931602">
        <w:trPr>
          <w:trHeight w:val="300"/>
        </w:trPr>
        <w:tc>
          <w:tcPr>
            <w:tcW w:w="2526" w:type="dxa"/>
            <w:noWrap/>
            <w:hideMark/>
          </w:tcPr>
          <w:p w14:paraId="61AED41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PERSON_ID</w:t>
            </w:r>
          </w:p>
        </w:tc>
        <w:tc>
          <w:tcPr>
            <w:tcW w:w="4821" w:type="dxa"/>
            <w:noWrap/>
            <w:hideMark/>
          </w:tcPr>
          <w:p w14:paraId="0B0BA1B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2CA836FD" w14:textId="77777777" w:rsidTr="00931602">
        <w:trPr>
          <w:trHeight w:val="300"/>
        </w:trPr>
        <w:tc>
          <w:tcPr>
            <w:tcW w:w="2526" w:type="dxa"/>
            <w:noWrap/>
            <w:hideMark/>
          </w:tcPr>
          <w:p w14:paraId="567B772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HOUSEHOLD_DAY_ID</w:t>
            </w:r>
          </w:p>
        </w:tc>
        <w:tc>
          <w:tcPr>
            <w:tcW w:w="4821" w:type="dxa"/>
            <w:noWrap/>
            <w:hideMark/>
          </w:tcPr>
          <w:p w14:paraId="5997B92F"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5D3C1BD8" w14:textId="77777777" w:rsidTr="00931602">
        <w:trPr>
          <w:trHeight w:val="300"/>
        </w:trPr>
        <w:tc>
          <w:tcPr>
            <w:tcW w:w="2526" w:type="dxa"/>
            <w:noWrap/>
            <w:hideMark/>
          </w:tcPr>
          <w:p w14:paraId="4C52458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lastRenderedPageBreak/>
              <w:t>HHNO</w:t>
            </w:r>
          </w:p>
        </w:tc>
        <w:tc>
          <w:tcPr>
            <w:tcW w:w="4821" w:type="dxa"/>
            <w:noWrap/>
            <w:hideMark/>
          </w:tcPr>
          <w:p w14:paraId="0B41252E"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Household id</w:t>
            </w:r>
          </w:p>
        </w:tc>
      </w:tr>
      <w:tr w:rsidR="00931602" w:rsidRPr="00931602" w14:paraId="1750EC07" w14:textId="77777777" w:rsidTr="00931602">
        <w:trPr>
          <w:trHeight w:val="300"/>
        </w:trPr>
        <w:tc>
          <w:tcPr>
            <w:tcW w:w="2526" w:type="dxa"/>
            <w:noWrap/>
            <w:hideMark/>
          </w:tcPr>
          <w:p w14:paraId="660507E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PNO</w:t>
            </w:r>
          </w:p>
        </w:tc>
        <w:tc>
          <w:tcPr>
            <w:tcW w:w="4821" w:type="dxa"/>
            <w:noWrap/>
            <w:hideMark/>
          </w:tcPr>
          <w:p w14:paraId="6A0D325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 sequential number on file</w:t>
            </w:r>
          </w:p>
        </w:tc>
      </w:tr>
      <w:tr w:rsidR="00931602" w:rsidRPr="00931602" w14:paraId="4B45D464" w14:textId="77777777" w:rsidTr="00931602">
        <w:trPr>
          <w:trHeight w:val="300"/>
        </w:trPr>
        <w:tc>
          <w:tcPr>
            <w:tcW w:w="2526" w:type="dxa"/>
            <w:noWrap/>
            <w:hideMark/>
          </w:tcPr>
          <w:p w14:paraId="167B99C5"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DAY</w:t>
            </w:r>
          </w:p>
        </w:tc>
        <w:tc>
          <w:tcPr>
            <w:tcW w:w="4821" w:type="dxa"/>
            <w:noWrap/>
            <w:hideMark/>
          </w:tcPr>
          <w:p w14:paraId="1EC6CA2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Diary / simulation day ID</w:t>
            </w:r>
          </w:p>
        </w:tc>
      </w:tr>
      <w:tr w:rsidR="00931602" w:rsidRPr="00931602" w14:paraId="33BD337E" w14:textId="77777777" w:rsidTr="00931602">
        <w:trPr>
          <w:trHeight w:val="300"/>
        </w:trPr>
        <w:tc>
          <w:tcPr>
            <w:tcW w:w="2526" w:type="dxa"/>
            <w:noWrap/>
            <w:hideMark/>
          </w:tcPr>
          <w:p w14:paraId="50F1F032"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BEGHOM</w:t>
            </w:r>
          </w:p>
        </w:tc>
        <w:tc>
          <w:tcPr>
            <w:tcW w:w="4821" w:type="dxa"/>
            <w:noWrap/>
            <w:hideMark/>
          </w:tcPr>
          <w:p w14:paraId="6C988F45"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Dairy day begins at home?</w:t>
            </w:r>
          </w:p>
        </w:tc>
      </w:tr>
      <w:tr w:rsidR="00931602" w:rsidRPr="00931602" w14:paraId="316BC359" w14:textId="77777777" w:rsidTr="00931602">
        <w:trPr>
          <w:trHeight w:val="300"/>
        </w:trPr>
        <w:tc>
          <w:tcPr>
            <w:tcW w:w="2526" w:type="dxa"/>
            <w:noWrap/>
            <w:hideMark/>
          </w:tcPr>
          <w:p w14:paraId="7C6D322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ENDHOM</w:t>
            </w:r>
          </w:p>
        </w:tc>
        <w:tc>
          <w:tcPr>
            <w:tcW w:w="4821" w:type="dxa"/>
            <w:noWrap/>
            <w:hideMark/>
          </w:tcPr>
          <w:p w14:paraId="0428EF2A"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Dairy day ends at home?</w:t>
            </w:r>
          </w:p>
        </w:tc>
      </w:tr>
      <w:tr w:rsidR="00931602" w:rsidRPr="00931602" w14:paraId="3DDB0D57" w14:textId="77777777" w:rsidTr="00931602">
        <w:trPr>
          <w:trHeight w:val="300"/>
        </w:trPr>
        <w:tc>
          <w:tcPr>
            <w:tcW w:w="2526" w:type="dxa"/>
            <w:noWrap/>
            <w:hideMark/>
          </w:tcPr>
          <w:p w14:paraId="0E3203CD"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HBTOURS</w:t>
            </w:r>
          </w:p>
        </w:tc>
        <w:tc>
          <w:tcPr>
            <w:tcW w:w="4821" w:type="dxa"/>
            <w:noWrap/>
            <w:hideMark/>
          </w:tcPr>
          <w:p w14:paraId="2FC89A7A"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home based tours in day</w:t>
            </w:r>
          </w:p>
        </w:tc>
      </w:tr>
      <w:tr w:rsidR="00931602" w:rsidRPr="00931602" w14:paraId="10DF25F4" w14:textId="77777777" w:rsidTr="00931602">
        <w:trPr>
          <w:trHeight w:val="300"/>
        </w:trPr>
        <w:tc>
          <w:tcPr>
            <w:tcW w:w="2526" w:type="dxa"/>
            <w:noWrap/>
            <w:hideMark/>
          </w:tcPr>
          <w:p w14:paraId="179BA65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WBTOURS</w:t>
            </w:r>
          </w:p>
        </w:tc>
        <w:tc>
          <w:tcPr>
            <w:tcW w:w="4821" w:type="dxa"/>
            <w:noWrap/>
            <w:hideMark/>
          </w:tcPr>
          <w:p w14:paraId="49490204"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work based tours in day</w:t>
            </w:r>
          </w:p>
        </w:tc>
      </w:tr>
      <w:tr w:rsidR="00931602" w:rsidRPr="00931602" w14:paraId="1B860232" w14:textId="77777777" w:rsidTr="00931602">
        <w:trPr>
          <w:trHeight w:val="300"/>
        </w:trPr>
        <w:tc>
          <w:tcPr>
            <w:tcW w:w="2526" w:type="dxa"/>
            <w:noWrap/>
            <w:hideMark/>
          </w:tcPr>
          <w:p w14:paraId="5BBFB49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UWTOURS</w:t>
            </w:r>
          </w:p>
        </w:tc>
        <w:tc>
          <w:tcPr>
            <w:tcW w:w="4821" w:type="dxa"/>
            <w:noWrap/>
            <w:hideMark/>
          </w:tcPr>
          <w:p w14:paraId="647FF27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tours to usual workplace in day</w:t>
            </w:r>
          </w:p>
        </w:tc>
      </w:tr>
      <w:tr w:rsidR="00931602" w:rsidRPr="00931602" w14:paraId="5470D56F" w14:textId="77777777" w:rsidTr="00931602">
        <w:trPr>
          <w:trHeight w:val="300"/>
        </w:trPr>
        <w:tc>
          <w:tcPr>
            <w:tcW w:w="2526" w:type="dxa"/>
            <w:noWrap/>
            <w:hideMark/>
          </w:tcPr>
          <w:p w14:paraId="7F0F03C3"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WKTOURS</w:t>
            </w:r>
          </w:p>
        </w:tc>
        <w:tc>
          <w:tcPr>
            <w:tcW w:w="4821" w:type="dxa"/>
            <w:noWrap/>
            <w:hideMark/>
          </w:tcPr>
          <w:p w14:paraId="7E105A9B"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work tours</w:t>
            </w:r>
          </w:p>
        </w:tc>
      </w:tr>
      <w:tr w:rsidR="00931602" w:rsidRPr="00931602" w14:paraId="3F971D99" w14:textId="77777777" w:rsidTr="00931602">
        <w:trPr>
          <w:trHeight w:val="300"/>
        </w:trPr>
        <w:tc>
          <w:tcPr>
            <w:tcW w:w="2526" w:type="dxa"/>
            <w:noWrap/>
            <w:hideMark/>
          </w:tcPr>
          <w:p w14:paraId="07B8D72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SCTOURS</w:t>
            </w:r>
          </w:p>
        </w:tc>
        <w:tc>
          <w:tcPr>
            <w:tcW w:w="4821" w:type="dxa"/>
            <w:noWrap/>
            <w:hideMark/>
          </w:tcPr>
          <w:p w14:paraId="5923704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school tours</w:t>
            </w:r>
          </w:p>
        </w:tc>
      </w:tr>
      <w:tr w:rsidR="00931602" w:rsidRPr="00931602" w14:paraId="2282A460" w14:textId="77777777" w:rsidTr="00931602">
        <w:trPr>
          <w:trHeight w:val="300"/>
        </w:trPr>
        <w:tc>
          <w:tcPr>
            <w:tcW w:w="2526" w:type="dxa"/>
            <w:noWrap/>
            <w:hideMark/>
          </w:tcPr>
          <w:p w14:paraId="23574D34"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ESTOURS</w:t>
            </w:r>
          </w:p>
        </w:tc>
        <w:tc>
          <w:tcPr>
            <w:tcW w:w="4821" w:type="dxa"/>
            <w:noWrap/>
            <w:hideMark/>
          </w:tcPr>
          <w:p w14:paraId="6739767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escort tours</w:t>
            </w:r>
          </w:p>
        </w:tc>
      </w:tr>
      <w:tr w:rsidR="00931602" w:rsidRPr="00931602" w14:paraId="207B7C04" w14:textId="77777777" w:rsidTr="00931602">
        <w:trPr>
          <w:trHeight w:val="300"/>
        </w:trPr>
        <w:tc>
          <w:tcPr>
            <w:tcW w:w="2526" w:type="dxa"/>
            <w:noWrap/>
            <w:hideMark/>
          </w:tcPr>
          <w:p w14:paraId="08E8B4FF"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PBTOURS</w:t>
            </w:r>
          </w:p>
        </w:tc>
        <w:tc>
          <w:tcPr>
            <w:tcW w:w="4821" w:type="dxa"/>
            <w:noWrap/>
            <w:hideMark/>
          </w:tcPr>
          <w:p w14:paraId="62743E0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personal business Tours</w:t>
            </w:r>
          </w:p>
        </w:tc>
      </w:tr>
      <w:tr w:rsidR="00931602" w:rsidRPr="00931602" w14:paraId="45C0DF0A" w14:textId="77777777" w:rsidTr="00931602">
        <w:trPr>
          <w:trHeight w:val="300"/>
        </w:trPr>
        <w:tc>
          <w:tcPr>
            <w:tcW w:w="2526" w:type="dxa"/>
            <w:noWrap/>
            <w:hideMark/>
          </w:tcPr>
          <w:p w14:paraId="3C515C2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SHTOURS</w:t>
            </w:r>
          </w:p>
        </w:tc>
        <w:tc>
          <w:tcPr>
            <w:tcW w:w="4821" w:type="dxa"/>
            <w:noWrap/>
            <w:hideMark/>
          </w:tcPr>
          <w:p w14:paraId="18490E93"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shopping tours</w:t>
            </w:r>
          </w:p>
        </w:tc>
      </w:tr>
      <w:tr w:rsidR="00931602" w:rsidRPr="00931602" w14:paraId="7AEB4E50" w14:textId="77777777" w:rsidTr="00931602">
        <w:trPr>
          <w:trHeight w:val="300"/>
        </w:trPr>
        <w:tc>
          <w:tcPr>
            <w:tcW w:w="2526" w:type="dxa"/>
            <w:noWrap/>
            <w:hideMark/>
          </w:tcPr>
          <w:p w14:paraId="133960F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MLTOURS</w:t>
            </w:r>
          </w:p>
        </w:tc>
        <w:tc>
          <w:tcPr>
            <w:tcW w:w="4821" w:type="dxa"/>
            <w:noWrap/>
            <w:hideMark/>
          </w:tcPr>
          <w:p w14:paraId="1B49D7DF"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meal tours</w:t>
            </w:r>
          </w:p>
        </w:tc>
      </w:tr>
      <w:tr w:rsidR="00931602" w:rsidRPr="00931602" w14:paraId="54951B69" w14:textId="77777777" w:rsidTr="00931602">
        <w:trPr>
          <w:trHeight w:val="300"/>
        </w:trPr>
        <w:tc>
          <w:tcPr>
            <w:tcW w:w="2526" w:type="dxa"/>
            <w:noWrap/>
            <w:hideMark/>
          </w:tcPr>
          <w:p w14:paraId="30285E21"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SOTOURS</w:t>
            </w:r>
          </w:p>
        </w:tc>
        <w:tc>
          <w:tcPr>
            <w:tcW w:w="4821" w:type="dxa"/>
            <w:noWrap/>
            <w:hideMark/>
          </w:tcPr>
          <w:p w14:paraId="17AFF6A0"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social tours</w:t>
            </w:r>
          </w:p>
        </w:tc>
      </w:tr>
      <w:tr w:rsidR="00931602" w:rsidRPr="00931602" w14:paraId="6DFAE064" w14:textId="77777777" w:rsidTr="00931602">
        <w:trPr>
          <w:trHeight w:val="300"/>
        </w:trPr>
        <w:tc>
          <w:tcPr>
            <w:tcW w:w="2526" w:type="dxa"/>
            <w:noWrap/>
            <w:hideMark/>
          </w:tcPr>
          <w:p w14:paraId="77496954"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RETOURS</w:t>
            </w:r>
          </w:p>
        </w:tc>
        <w:tc>
          <w:tcPr>
            <w:tcW w:w="4821" w:type="dxa"/>
            <w:noWrap/>
            <w:hideMark/>
          </w:tcPr>
          <w:p w14:paraId="565AA1B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recreation tours</w:t>
            </w:r>
          </w:p>
        </w:tc>
      </w:tr>
      <w:tr w:rsidR="00931602" w:rsidRPr="00931602" w14:paraId="38F06A9E" w14:textId="77777777" w:rsidTr="00931602">
        <w:trPr>
          <w:trHeight w:val="300"/>
        </w:trPr>
        <w:tc>
          <w:tcPr>
            <w:tcW w:w="2526" w:type="dxa"/>
            <w:noWrap/>
            <w:hideMark/>
          </w:tcPr>
          <w:p w14:paraId="4C7F4048"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METOURS</w:t>
            </w:r>
          </w:p>
        </w:tc>
        <w:tc>
          <w:tcPr>
            <w:tcW w:w="4821" w:type="dxa"/>
            <w:noWrap/>
            <w:hideMark/>
          </w:tcPr>
          <w:p w14:paraId="48D1EFF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medical tours</w:t>
            </w:r>
          </w:p>
        </w:tc>
      </w:tr>
      <w:tr w:rsidR="00931602" w:rsidRPr="00931602" w14:paraId="1251A5ED" w14:textId="77777777" w:rsidTr="00931602">
        <w:trPr>
          <w:trHeight w:val="300"/>
        </w:trPr>
        <w:tc>
          <w:tcPr>
            <w:tcW w:w="2526" w:type="dxa"/>
            <w:noWrap/>
            <w:hideMark/>
          </w:tcPr>
          <w:p w14:paraId="7A37019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WKSTOPS</w:t>
            </w:r>
          </w:p>
        </w:tc>
        <w:tc>
          <w:tcPr>
            <w:tcW w:w="4821" w:type="dxa"/>
            <w:noWrap/>
            <w:hideMark/>
          </w:tcPr>
          <w:p w14:paraId="2B45080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work stops in day</w:t>
            </w:r>
          </w:p>
        </w:tc>
      </w:tr>
      <w:tr w:rsidR="00931602" w:rsidRPr="00931602" w14:paraId="58CFA605" w14:textId="77777777" w:rsidTr="00931602">
        <w:trPr>
          <w:trHeight w:val="300"/>
        </w:trPr>
        <w:tc>
          <w:tcPr>
            <w:tcW w:w="2526" w:type="dxa"/>
            <w:noWrap/>
            <w:hideMark/>
          </w:tcPr>
          <w:p w14:paraId="61571D1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SCSTOPS</w:t>
            </w:r>
          </w:p>
        </w:tc>
        <w:tc>
          <w:tcPr>
            <w:tcW w:w="4821" w:type="dxa"/>
            <w:noWrap/>
            <w:hideMark/>
          </w:tcPr>
          <w:p w14:paraId="660494DC"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school stops in day</w:t>
            </w:r>
          </w:p>
        </w:tc>
      </w:tr>
      <w:tr w:rsidR="00931602" w:rsidRPr="00931602" w14:paraId="1EA47C69" w14:textId="77777777" w:rsidTr="00931602">
        <w:trPr>
          <w:trHeight w:val="300"/>
        </w:trPr>
        <w:tc>
          <w:tcPr>
            <w:tcW w:w="2526" w:type="dxa"/>
            <w:noWrap/>
            <w:hideMark/>
          </w:tcPr>
          <w:p w14:paraId="3120EF73"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ESSTOPS</w:t>
            </w:r>
          </w:p>
        </w:tc>
        <w:tc>
          <w:tcPr>
            <w:tcW w:w="4821" w:type="dxa"/>
            <w:noWrap/>
            <w:hideMark/>
          </w:tcPr>
          <w:p w14:paraId="578EDC41"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escort stops in day</w:t>
            </w:r>
          </w:p>
        </w:tc>
      </w:tr>
      <w:tr w:rsidR="00931602" w:rsidRPr="00931602" w14:paraId="08ACF9CF" w14:textId="77777777" w:rsidTr="00931602">
        <w:trPr>
          <w:trHeight w:val="300"/>
        </w:trPr>
        <w:tc>
          <w:tcPr>
            <w:tcW w:w="2526" w:type="dxa"/>
            <w:noWrap/>
            <w:hideMark/>
          </w:tcPr>
          <w:p w14:paraId="274596F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PBSTOPS</w:t>
            </w:r>
          </w:p>
        </w:tc>
        <w:tc>
          <w:tcPr>
            <w:tcW w:w="4821" w:type="dxa"/>
            <w:noWrap/>
            <w:hideMark/>
          </w:tcPr>
          <w:p w14:paraId="33BD853B"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personal bus stops in day</w:t>
            </w:r>
          </w:p>
        </w:tc>
      </w:tr>
      <w:tr w:rsidR="00931602" w:rsidRPr="00931602" w14:paraId="5E57900E" w14:textId="77777777" w:rsidTr="00931602">
        <w:trPr>
          <w:trHeight w:val="300"/>
        </w:trPr>
        <w:tc>
          <w:tcPr>
            <w:tcW w:w="2526" w:type="dxa"/>
            <w:noWrap/>
            <w:hideMark/>
          </w:tcPr>
          <w:p w14:paraId="6EF837B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SHSTOPS</w:t>
            </w:r>
          </w:p>
        </w:tc>
        <w:tc>
          <w:tcPr>
            <w:tcW w:w="4821" w:type="dxa"/>
            <w:noWrap/>
            <w:hideMark/>
          </w:tcPr>
          <w:p w14:paraId="437E4631"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shopping stops in day</w:t>
            </w:r>
          </w:p>
        </w:tc>
      </w:tr>
      <w:tr w:rsidR="00931602" w:rsidRPr="00931602" w14:paraId="38C64FA1" w14:textId="77777777" w:rsidTr="00931602">
        <w:trPr>
          <w:trHeight w:val="300"/>
        </w:trPr>
        <w:tc>
          <w:tcPr>
            <w:tcW w:w="2526" w:type="dxa"/>
            <w:noWrap/>
            <w:hideMark/>
          </w:tcPr>
          <w:p w14:paraId="603E4326"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MLSTOPS</w:t>
            </w:r>
          </w:p>
        </w:tc>
        <w:tc>
          <w:tcPr>
            <w:tcW w:w="4821" w:type="dxa"/>
            <w:noWrap/>
            <w:hideMark/>
          </w:tcPr>
          <w:p w14:paraId="4FA2EF62"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meal stops  in day</w:t>
            </w:r>
          </w:p>
        </w:tc>
      </w:tr>
      <w:tr w:rsidR="00931602" w:rsidRPr="00931602" w14:paraId="336EBF23" w14:textId="77777777" w:rsidTr="00931602">
        <w:trPr>
          <w:trHeight w:val="300"/>
        </w:trPr>
        <w:tc>
          <w:tcPr>
            <w:tcW w:w="2526" w:type="dxa"/>
            <w:noWrap/>
            <w:hideMark/>
          </w:tcPr>
          <w:p w14:paraId="2AE9A2D7"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SOSTOPS</w:t>
            </w:r>
          </w:p>
        </w:tc>
        <w:tc>
          <w:tcPr>
            <w:tcW w:w="4821" w:type="dxa"/>
            <w:noWrap/>
            <w:hideMark/>
          </w:tcPr>
          <w:p w14:paraId="6018D34B"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social stops  in day</w:t>
            </w:r>
          </w:p>
        </w:tc>
      </w:tr>
      <w:tr w:rsidR="00931602" w:rsidRPr="00931602" w14:paraId="3E2684DE" w14:textId="77777777" w:rsidTr="00931602">
        <w:trPr>
          <w:trHeight w:val="300"/>
        </w:trPr>
        <w:tc>
          <w:tcPr>
            <w:tcW w:w="2526" w:type="dxa"/>
            <w:noWrap/>
            <w:hideMark/>
          </w:tcPr>
          <w:p w14:paraId="3AA761DB"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RESTOPS</w:t>
            </w:r>
          </w:p>
        </w:tc>
        <w:tc>
          <w:tcPr>
            <w:tcW w:w="4821" w:type="dxa"/>
            <w:noWrap/>
            <w:hideMark/>
          </w:tcPr>
          <w:p w14:paraId="4261D49E"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recreation stops  in day</w:t>
            </w:r>
          </w:p>
        </w:tc>
      </w:tr>
      <w:tr w:rsidR="00931602" w:rsidRPr="00931602" w14:paraId="30A5FA8F" w14:textId="77777777" w:rsidTr="00931602">
        <w:trPr>
          <w:trHeight w:val="300"/>
        </w:trPr>
        <w:tc>
          <w:tcPr>
            <w:tcW w:w="2526" w:type="dxa"/>
            <w:noWrap/>
            <w:hideMark/>
          </w:tcPr>
          <w:p w14:paraId="66C41FD3"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MESTOPS</w:t>
            </w:r>
          </w:p>
        </w:tc>
        <w:tc>
          <w:tcPr>
            <w:tcW w:w="4821" w:type="dxa"/>
            <w:noWrap/>
            <w:hideMark/>
          </w:tcPr>
          <w:p w14:paraId="0D05C011"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medical stops  in day</w:t>
            </w:r>
          </w:p>
        </w:tc>
      </w:tr>
      <w:tr w:rsidR="00931602" w:rsidRPr="00931602" w14:paraId="23856413" w14:textId="77777777" w:rsidTr="00931602">
        <w:trPr>
          <w:trHeight w:val="300"/>
        </w:trPr>
        <w:tc>
          <w:tcPr>
            <w:tcW w:w="2526" w:type="dxa"/>
            <w:noWrap/>
            <w:hideMark/>
          </w:tcPr>
          <w:p w14:paraId="6A8A0422"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WKATHOME</w:t>
            </w:r>
          </w:p>
        </w:tc>
        <w:tc>
          <w:tcPr>
            <w:tcW w:w="4821" w:type="dxa"/>
            <w:noWrap/>
            <w:hideMark/>
          </w:tcPr>
          <w:p w14:paraId="4BCD716E"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Minutes worked at home in day</w:t>
            </w:r>
          </w:p>
        </w:tc>
      </w:tr>
      <w:tr w:rsidR="00931602" w:rsidRPr="00931602" w14:paraId="0000A50E" w14:textId="77777777" w:rsidTr="00931602">
        <w:trPr>
          <w:trHeight w:val="300"/>
        </w:trPr>
        <w:tc>
          <w:tcPr>
            <w:tcW w:w="2526" w:type="dxa"/>
            <w:noWrap/>
            <w:hideMark/>
          </w:tcPr>
          <w:p w14:paraId="4F5D01F2"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PDEXPFAC</w:t>
            </w:r>
          </w:p>
        </w:tc>
        <w:tc>
          <w:tcPr>
            <w:tcW w:w="4821" w:type="dxa"/>
            <w:noWrap/>
            <w:hideMark/>
          </w:tcPr>
          <w:p w14:paraId="3E2080F9" w14:textId="77777777" w:rsidR="00931602" w:rsidRPr="00931602" w:rsidRDefault="00931602" w:rsidP="00931602">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Person-day expansion factor</w:t>
            </w:r>
          </w:p>
        </w:tc>
      </w:tr>
    </w:tbl>
    <w:p w14:paraId="78C02E19" w14:textId="6446CCF0" w:rsidR="00931602" w:rsidRPr="004F2D91" w:rsidRDefault="00931602" w:rsidP="00931602">
      <w:pPr>
        <w:pStyle w:val="Heading4"/>
      </w:pPr>
      <w:r>
        <w:lastRenderedPageBreak/>
        <w:t>Tour F</w:t>
      </w:r>
      <w:r w:rsidRPr="004F2D91">
        <w:t>ile</w:t>
      </w:r>
    </w:p>
    <w:p w14:paraId="7FB57668" w14:textId="0DCA314D" w:rsidR="00931602" w:rsidRDefault="00931602" w:rsidP="00931602">
      <w:pPr>
        <w:rPr>
          <w:rFonts w:asciiTheme="minorHAnsi" w:hAnsiTheme="minorHAnsi" w:cs="Calibri"/>
          <w:color w:val="000000"/>
        </w:rPr>
      </w:pPr>
      <w:r w:rsidRPr="004F2D91">
        <w:rPr>
          <w:rFonts w:asciiTheme="minorHAnsi" w:hAnsiTheme="minorHAnsi" w:cs="Calibri"/>
          <w:color w:val="000000"/>
        </w:rPr>
        <w:t>This file has tour-level variables based by all persons predicted by a previous DaySim run. It is _tour.tsv.</w:t>
      </w:r>
      <w:r w:rsidRPr="004F2D91">
        <w:rPr>
          <w:rFonts w:asciiTheme="minorHAnsi" w:hAnsiTheme="minorHAnsi"/>
        </w:rPr>
        <w:t xml:space="preserve"> </w:t>
      </w:r>
      <w:r w:rsidR="00C33FDE">
        <w:rPr>
          <w:rFonts w:asciiTheme="minorHAnsi" w:hAnsiTheme="minorHAnsi" w:cs="Calibri"/>
          <w:color w:val="000000"/>
        </w:rPr>
        <w:fldChar w:fldCharType="begin"/>
      </w:r>
      <w:r w:rsidR="00C33FDE">
        <w:rPr>
          <w:rFonts w:asciiTheme="minorHAnsi" w:hAnsiTheme="minorHAnsi" w:cs="Calibri"/>
          <w:color w:val="000000"/>
        </w:rPr>
        <w:instrText xml:space="preserve"> REF _Ref426724273 \h </w:instrText>
      </w:r>
      <w:r w:rsidR="00C33FDE">
        <w:rPr>
          <w:rFonts w:asciiTheme="minorHAnsi" w:hAnsiTheme="minorHAnsi" w:cs="Calibri"/>
          <w:color w:val="000000"/>
        </w:rPr>
      </w:r>
      <w:r w:rsidR="00C33FDE">
        <w:rPr>
          <w:rFonts w:asciiTheme="minorHAnsi" w:hAnsiTheme="minorHAnsi" w:cs="Calibri"/>
          <w:color w:val="000000"/>
        </w:rPr>
        <w:fldChar w:fldCharType="separate"/>
      </w:r>
      <w:r w:rsidR="00891C1C">
        <w:t xml:space="preserve">Table </w:t>
      </w:r>
      <w:r w:rsidR="00891C1C">
        <w:rPr>
          <w:noProof/>
        </w:rPr>
        <w:t>4</w:t>
      </w:r>
      <w:r w:rsidR="00891C1C">
        <w:t>.</w:t>
      </w:r>
      <w:r w:rsidR="00891C1C">
        <w:rPr>
          <w:noProof/>
        </w:rPr>
        <w:t>29</w:t>
      </w:r>
      <w:r w:rsidR="00C33FDE">
        <w:rPr>
          <w:rFonts w:asciiTheme="minorHAnsi" w:hAnsiTheme="minorHAnsi" w:cs="Calibri"/>
          <w:color w:val="000000"/>
        </w:rPr>
        <w:fldChar w:fldCharType="end"/>
      </w:r>
      <w:r w:rsidR="00C33FDE">
        <w:rPr>
          <w:rFonts w:asciiTheme="minorHAnsi" w:hAnsiTheme="minorHAnsi" w:cs="Calibri"/>
          <w:color w:val="000000"/>
        </w:rPr>
        <w:t xml:space="preserve"> </w:t>
      </w:r>
      <w:r w:rsidRPr="004F2D91">
        <w:rPr>
          <w:rFonts w:asciiTheme="minorHAnsi" w:hAnsiTheme="minorHAnsi" w:cs="Calibri"/>
          <w:color w:val="000000"/>
        </w:rPr>
        <w:t>summarizes the contents of this file.</w:t>
      </w:r>
    </w:p>
    <w:p w14:paraId="50EBF982" w14:textId="20D21577" w:rsidR="00931602" w:rsidRDefault="00931602" w:rsidP="00931602">
      <w:pPr>
        <w:pStyle w:val="Caption"/>
        <w:keepNext/>
      </w:pPr>
      <w:bookmarkStart w:id="4114" w:name="_Ref426724273"/>
      <w:bookmarkStart w:id="4115" w:name="_Toc44159299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29</w:t>
      </w:r>
      <w:r w:rsidR="008F26F5">
        <w:rPr>
          <w:noProof/>
        </w:rPr>
        <w:fldChar w:fldCharType="end"/>
      </w:r>
      <w:bookmarkEnd w:id="4114"/>
      <w:r>
        <w:t xml:space="preserve"> Tour File</w:t>
      </w:r>
      <w:bookmarkEnd w:id="4115"/>
    </w:p>
    <w:tbl>
      <w:tblPr>
        <w:tblStyle w:val="Style1"/>
        <w:tblW w:w="7527" w:type="dxa"/>
        <w:tblLook w:val="04A0" w:firstRow="1" w:lastRow="0" w:firstColumn="1" w:lastColumn="0" w:noHBand="0" w:noVBand="1"/>
      </w:tblPr>
      <w:tblGrid>
        <w:gridCol w:w="1999"/>
        <w:gridCol w:w="5528"/>
      </w:tblGrid>
      <w:tr w:rsidR="00931602" w:rsidRPr="00931602" w14:paraId="0CC9F305" w14:textId="77777777" w:rsidTr="00931602">
        <w:trPr>
          <w:cnfStyle w:val="100000000000" w:firstRow="1" w:lastRow="0" w:firstColumn="0" w:lastColumn="0" w:oddVBand="0" w:evenVBand="0" w:oddHBand="0" w:evenHBand="0" w:firstRowFirstColumn="0" w:firstRowLastColumn="0" w:lastRowFirstColumn="0" w:lastRowLastColumn="0"/>
          <w:trHeight w:val="300"/>
        </w:trPr>
        <w:tc>
          <w:tcPr>
            <w:tcW w:w="1999" w:type="dxa"/>
            <w:noWrap/>
            <w:hideMark/>
          </w:tcPr>
          <w:p w14:paraId="60DC01C7" w14:textId="77777777" w:rsidR="00931602" w:rsidRPr="00931602" w:rsidRDefault="00931602" w:rsidP="00631156">
            <w:pPr>
              <w:spacing w:before="120" w:line="240" w:lineRule="auto"/>
              <w:rPr>
                <w:rFonts w:asciiTheme="majorHAnsi" w:hAnsiTheme="majorHAnsi" w:cstheme="majorHAnsi"/>
                <w:b/>
                <w:color w:val="FFFFFF" w:themeColor="background2"/>
                <w:sz w:val="18"/>
                <w:szCs w:val="18"/>
              </w:rPr>
            </w:pPr>
            <w:r w:rsidRPr="00931602">
              <w:rPr>
                <w:rFonts w:asciiTheme="majorHAnsi" w:hAnsiTheme="majorHAnsi" w:cstheme="majorHAnsi"/>
                <w:b/>
                <w:color w:val="FFFFFF" w:themeColor="background2"/>
                <w:sz w:val="18"/>
                <w:szCs w:val="18"/>
              </w:rPr>
              <w:t>FIELD</w:t>
            </w:r>
          </w:p>
        </w:tc>
        <w:tc>
          <w:tcPr>
            <w:tcW w:w="5528" w:type="dxa"/>
            <w:noWrap/>
            <w:hideMark/>
          </w:tcPr>
          <w:p w14:paraId="733D2BE5" w14:textId="77777777" w:rsidR="00931602" w:rsidRPr="00931602" w:rsidRDefault="00931602" w:rsidP="00631156">
            <w:pPr>
              <w:spacing w:before="120" w:line="240" w:lineRule="auto"/>
              <w:rPr>
                <w:rFonts w:asciiTheme="majorHAnsi" w:hAnsiTheme="majorHAnsi" w:cstheme="majorHAnsi"/>
                <w:b/>
                <w:color w:val="FFFFFF" w:themeColor="background2"/>
                <w:sz w:val="18"/>
                <w:szCs w:val="18"/>
              </w:rPr>
            </w:pPr>
            <w:r w:rsidRPr="00931602">
              <w:rPr>
                <w:rFonts w:asciiTheme="majorHAnsi" w:hAnsiTheme="majorHAnsi" w:cstheme="majorHAnsi"/>
                <w:b/>
                <w:color w:val="FFFFFF" w:themeColor="background2"/>
                <w:sz w:val="18"/>
                <w:szCs w:val="18"/>
              </w:rPr>
              <w:t>DESCRIPTION</w:t>
            </w:r>
          </w:p>
        </w:tc>
      </w:tr>
      <w:tr w:rsidR="00931602" w:rsidRPr="00931602" w14:paraId="0928A074" w14:textId="77777777" w:rsidTr="00931602">
        <w:trPr>
          <w:trHeight w:val="300"/>
        </w:trPr>
        <w:tc>
          <w:tcPr>
            <w:tcW w:w="1999" w:type="dxa"/>
            <w:noWrap/>
          </w:tcPr>
          <w:p w14:paraId="3A7CBFF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ID</w:t>
            </w:r>
          </w:p>
        </w:tc>
        <w:tc>
          <w:tcPr>
            <w:tcW w:w="5528" w:type="dxa"/>
            <w:noWrap/>
          </w:tcPr>
          <w:p w14:paraId="5EDE1716"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43F95D67" w14:textId="77777777" w:rsidTr="00931602">
        <w:trPr>
          <w:trHeight w:val="300"/>
        </w:trPr>
        <w:tc>
          <w:tcPr>
            <w:tcW w:w="1999" w:type="dxa"/>
            <w:noWrap/>
          </w:tcPr>
          <w:p w14:paraId="76A04679"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PERSON_ID</w:t>
            </w:r>
          </w:p>
        </w:tc>
        <w:tc>
          <w:tcPr>
            <w:tcW w:w="5528" w:type="dxa"/>
            <w:noWrap/>
          </w:tcPr>
          <w:p w14:paraId="7DBC82F8"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79E52851" w14:textId="77777777" w:rsidTr="00931602">
        <w:trPr>
          <w:trHeight w:val="300"/>
        </w:trPr>
        <w:tc>
          <w:tcPr>
            <w:tcW w:w="1999" w:type="dxa"/>
            <w:noWrap/>
          </w:tcPr>
          <w:p w14:paraId="5081154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PERSON_DAY_ID</w:t>
            </w:r>
          </w:p>
        </w:tc>
        <w:tc>
          <w:tcPr>
            <w:tcW w:w="5528" w:type="dxa"/>
            <w:noWrap/>
          </w:tcPr>
          <w:p w14:paraId="03193A7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internal DaySim record ID</w:t>
            </w:r>
          </w:p>
        </w:tc>
      </w:tr>
      <w:tr w:rsidR="00931602" w:rsidRPr="00931602" w14:paraId="2C8E2088" w14:textId="77777777" w:rsidTr="00931602">
        <w:trPr>
          <w:trHeight w:val="300"/>
        </w:trPr>
        <w:tc>
          <w:tcPr>
            <w:tcW w:w="1999" w:type="dxa"/>
            <w:noWrap/>
          </w:tcPr>
          <w:p w14:paraId="6748AF00"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HHNO</w:t>
            </w:r>
          </w:p>
        </w:tc>
        <w:tc>
          <w:tcPr>
            <w:tcW w:w="5528" w:type="dxa"/>
            <w:noWrap/>
          </w:tcPr>
          <w:p w14:paraId="6A6E826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Household ID</w:t>
            </w:r>
          </w:p>
        </w:tc>
      </w:tr>
      <w:tr w:rsidR="00931602" w:rsidRPr="00931602" w14:paraId="1597F580" w14:textId="77777777" w:rsidTr="00931602">
        <w:trPr>
          <w:trHeight w:val="300"/>
        </w:trPr>
        <w:tc>
          <w:tcPr>
            <w:tcW w:w="1999" w:type="dxa"/>
            <w:noWrap/>
          </w:tcPr>
          <w:p w14:paraId="6382DD3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PNO</w:t>
            </w:r>
          </w:p>
        </w:tc>
        <w:tc>
          <w:tcPr>
            <w:tcW w:w="5528" w:type="dxa"/>
            <w:noWrap/>
          </w:tcPr>
          <w:p w14:paraId="2E6C8E33"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person sequential number on file</w:t>
            </w:r>
          </w:p>
        </w:tc>
      </w:tr>
      <w:tr w:rsidR="00931602" w:rsidRPr="00931602" w14:paraId="74B7FDE5" w14:textId="77777777" w:rsidTr="00931602">
        <w:trPr>
          <w:trHeight w:val="300"/>
        </w:trPr>
        <w:tc>
          <w:tcPr>
            <w:tcW w:w="1999" w:type="dxa"/>
            <w:noWrap/>
          </w:tcPr>
          <w:p w14:paraId="01B1E11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DAY</w:t>
            </w:r>
          </w:p>
        </w:tc>
        <w:tc>
          <w:tcPr>
            <w:tcW w:w="5528" w:type="dxa"/>
            <w:noWrap/>
          </w:tcPr>
          <w:p w14:paraId="201585BA"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Diary / simulation day ID</w:t>
            </w:r>
          </w:p>
        </w:tc>
      </w:tr>
      <w:tr w:rsidR="00931602" w:rsidRPr="00931602" w14:paraId="7E20E1F6" w14:textId="77777777" w:rsidTr="00931602">
        <w:trPr>
          <w:trHeight w:val="300"/>
        </w:trPr>
        <w:tc>
          <w:tcPr>
            <w:tcW w:w="1999" w:type="dxa"/>
            <w:noWrap/>
          </w:tcPr>
          <w:p w14:paraId="51943C6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w:t>
            </w:r>
          </w:p>
        </w:tc>
        <w:tc>
          <w:tcPr>
            <w:tcW w:w="5528" w:type="dxa"/>
            <w:noWrap/>
          </w:tcPr>
          <w:p w14:paraId="3EDEA306"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ID</w:t>
            </w:r>
          </w:p>
        </w:tc>
      </w:tr>
      <w:tr w:rsidR="00931602" w:rsidRPr="00931602" w14:paraId="442BCD97" w14:textId="77777777" w:rsidTr="00931602">
        <w:trPr>
          <w:trHeight w:val="300"/>
        </w:trPr>
        <w:tc>
          <w:tcPr>
            <w:tcW w:w="1999" w:type="dxa"/>
            <w:noWrap/>
          </w:tcPr>
          <w:p w14:paraId="4E8990D4"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JTINDEX</w:t>
            </w:r>
          </w:p>
        </w:tc>
        <w:tc>
          <w:tcPr>
            <w:tcW w:w="5528" w:type="dxa"/>
            <w:noWrap/>
          </w:tcPr>
          <w:p w14:paraId="0E85F59A"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household joint tour index</w:t>
            </w:r>
          </w:p>
        </w:tc>
      </w:tr>
      <w:tr w:rsidR="00931602" w:rsidRPr="00931602" w14:paraId="043223B4" w14:textId="77777777" w:rsidTr="00931602">
        <w:trPr>
          <w:trHeight w:val="300"/>
        </w:trPr>
        <w:tc>
          <w:tcPr>
            <w:tcW w:w="1999" w:type="dxa"/>
            <w:noWrap/>
          </w:tcPr>
          <w:p w14:paraId="5F7AFFF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PARENT</w:t>
            </w:r>
          </w:p>
        </w:tc>
        <w:tc>
          <w:tcPr>
            <w:tcW w:w="5528" w:type="dxa"/>
            <w:noWrap/>
          </w:tcPr>
          <w:p w14:paraId="0CBB302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parent tour ID</w:t>
            </w:r>
          </w:p>
        </w:tc>
      </w:tr>
      <w:tr w:rsidR="00931602" w:rsidRPr="00931602" w14:paraId="43A52573" w14:textId="77777777" w:rsidTr="00931602">
        <w:trPr>
          <w:trHeight w:val="300"/>
        </w:trPr>
        <w:tc>
          <w:tcPr>
            <w:tcW w:w="1999" w:type="dxa"/>
            <w:noWrap/>
          </w:tcPr>
          <w:p w14:paraId="12906F55"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SUBTRS</w:t>
            </w:r>
          </w:p>
        </w:tc>
        <w:tc>
          <w:tcPr>
            <w:tcW w:w="5528" w:type="dxa"/>
            <w:noWrap/>
          </w:tcPr>
          <w:p w14:paraId="4A0BD988"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number of sub-tours</w:t>
            </w:r>
          </w:p>
        </w:tc>
      </w:tr>
      <w:tr w:rsidR="00931602" w:rsidRPr="00931602" w14:paraId="1A616E37" w14:textId="77777777" w:rsidTr="00931602">
        <w:trPr>
          <w:trHeight w:val="300"/>
        </w:trPr>
        <w:tc>
          <w:tcPr>
            <w:tcW w:w="1999" w:type="dxa"/>
            <w:noWrap/>
          </w:tcPr>
          <w:p w14:paraId="319A8DF6"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PDPURP</w:t>
            </w:r>
          </w:p>
        </w:tc>
        <w:tc>
          <w:tcPr>
            <w:tcW w:w="5528" w:type="dxa"/>
            <w:noWrap/>
          </w:tcPr>
          <w:p w14:paraId="1144E066"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primary destination purpose</w:t>
            </w:r>
          </w:p>
        </w:tc>
      </w:tr>
      <w:tr w:rsidR="00931602" w:rsidRPr="00931602" w14:paraId="18D03A1D" w14:textId="77777777" w:rsidTr="00931602">
        <w:trPr>
          <w:trHeight w:val="300"/>
        </w:trPr>
        <w:tc>
          <w:tcPr>
            <w:tcW w:w="1999" w:type="dxa"/>
            <w:noWrap/>
          </w:tcPr>
          <w:p w14:paraId="26CE008F"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TLVORIG</w:t>
            </w:r>
          </w:p>
        </w:tc>
        <w:tc>
          <w:tcPr>
            <w:tcW w:w="5528" w:type="dxa"/>
            <w:noWrap/>
          </w:tcPr>
          <w:p w14:paraId="47F839DA"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time leave tour origin</w:t>
            </w:r>
          </w:p>
        </w:tc>
      </w:tr>
      <w:tr w:rsidR="00931602" w:rsidRPr="00931602" w14:paraId="444CB5FB" w14:textId="77777777" w:rsidTr="00931602">
        <w:trPr>
          <w:trHeight w:val="300"/>
        </w:trPr>
        <w:tc>
          <w:tcPr>
            <w:tcW w:w="1999" w:type="dxa"/>
            <w:noWrap/>
          </w:tcPr>
          <w:p w14:paraId="07521CD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TARDEST</w:t>
            </w:r>
          </w:p>
        </w:tc>
        <w:tc>
          <w:tcPr>
            <w:tcW w:w="5528" w:type="dxa"/>
            <w:noWrap/>
          </w:tcPr>
          <w:p w14:paraId="74282CD4"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time arrive tour destination</w:t>
            </w:r>
          </w:p>
        </w:tc>
      </w:tr>
      <w:tr w:rsidR="00931602" w:rsidRPr="00931602" w14:paraId="03582D2C" w14:textId="77777777" w:rsidTr="00931602">
        <w:trPr>
          <w:trHeight w:val="300"/>
        </w:trPr>
        <w:tc>
          <w:tcPr>
            <w:tcW w:w="1999" w:type="dxa"/>
            <w:noWrap/>
          </w:tcPr>
          <w:p w14:paraId="4DEE267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TLVDEST</w:t>
            </w:r>
          </w:p>
        </w:tc>
        <w:tc>
          <w:tcPr>
            <w:tcW w:w="5528" w:type="dxa"/>
            <w:noWrap/>
          </w:tcPr>
          <w:p w14:paraId="44476E1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time leave tour destination</w:t>
            </w:r>
          </w:p>
        </w:tc>
      </w:tr>
      <w:tr w:rsidR="00931602" w:rsidRPr="00931602" w14:paraId="60A51273" w14:textId="77777777" w:rsidTr="00931602">
        <w:trPr>
          <w:trHeight w:val="300"/>
        </w:trPr>
        <w:tc>
          <w:tcPr>
            <w:tcW w:w="1999" w:type="dxa"/>
            <w:noWrap/>
          </w:tcPr>
          <w:p w14:paraId="68C9B445"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TARORIG</w:t>
            </w:r>
          </w:p>
        </w:tc>
        <w:tc>
          <w:tcPr>
            <w:tcW w:w="5528" w:type="dxa"/>
            <w:noWrap/>
          </w:tcPr>
          <w:p w14:paraId="1D15994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time arrive tour origin</w:t>
            </w:r>
          </w:p>
        </w:tc>
      </w:tr>
      <w:tr w:rsidR="00931602" w:rsidRPr="00931602" w14:paraId="5F4D0381" w14:textId="77777777" w:rsidTr="00931602">
        <w:trPr>
          <w:trHeight w:val="300"/>
        </w:trPr>
        <w:tc>
          <w:tcPr>
            <w:tcW w:w="1999" w:type="dxa"/>
            <w:noWrap/>
          </w:tcPr>
          <w:p w14:paraId="37C1BCB0"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TOADTYP</w:t>
            </w:r>
          </w:p>
        </w:tc>
        <w:tc>
          <w:tcPr>
            <w:tcW w:w="5528" w:type="dxa"/>
            <w:noWrap/>
          </w:tcPr>
          <w:p w14:paraId="1E708FE5"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origin address type</w:t>
            </w:r>
          </w:p>
        </w:tc>
      </w:tr>
      <w:tr w:rsidR="00931602" w:rsidRPr="00931602" w14:paraId="033629FB" w14:textId="77777777" w:rsidTr="00931602">
        <w:trPr>
          <w:trHeight w:val="300"/>
        </w:trPr>
        <w:tc>
          <w:tcPr>
            <w:tcW w:w="1999" w:type="dxa"/>
            <w:noWrap/>
          </w:tcPr>
          <w:p w14:paraId="288C585C"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TDADTYP</w:t>
            </w:r>
          </w:p>
        </w:tc>
        <w:tc>
          <w:tcPr>
            <w:tcW w:w="5528" w:type="dxa"/>
            <w:noWrap/>
          </w:tcPr>
          <w:p w14:paraId="2B269BD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destination address type</w:t>
            </w:r>
          </w:p>
        </w:tc>
      </w:tr>
      <w:tr w:rsidR="00931602" w:rsidRPr="00931602" w14:paraId="6A37D75A" w14:textId="77777777" w:rsidTr="00931602">
        <w:trPr>
          <w:trHeight w:val="300"/>
        </w:trPr>
        <w:tc>
          <w:tcPr>
            <w:tcW w:w="1999" w:type="dxa"/>
            <w:noWrap/>
          </w:tcPr>
          <w:p w14:paraId="4FF53A9B"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TOPCL</w:t>
            </w:r>
          </w:p>
        </w:tc>
        <w:tc>
          <w:tcPr>
            <w:tcW w:w="5528" w:type="dxa"/>
            <w:noWrap/>
          </w:tcPr>
          <w:p w14:paraId="0DD61D89" w14:textId="293656F4"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 xml:space="preserve">tour origin </w:t>
            </w:r>
            <w:r w:rsidR="00122C21">
              <w:rPr>
                <w:rFonts w:asciiTheme="majorHAnsi" w:hAnsiTheme="majorHAnsi" w:cstheme="majorHAnsi"/>
                <w:color w:val="000000"/>
                <w:sz w:val="18"/>
                <w:szCs w:val="18"/>
              </w:rPr>
              <w:t>microzone</w:t>
            </w:r>
          </w:p>
        </w:tc>
      </w:tr>
      <w:tr w:rsidR="00931602" w:rsidRPr="00931602" w14:paraId="77862C88" w14:textId="77777777" w:rsidTr="00931602">
        <w:trPr>
          <w:trHeight w:val="300"/>
        </w:trPr>
        <w:tc>
          <w:tcPr>
            <w:tcW w:w="1999" w:type="dxa"/>
            <w:noWrap/>
          </w:tcPr>
          <w:p w14:paraId="7B4D7594"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TOTAZ</w:t>
            </w:r>
          </w:p>
        </w:tc>
        <w:tc>
          <w:tcPr>
            <w:tcW w:w="5528" w:type="dxa"/>
            <w:noWrap/>
          </w:tcPr>
          <w:p w14:paraId="65A49F75"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origin TAZ</w:t>
            </w:r>
          </w:p>
        </w:tc>
      </w:tr>
      <w:tr w:rsidR="00931602" w:rsidRPr="00931602" w14:paraId="1D24899A" w14:textId="77777777" w:rsidTr="00931602">
        <w:trPr>
          <w:trHeight w:val="300"/>
        </w:trPr>
        <w:tc>
          <w:tcPr>
            <w:tcW w:w="1999" w:type="dxa"/>
            <w:noWrap/>
          </w:tcPr>
          <w:p w14:paraId="71676639"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TDPCL</w:t>
            </w:r>
          </w:p>
        </w:tc>
        <w:tc>
          <w:tcPr>
            <w:tcW w:w="5528" w:type="dxa"/>
            <w:noWrap/>
          </w:tcPr>
          <w:p w14:paraId="26C98C9F" w14:textId="726F8573"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 xml:space="preserve">tour destination </w:t>
            </w:r>
            <w:r w:rsidR="00122C21">
              <w:rPr>
                <w:rFonts w:asciiTheme="majorHAnsi" w:hAnsiTheme="majorHAnsi" w:cstheme="majorHAnsi"/>
                <w:color w:val="000000"/>
                <w:sz w:val="18"/>
                <w:szCs w:val="18"/>
              </w:rPr>
              <w:t>microzone</w:t>
            </w:r>
          </w:p>
        </w:tc>
      </w:tr>
      <w:tr w:rsidR="00931602" w:rsidRPr="00931602" w14:paraId="15523B9C" w14:textId="77777777" w:rsidTr="00931602">
        <w:trPr>
          <w:trHeight w:val="300"/>
        </w:trPr>
        <w:tc>
          <w:tcPr>
            <w:tcW w:w="1999" w:type="dxa"/>
            <w:noWrap/>
          </w:tcPr>
          <w:p w14:paraId="1DBFAA9F"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TDTAZ</w:t>
            </w:r>
          </w:p>
        </w:tc>
        <w:tc>
          <w:tcPr>
            <w:tcW w:w="5528" w:type="dxa"/>
            <w:noWrap/>
          </w:tcPr>
          <w:p w14:paraId="5D0148C9"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destination TAZ</w:t>
            </w:r>
          </w:p>
        </w:tc>
      </w:tr>
      <w:tr w:rsidR="00931602" w:rsidRPr="00931602" w14:paraId="69339848" w14:textId="77777777" w:rsidTr="00931602">
        <w:trPr>
          <w:trHeight w:val="300"/>
        </w:trPr>
        <w:tc>
          <w:tcPr>
            <w:tcW w:w="1999" w:type="dxa"/>
            <w:noWrap/>
          </w:tcPr>
          <w:p w14:paraId="0EC59B6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TMODETP</w:t>
            </w:r>
          </w:p>
        </w:tc>
        <w:tc>
          <w:tcPr>
            <w:tcW w:w="5528" w:type="dxa"/>
            <w:noWrap/>
          </w:tcPr>
          <w:p w14:paraId="4DE87093"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main mode type</w:t>
            </w:r>
          </w:p>
        </w:tc>
      </w:tr>
      <w:tr w:rsidR="00931602" w:rsidRPr="00931602" w14:paraId="01C6F4F3" w14:textId="77777777" w:rsidTr="00931602">
        <w:trPr>
          <w:trHeight w:val="300"/>
        </w:trPr>
        <w:tc>
          <w:tcPr>
            <w:tcW w:w="1999" w:type="dxa"/>
            <w:noWrap/>
          </w:tcPr>
          <w:p w14:paraId="7B65FD09"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TPATHTP</w:t>
            </w:r>
          </w:p>
        </w:tc>
        <w:tc>
          <w:tcPr>
            <w:tcW w:w="5528" w:type="dxa"/>
            <w:noWrap/>
          </w:tcPr>
          <w:p w14:paraId="12A93E47"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main mode path type</w:t>
            </w:r>
          </w:p>
        </w:tc>
      </w:tr>
      <w:tr w:rsidR="00931602" w:rsidRPr="00931602" w14:paraId="69FF8D06" w14:textId="77777777" w:rsidTr="00931602">
        <w:trPr>
          <w:trHeight w:val="300"/>
        </w:trPr>
        <w:tc>
          <w:tcPr>
            <w:tcW w:w="1999" w:type="dxa"/>
            <w:noWrap/>
          </w:tcPr>
          <w:p w14:paraId="48AFC8DF"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TAUTOTIME</w:t>
            </w:r>
          </w:p>
        </w:tc>
        <w:tc>
          <w:tcPr>
            <w:tcW w:w="5528" w:type="dxa"/>
            <w:noWrap/>
          </w:tcPr>
          <w:p w14:paraId="1AB9EE8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1-way auto time</w:t>
            </w:r>
          </w:p>
        </w:tc>
      </w:tr>
      <w:tr w:rsidR="00931602" w:rsidRPr="00931602" w14:paraId="3F01130B" w14:textId="77777777" w:rsidTr="00931602">
        <w:trPr>
          <w:trHeight w:val="300"/>
        </w:trPr>
        <w:tc>
          <w:tcPr>
            <w:tcW w:w="1999" w:type="dxa"/>
            <w:noWrap/>
          </w:tcPr>
          <w:p w14:paraId="0BD207EF"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lastRenderedPageBreak/>
              <w:t>TAUTOCOST</w:t>
            </w:r>
          </w:p>
        </w:tc>
        <w:tc>
          <w:tcPr>
            <w:tcW w:w="5528" w:type="dxa"/>
            <w:noWrap/>
          </w:tcPr>
          <w:p w14:paraId="13870CC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1-way auto distance</w:t>
            </w:r>
          </w:p>
        </w:tc>
      </w:tr>
      <w:tr w:rsidR="00931602" w:rsidRPr="00931602" w14:paraId="4F832D04" w14:textId="77777777" w:rsidTr="00931602">
        <w:trPr>
          <w:trHeight w:val="300"/>
        </w:trPr>
        <w:tc>
          <w:tcPr>
            <w:tcW w:w="1999" w:type="dxa"/>
            <w:noWrap/>
          </w:tcPr>
          <w:p w14:paraId="2744590D"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TAUTODIST</w:t>
            </w:r>
          </w:p>
        </w:tc>
        <w:tc>
          <w:tcPr>
            <w:tcW w:w="5528" w:type="dxa"/>
            <w:noWrap/>
          </w:tcPr>
          <w:p w14:paraId="04190937"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tour 1-way auto cost</w:t>
            </w:r>
          </w:p>
        </w:tc>
      </w:tr>
      <w:tr w:rsidR="00931602" w:rsidRPr="00931602" w14:paraId="25283A6A" w14:textId="77777777" w:rsidTr="00931602">
        <w:trPr>
          <w:trHeight w:val="300"/>
        </w:trPr>
        <w:tc>
          <w:tcPr>
            <w:tcW w:w="1999" w:type="dxa"/>
            <w:noWrap/>
          </w:tcPr>
          <w:p w14:paraId="7662C878"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TRIPSH1</w:t>
            </w:r>
          </w:p>
        </w:tc>
        <w:tc>
          <w:tcPr>
            <w:tcW w:w="5528" w:type="dxa"/>
            <w:noWrap/>
          </w:tcPr>
          <w:p w14:paraId="46B19183"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1st half tour number of trips</w:t>
            </w:r>
          </w:p>
        </w:tc>
      </w:tr>
      <w:tr w:rsidR="00931602" w:rsidRPr="00931602" w14:paraId="01C1266B" w14:textId="77777777" w:rsidTr="00931602">
        <w:trPr>
          <w:trHeight w:val="300"/>
        </w:trPr>
        <w:tc>
          <w:tcPr>
            <w:tcW w:w="1999" w:type="dxa"/>
            <w:noWrap/>
          </w:tcPr>
          <w:p w14:paraId="1355B699"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TRIPSH2</w:t>
            </w:r>
          </w:p>
        </w:tc>
        <w:tc>
          <w:tcPr>
            <w:tcW w:w="5528" w:type="dxa"/>
            <w:noWrap/>
          </w:tcPr>
          <w:p w14:paraId="5A4AC700"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2nd half tour number of trips</w:t>
            </w:r>
          </w:p>
        </w:tc>
      </w:tr>
      <w:tr w:rsidR="00931602" w:rsidRPr="00931602" w14:paraId="7A32970F" w14:textId="77777777" w:rsidTr="00931602">
        <w:trPr>
          <w:trHeight w:val="300"/>
        </w:trPr>
        <w:tc>
          <w:tcPr>
            <w:tcW w:w="1999" w:type="dxa"/>
            <w:noWrap/>
          </w:tcPr>
          <w:p w14:paraId="69EB7B0F"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PHTINDX1</w:t>
            </w:r>
          </w:p>
        </w:tc>
        <w:tc>
          <w:tcPr>
            <w:tcW w:w="5528" w:type="dxa"/>
            <w:noWrap/>
          </w:tcPr>
          <w:p w14:paraId="09DCE464"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1st half-partial joint half tour index</w:t>
            </w:r>
          </w:p>
        </w:tc>
      </w:tr>
      <w:tr w:rsidR="00931602" w:rsidRPr="00931602" w14:paraId="4A8C229B" w14:textId="77777777" w:rsidTr="00931602">
        <w:trPr>
          <w:trHeight w:val="300"/>
        </w:trPr>
        <w:tc>
          <w:tcPr>
            <w:tcW w:w="1999" w:type="dxa"/>
            <w:noWrap/>
          </w:tcPr>
          <w:p w14:paraId="01DA0646"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PHTINDX2</w:t>
            </w:r>
          </w:p>
        </w:tc>
        <w:tc>
          <w:tcPr>
            <w:tcW w:w="5528" w:type="dxa"/>
            <w:noWrap/>
          </w:tcPr>
          <w:p w14:paraId="242F6D98"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2nd half-partial joint half tour index</w:t>
            </w:r>
          </w:p>
        </w:tc>
      </w:tr>
      <w:tr w:rsidR="00931602" w:rsidRPr="00931602" w14:paraId="1CC602F0" w14:textId="77777777" w:rsidTr="00931602">
        <w:trPr>
          <w:trHeight w:val="300"/>
        </w:trPr>
        <w:tc>
          <w:tcPr>
            <w:tcW w:w="1999" w:type="dxa"/>
            <w:noWrap/>
          </w:tcPr>
          <w:p w14:paraId="7D18829A"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FHTINDX1</w:t>
            </w:r>
          </w:p>
        </w:tc>
        <w:tc>
          <w:tcPr>
            <w:tcW w:w="5528" w:type="dxa"/>
            <w:noWrap/>
          </w:tcPr>
          <w:p w14:paraId="3057362C"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1s half- fully joint half tour index</w:t>
            </w:r>
          </w:p>
        </w:tc>
      </w:tr>
      <w:tr w:rsidR="00931602" w:rsidRPr="00931602" w14:paraId="5A0B7FEB" w14:textId="77777777" w:rsidTr="00931602">
        <w:trPr>
          <w:trHeight w:val="300"/>
        </w:trPr>
        <w:tc>
          <w:tcPr>
            <w:tcW w:w="1999" w:type="dxa"/>
            <w:noWrap/>
          </w:tcPr>
          <w:p w14:paraId="736B799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FHTINDX2</w:t>
            </w:r>
          </w:p>
        </w:tc>
        <w:tc>
          <w:tcPr>
            <w:tcW w:w="5528" w:type="dxa"/>
            <w:noWrap/>
          </w:tcPr>
          <w:p w14:paraId="7D239B58"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2nd half- fully joint half tour index</w:t>
            </w:r>
          </w:p>
        </w:tc>
      </w:tr>
      <w:tr w:rsidR="00931602" w:rsidRPr="00931602" w14:paraId="0446A362" w14:textId="77777777" w:rsidTr="00931602">
        <w:trPr>
          <w:trHeight w:val="300"/>
        </w:trPr>
        <w:tc>
          <w:tcPr>
            <w:tcW w:w="1999" w:type="dxa"/>
            <w:noWrap/>
          </w:tcPr>
          <w:p w14:paraId="06374B71"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TOEXPFAC</w:t>
            </w:r>
          </w:p>
        </w:tc>
        <w:tc>
          <w:tcPr>
            <w:tcW w:w="5528" w:type="dxa"/>
            <w:noWrap/>
          </w:tcPr>
          <w:p w14:paraId="1255E533" w14:textId="77777777" w:rsidR="00931602" w:rsidRPr="00931602" w:rsidRDefault="00931602" w:rsidP="00631156">
            <w:pPr>
              <w:spacing w:before="120" w:line="240" w:lineRule="auto"/>
              <w:rPr>
                <w:rFonts w:asciiTheme="majorHAnsi" w:hAnsiTheme="majorHAnsi" w:cstheme="majorHAnsi"/>
                <w:color w:val="000000"/>
                <w:sz w:val="18"/>
                <w:szCs w:val="18"/>
              </w:rPr>
            </w:pPr>
            <w:r w:rsidRPr="00931602">
              <w:rPr>
                <w:rFonts w:asciiTheme="majorHAnsi" w:hAnsiTheme="majorHAnsi" w:cstheme="majorHAnsi"/>
                <w:color w:val="000000"/>
                <w:sz w:val="18"/>
                <w:szCs w:val="18"/>
              </w:rPr>
              <w:t>trip expansion factor</w:t>
            </w:r>
          </w:p>
        </w:tc>
      </w:tr>
    </w:tbl>
    <w:p w14:paraId="7F9E2EA7" w14:textId="01804764" w:rsidR="00631156" w:rsidRPr="004F2D91" w:rsidRDefault="00631156" w:rsidP="00631156">
      <w:pPr>
        <w:pStyle w:val="Heading4"/>
      </w:pPr>
      <w:r>
        <w:t>Trip F</w:t>
      </w:r>
      <w:r w:rsidRPr="004F2D91">
        <w:t>ile</w:t>
      </w:r>
    </w:p>
    <w:p w14:paraId="7270C4A9" w14:textId="7771A550" w:rsidR="00631156" w:rsidRDefault="00631156" w:rsidP="00631156">
      <w:pPr>
        <w:rPr>
          <w:rFonts w:asciiTheme="minorHAnsi" w:hAnsiTheme="minorHAnsi"/>
        </w:rPr>
      </w:pPr>
      <w:r w:rsidRPr="004F2D91">
        <w:rPr>
          <w:rFonts w:asciiTheme="minorHAnsi" w:hAnsiTheme="minorHAnsi" w:cs="Calibri"/>
          <w:color w:val="000000"/>
        </w:rPr>
        <w:t>This file has trip-level variables for all trips predicted from a previous DaySim run. It is _trip.tsv.</w:t>
      </w:r>
      <w:r w:rsidRPr="004F2D91">
        <w:rPr>
          <w:rFonts w:asciiTheme="minorHAnsi" w:hAnsiTheme="minorHAnsi"/>
        </w:rPr>
        <w:t xml:space="preserve"> </w:t>
      </w:r>
    </w:p>
    <w:p w14:paraId="444D3E1F" w14:textId="1109E640" w:rsidR="00C70666" w:rsidRPr="002E4AF9" w:rsidRDefault="00C70666" w:rsidP="002E4AF9">
      <w:pPr>
        <w:pStyle w:val="Caption"/>
        <w:keepNext/>
      </w:pPr>
      <w:bookmarkStart w:id="4116" w:name="_Toc441592999"/>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sidR="00891C1C">
        <w:rPr>
          <w:noProof/>
        </w:rPr>
        <w:t>30</w:t>
      </w:r>
      <w:r w:rsidR="008F26F5">
        <w:rPr>
          <w:noProof/>
        </w:rPr>
        <w:fldChar w:fldCharType="end"/>
      </w:r>
      <w:r>
        <w:t xml:space="preserve"> Trip File</w:t>
      </w:r>
      <w:bookmarkEnd w:id="4116"/>
    </w:p>
    <w:tbl>
      <w:tblPr>
        <w:tblStyle w:val="Style1"/>
        <w:tblW w:w="7257" w:type="dxa"/>
        <w:tblLook w:val="04A0" w:firstRow="1" w:lastRow="0" w:firstColumn="1" w:lastColumn="0" w:noHBand="0" w:noVBand="1"/>
      </w:tblPr>
      <w:tblGrid>
        <w:gridCol w:w="1909"/>
        <w:gridCol w:w="5348"/>
      </w:tblGrid>
      <w:tr w:rsidR="00631156" w:rsidRPr="00631156" w14:paraId="411630A6" w14:textId="77777777" w:rsidTr="00631156">
        <w:trPr>
          <w:cnfStyle w:val="100000000000" w:firstRow="1" w:lastRow="0" w:firstColumn="0" w:lastColumn="0" w:oddVBand="0" w:evenVBand="0" w:oddHBand="0" w:evenHBand="0" w:firstRowFirstColumn="0" w:firstRowLastColumn="0" w:lastRowFirstColumn="0" w:lastRowLastColumn="0"/>
          <w:trHeight w:val="90"/>
        </w:trPr>
        <w:tc>
          <w:tcPr>
            <w:tcW w:w="1909" w:type="dxa"/>
            <w:noWrap/>
            <w:hideMark/>
          </w:tcPr>
          <w:p w14:paraId="758FD785" w14:textId="77777777" w:rsidR="00631156" w:rsidRPr="00631156" w:rsidRDefault="00631156" w:rsidP="00631156">
            <w:pPr>
              <w:spacing w:before="120" w:line="240" w:lineRule="auto"/>
              <w:rPr>
                <w:rFonts w:asciiTheme="majorHAnsi" w:hAnsiTheme="majorHAnsi" w:cstheme="majorHAnsi"/>
                <w:b/>
                <w:color w:val="FFFFFF" w:themeColor="background2"/>
                <w:sz w:val="18"/>
                <w:szCs w:val="18"/>
              </w:rPr>
            </w:pPr>
            <w:r w:rsidRPr="00631156">
              <w:rPr>
                <w:rFonts w:asciiTheme="majorHAnsi" w:hAnsiTheme="majorHAnsi" w:cstheme="majorHAnsi"/>
                <w:b/>
                <w:color w:val="FFFFFF" w:themeColor="background2"/>
                <w:sz w:val="18"/>
                <w:szCs w:val="18"/>
              </w:rPr>
              <w:t>FIELD</w:t>
            </w:r>
          </w:p>
        </w:tc>
        <w:tc>
          <w:tcPr>
            <w:tcW w:w="5348" w:type="dxa"/>
            <w:noWrap/>
            <w:hideMark/>
          </w:tcPr>
          <w:p w14:paraId="2A4C02DA" w14:textId="77777777" w:rsidR="00631156" w:rsidRPr="00631156" w:rsidRDefault="00631156" w:rsidP="00631156">
            <w:pPr>
              <w:spacing w:before="120" w:line="240" w:lineRule="auto"/>
              <w:rPr>
                <w:rFonts w:asciiTheme="majorHAnsi" w:hAnsiTheme="majorHAnsi" w:cstheme="majorHAnsi"/>
                <w:b/>
                <w:color w:val="FFFFFF" w:themeColor="background2"/>
                <w:sz w:val="18"/>
                <w:szCs w:val="18"/>
              </w:rPr>
            </w:pPr>
            <w:r w:rsidRPr="00631156">
              <w:rPr>
                <w:rFonts w:asciiTheme="majorHAnsi" w:hAnsiTheme="majorHAnsi" w:cstheme="majorHAnsi"/>
                <w:b/>
                <w:color w:val="FFFFFF" w:themeColor="background2"/>
                <w:sz w:val="18"/>
                <w:szCs w:val="18"/>
              </w:rPr>
              <w:t>DESCRIPTION</w:t>
            </w:r>
          </w:p>
        </w:tc>
      </w:tr>
      <w:tr w:rsidR="00631156" w:rsidRPr="00631156" w14:paraId="640A57D8" w14:textId="77777777" w:rsidTr="00631156">
        <w:trPr>
          <w:trHeight w:val="300"/>
        </w:trPr>
        <w:tc>
          <w:tcPr>
            <w:tcW w:w="1909" w:type="dxa"/>
            <w:noWrap/>
          </w:tcPr>
          <w:p w14:paraId="0B5526C7"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ID</w:t>
            </w:r>
          </w:p>
        </w:tc>
        <w:tc>
          <w:tcPr>
            <w:tcW w:w="5348" w:type="dxa"/>
            <w:noWrap/>
          </w:tcPr>
          <w:p w14:paraId="5CBD44EE"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internal DaySim record ID</w:t>
            </w:r>
          </w:p>
        </w:tc>
      </w:tr>
      <w:tr w:rsidR="00631156" w:rsidRPr="00631156" w14:paraId="3653629F" w14:textId="77777777" w:rsidTr="00631156">
        <w:trPr>
          <w:trHeight w:val="300"/>
        </w:trPr>
        <w:tc>
          <w:tcPr>
            <w:tcW w:w="1909" w:type="dxa"/>
            <w:noWrap/>
          </w:tcPr>
          <w:p w14:paraId="7BD8DD3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TOUR_ID</w:t>
            </w:r>
          </w:p>
        </w:tc>
        <w:tc>
          <w:tcPr>
            <w:tcW w:w="5348" w:type="dxa"/>
            <w:noWrap/>
          </w:tcPr>
          <w:p w14:paraId="49AABE4D"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internal DaySim record ID</w:t>
            </w:r>
          </w:p>
        </w:tc>
      </w:tr>
      <w:tr w:rsidR="00631156" w:rsidRPr="00631156" w14:paraId="4A4AB932" w14:textId="77777777" w:rsidTr="00631156">
        <w:trPr>
          <w:trHeight w:val="300"/>
        </w:trPr>
        <w:tc>
          <w:tcPr>
            <w:tcW w:w="1909" w:type="dxa"/>
            <w:noWrap/>
          </w:tcPr>
          <w:p w14:paraId="37FB2EA7"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HHNO</w:t>
            </w:r>
          </w:p>
        </w:tc>
        <w:tc>
          <w:tcPr>
            <w:tcW w:w="5348" w:type="dxa"/>
            <w:noWrap/>
          </w:tcPr>
          <w:p w14:paraId="3A397BAF"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household ID</w:t>
            </w:r>
          </w:p>
        </w:tc>
      </w:tr>
      <w:tr w:rsidR="00631156" w:rsidRPr="00631156" w14:paraId="51394EBB" w14:textId="77777777" w:rsidTr="00631156">
        <w:trPr>
          <w:trHeight w:val="300"/>
        </w:trPr>
        <w:tc>
          <w:tcPr>
            <w:tcW w:w="1909" w:type="dxa"/>
            <w:noWrap/>
          </w:tcPr>
          <w:p w14:paraId="2FAF9E17"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PNO</w:t>
            </w:r>
          </w:p>
        </w:tc>
        <w:tc>
          <w:tcPr>
            <w:tcW w:w="5348" w:type="dxa"/>
            <w:noWrap/>
          </w:tcPr>
          <w:p w14:paraId="7F50938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person sequence number on file</w:t>
            </w:r>
          </w:p>
        </w:tc>
      </w:tr>
      <w:tr w:rsidR="00631156" w:rsidRPr="00631156" w14:paraId="6F763B7D" w14:textId="77777777" w:rsidTr="00631156">
        <w:trPr>
          <w:trHeight w:val="300"/>
        </w:trPr>
        <w:tc>
          <w:tcPr>
            <w:tcW w:w="1909" w:type="dxa"/>
            <w:noWrap/>
          </w:tcPr>
          <w:p w14:paraId="1E8E32ED"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DAY</w:t>
            </w:r>
          </w:p>
        </w:tc>
        <w:tc>
          <w:tcPr>
            <w:tcW w:w="5348" w:type="dxa"/>
            <w:noWrap/>
          </w:tcPr>
          <w:p w14:paraId="5044838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diary / simulation day ID</w:t>
            </w:r>
          </w:p>
        </w:tc>
      </w:tr>
      <w:tr w:rsidR="00631156" w:rsidRPr="00631156" w14:paraId="29ECF69C" w14:textId="77777777" w:rsidTr="00631156">
        <w:trPr>
          <w:trHeight w:val="300"/>
        </w:trPr>
        <w:tc>
          <w:tcPr>
            <w:tcW w:w="1909" w:type="dxa"/>
            <w:noWrap/>
          </w:tcPr>
          <w:p w14:paraId="25D510C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TOUR</w:t>
            </w:r>
          </w:p>
        </w:tc>
        <w:tc>
          <w:tcPr>
            <w:tcW w:w="5348" w:type="dxa"/>
            <w:noWrap/>
          </w:tcPr>
          <w:p w14:paraId="79F0E779"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tour ID</w:t>
            </w:r>
          </w:p>
        </w:tc>
      </w:tr>
      <w:tr w:rsidR="00631156" w:rsidRPr="00631156" w14:paraId="1AB40C28" w14:textId="77777777" w:rsidTr="00631156">
        <w:trPr>
          <w:trHeight w:val="300"/>
        </w:trPr>
        <w:tc>
          <w:tcPr>
            <w:tcW w:w="1909" w:type="dxa"/>
            <w:noWrap/>
          </w:tcPr>
          <w:p w14:paraId="02BD76A6"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HALF</w:t>
            </w:r>
          </w:p>
        </w:tc>
        <w:tc>
          <w:tcPr>
            <w:tcW w:w="5348" w:type="dxa"/>
            <w:noWrap/>
          </w:tcPr>
          <w:p w14:paraId="397D65B8"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tour half</w:t>
            </w:r>
          </w:p>
        </w:tc>
      </w:tr>
      <w:tr w:rsidR="00631156" w:rsidRPr="00631156" w14:paraId="78CF3500" w14:textId="77777777" w:rsidTr="00631156">
        <w:trPr>
          <w:trHeight w:val="300"/>
        </w:trPr>
        <w:tc>
          <w:tcPr>
            <w:tcW w:w="1909" w:type="dxa"/>
            <w:noWrap/>
          </w:tcPr>
          <w:p w14:paraId="0843098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TSEG</w:t>
            </w:r>
          </w:p>
        </w:tc>
        <w:tc>
          <w:tcPr>
            <w:tcW w:w="5348" w:type="dxa"/>
            <w:noWrap/>
          </w:tcPr>
          <w:p w14:paraId="0ED0BC29"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segment number within half tour</w:t>
            </w:r>
          </w:p>
        </w:tc>
      </w:tr>
      <w:tr w:rsidR="00631156" w:rsidRPr="00631156" w14:paraId="511DB678" w14:textId="77777777" w:rsidTr="00631156">
        <w:trPr>
          <w:trHeight w:val="300"/>
        </w:trPr>
        <w:tc>
          <w:tcPr>
            <w:tcW w:w="1909" w:type="dxa"/>
            <w:noWrap/>
          </w:tcPr>
          <w:p w14:paraId="40314579"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TSVID</w:t>
            </w:r>
          </w:p>
        </w:tc>
        <w:tc>
          <w:tcPr>
            <w:tcW w:w="5348" w:type="dxa"/>
            <w:noWrap/>
          </w:tcPr>
          <w:p w14:paraId="3D431231"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original survey trip ID number</w:t>
            </w:r>
          </w:p>
        </w:tc>
      </w:tr>
      <w:tr w:rsidR="00631156" w:rsidRPr="00631156" w14:paraId="1AF467D1" w14:textId="77777777" w:rsidTr="00631156">
        <w:trPr>
          <w:trHeight w:val="300"/>
        </w:trPr>
        <w:tc>
          <w:tcPr>
            <w:tcW w:w="1909" w:type="dxa"/>
            <w:noWrap/>
          </w:tcPr>
          <w:p w14:paraId="7BEDFD2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OPURP</w:t>
            </w:r>
          </w:p>
        </w:tc>
        <w:tc>
          <w:tcPr>
            <w:tcW w:w="5348" w:type="dxa"/>
            <w:noWrap/>
          </w:tcPr>
          <w:p w14:paraId="74166A2E"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origin purpose</w:t>
            </w:r>
          </w:p>
        </w:tc>
      </w:tr>
      <w:tr w:rsidR="00631156" w:rsidRPr="00631156" w14:paraId="2E123A7F" w14:textId="77777777" w:rsidTr="00631156">
        <w:trPr>
          <w:trHeight w:val="300"/>
        </w:trPr>
        <w:tc>
          <w:tcPr>
            <w:tcW w:w="1909" w:type="dxa"/>
            <w:noWrap/>
          </w:tcPr>
          <w:p w14:paraId="2D3F6F3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DPURP</w:t>
            </w:r>
          </w:p>
        </w:tc>
        <w:tc>
          <w:tcPr>
            <w:tcW w:w="5348" w:type="dxa"/>
            <w:noWrap/>
          </w:tcPr>
          <w:p w14:paraId="7599F328"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destination purpose</w:t>
            </w:r>
          </w:p>
        </w:tc>
      </w:tr>
      <w:tr w:rsidR="00631156" w:rsidRPr="00631156" w14:paraId="4C86E3BF" w14:textId="77777777" w:rsidTr="00631156">
        <w:trPr>
          <w:trHeight w:val="300"/>
        </w:trPr>
        <w:tc>
          <w:tcPr>
            <w:tcW w:w="1909" w:type="dxa"/>
            <w:noWrap/>
          </w:tcPr>
          <w:p w14:paraId="0C5AE27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OADTYP</w:t>
            </w:r>
          </w:p>
        </w:tc>
        <w:tc>
          <w:tcPr>
            <w:tcW w:w="5348" w:type="dxa"/>
            <w:noWrap/>
          </w:tcPr>
          <w:p w14:paraId="15ADEDC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origin address type</w:t>
            </w:r>
          </w:p>
        </w:tc>
      </w:tr>
      <w:tr w:rsidR="00631156" w:rsidRPr="00631156" w14:paraId="392E436B" w14:textId="77777777" w:rsidTr="00631156">
        <w:trPr>
          <w:trHeight w:val="300"/>
        </w:trPr>
        <w:tc>
          <w:tcPr>
            <w:tcW w:w="1909" w:type="dxa"/>
            <w:noWrap/>
          </w:tcPr>
          <w:p w14:paraId="6DDC0008"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DADTYP</w:t>
            </w:r>
          </w:p>
        </w:tc>
        <w:tc>
          <w:tcPr>
            <w:tcW w:w="5348" w:type="dxa"/>
            <w:noWrap/>
          </w:tcPr>
          <w:p w14:paraId="2BFA3775"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destination address type</w:t>
            </w:r>
          </w:p>
        </w:tc>
      </w:tr>
      <w:tr w:rsidR="00631156" w:rsidRPr="00631156" w14:paraId="47656829" w14:textId="77777777" w:rsidTr="00631156">
        <w:trPr>
          <w:trHeight w:val="300"/>
        </w:trPr>
        <w:tc>
          <w:tcPr>
            <w:tcW w:w="1909" w:type="dxa"/>
            <w:noWrap/>
          </w:tcPr>
          <w:p w14:paraId="3EDD3763"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OPCL</w:t>
            </w:r>
          </w:p>
        </w:tc>
        <w:tc>
          <w:tcPr>
            <w:tcW w:w="5348" w:type="dxa"/>
            <w:noWrap/>
          </w:tcPr>
          <w:p w14:paraId="47A2B0CC" w14:textId="5C992061"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 xml:space="preserve">trip origin </w:t>
            </w:r>
            <w:r w:rsidR="00122C21">
              <w:rPr>
                <w:rFonts w:asciiTheme="majorHAnsi" w:hAnsiTheme="majorHAnsi" w:cstheme="majorHAnsi"/>
                <w:color w:val="000000"/>
                <w:sz w:val="18"/>
                <w:szCs w:val="18"/>
              </w:rPr>
              <w:t>microzone</w:t>
            </w:r>
          </w:p>
        </w:tc>
      </w:tr>
      <w:tr w:rsidR="00631156" w:rsidRPr="00631156" w14:paraId="31DDF066" w14:textId="77777777" w:rsidTr="00631156">
        <w:trPr>
          <w:trHeight w:val="300"/>
        </w:trPr>
        <w:tc>
          <w:tcPr>
            <w:tcW w:w="1909" w:type="dxa"/>
            <w:noWrap/>
          </w:tcPr>
          <w:p w14:paraId="1859D5DF"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OTAZ</w:t>
            </w:r>
          </w:p>
        </w:tc>
        <w:tc>
          <w:tcPr>
            <w:tcW w:w="5348" w:type="dxa"/>
            <w:noWrap/>
          </w:tcPr>
          <w:p w14:paraId="496E91D8"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origin zone</w:t>
            </w:r>
          </w:p>
        </w:tc>
      </w:tr>
      <w:tr w:rsidR="00631156" w:rsidRPr="00631156" w14:paraId="46E3CC27" w14:textId="77777777" w:rsidTr="00631156">
        <w:trPr>
          <w:trHeight w:val="300"/>
        </w:trPr>
        <w:tc>
          <w:tcPr>
            <w:tcW w:w="1909" w:type="dxa"/>
            <w:noWrap/>
          </w:tcPr>
          <w:p w14:paraId="2A5C463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lastRenderedPageBreak/>
              <w:t>DPCL</w:t>
            </w:r>
          </w:p>
        </w:tc>
        <w:tc>
          <w:tcPr>
            <w:tcW w:w="5348" w:type="dxa"/>
            <w:noWrap/>
          </w:tcPr>
          <w:p w14:paraId="30FF22B8" w14:textId="273574EE"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 xml:space="preserve">trip destination </w:t>
            </w:r>
            <w:r w:rsidR="00122C21">
              <w:rPr>
                <w:rFonts w:asciiTheme="majorHAnsi" w:hAnsiTheme="majorHAnsi" w:cstheme="majorHAnsi"/>
                <w:color w:val="000000"/>
                <w:sz w:val="18"/>
                <w:szCs w:val="18"/>
              </w:rPr>
              <w:t>microzone</w:t>
            </w:r>
          </w:p>
        </w:tc>
      </w:tr>
      <w:tr w:rsidR="00631156" w:rsidRPr="00631156" w14:paraId="12D8B3D3" w14:textId="77777777" w:rsidTr="00631156">
        <w:trPr>
          <w:trHeight w:val="300"/>
        </w:trPr>
        <w:tc>
          <w:tcPr>
            <w:tcW w:w="1909" w:type="dxa"/>
            <w:noWrap/>
          </w:tcPr>
          <w:p w14:paraId="2C1BCFCF"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DTAZ</w:t>
            </w:r>
          </w:p>
        </w:tc>
        <w:tc>
          <w:tcPr>
            <w:tcW w:w="5348" w:type="dxa"/>
            <w:noWrap/>
          </w:tcPr>
          <w:p w14:paraId="41FFF14B"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destination zone</w:t>
            </w:r>
          </w:p>
        </w:tc>
      </w:tr>
      <w:tr w:rsidR="00631156" w:rsidRPr="00631156" w14:paraId="6F556A9C" w14:textId="77777777" w:rsidTr="00631156">
        <w:trPr>
          <w:trHeight w:val="300"/>
        </w:trPr>
        <w:tc>
          <w:tcPr>
            <w:tcW w:w="1909" w:type="dxa"/>
            <w:noWrap/>
          </w:tcPr>
          <w:p w14:paraId="1E77568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MODE</w:t>
            </w:r>
          </w:p>
        </w:tc>
        <w:tc>
          <w:tcPr>
            <w:tcW w:w="5348" w:type="dxa"/>
            <w:noWrap/>
          </w:tcPr>
          <w:p w14:paraId="633E7D2F"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mode</w:t>
            </w:r>
          </w:p>
        </w:tc>
      </w:tr>
      <w:tr w:rsidR="00631156" w:rsidRPr="00631156" w14:paraId="46C36EB3" w14:textId="77777777" w:rsidTr="00631156">
        <w:trPr>
          <w:trHeight w:val="300"/>
        </w:trPr>
        <w:tc>
          <w:tcPr>
            <w:tcW w:w="1909" w:type="dxa"/>
            <w:noWrap/>
          </w:tcPr>
          <w:p w14:paraId="3AE7CA26"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PATHTYPE</w:t>
            </w:r>
          </w:p>
        </w:tc>
        <w:tc>
          <w:tcPr>
            <w:tcW w:w="5348" w:type="dxa"/>
            <w:noWrap/>
          </w:tcPr>
          <w:p w14:paraId="6942E7C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transit sub-mode</w:t>
            </w:r>
          </w:p>
        </w:tc>
      </w:tr>
      <w:tr w:rsidR="00631156" w:rsidRPr="00631156" w14:paraId="77B4169F" w14:textId="77777777" w:rsidTr="00631156">
        <w:trPr>
          <w:trHeight w:val="300"/>
        </w:trPr>
        <w:tc>
          <w:tcPr>
            <w:tcW w:w="1909" w:type="dxa"/>
            <w:noWrap/>
          </w:tcPr>
          <w:p w14:paraId="527AB0F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DORP</w:t>
            </w:r>
          </w:p>
        </w:tc>
        <w:tc>
          <w:tcPr>
            <w:tcW w:w="5348" w:type="dxa"/>
            <w:noWrap/>
          </w:tcPr>
          <w:p w14:paraId="47E3580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driver or passenger</w:t>
            </w:r>
          </w:p>
        </w:tc>
      </w:tr>
      <w:tr w:rsidR="00631156" w:rsidRPr="00631156" w14:paraId="047CE6F1" w14:textId="77777777" w:rsidTr="00631156">
        <w:trPr>
          <w:trHeight w:val="300"/>
        </w:trPr>
        <w:tc>
          <w:tcPr>
            <w:tcW w:w="1909" w:type="dxa"/>
            <w:noWrap/>
          </w:tcPr>
          <w:p w14:paraId="52D4C00E"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DEPTM</w:t>
            </w:r>
          </w:p>
        </w:tc>
        <w:tc>
          <w:tcPr>
            <w:tcW w:w="5348" w:type="dxa"/>
            <w:noWrap/>
          </w:tcPr>
          <w:p w14:paraId="46D8C150"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departure time (min after 3 am)</w:t>
            </w:r>
          </w:p>
        </w:tc>
      </w:tr>
      <w:tr w:rsidR="00631156" w:rsidRPr="00631156" w14:paraId="2BFD4409" w14:textId="77777777" w:rsidTr="00631156">
        <w:trPr>
          <w:trHeight w:val="300"/>
        </w:trPr>
        <w:tc>
          <w:tcPr>
            <w:tcW w:w="1909" w:type="dxa"/>
            <w:noWrap/>
          </w:tcPr>
          <w:p w14:paraId="46B46CF7"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ARRTM</w:t>
            </w:r>
          </w:p>
        </w:tc>
        <w:tc>
          <w:tcPr>
            <w:tcW w:w="5348" w:type="dxa"/>
            <w:noWrap/>
          </w:tcPr>
          <w:p w14:paraId="12C5092A"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arrival time (min after 3 am)</w:t>
            </w:r>
          </w:p>
        </w:tc>
      </w:tr>
      <w:tr w:rsidR="00631156" w:rsidRPr="00631156" w14:paraId="402FAF15" w14:textId="77777777" w:rsidTr="00631156">
        <w:trPr>
          <w:trHeight w:val="300"/>
        </w:trPr>
        <w:tc>
          <w:tcPr>
            <w:tcW w:w="1909" w:type="dxa"/>
            <w:noWrap/>
          </w:tcPr>
          <w:p w14:paraId="2E27D474"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ENDACTTM</w:t>
            </w:r>
          </w:p>
        </w:tc>
        <w:tc>
          <w:tcPr>
            <w:tcW w:w="5348" w:type="dxa"/>
            <w:noWrap/>
          </w:tcPr>
          <w:p w14:paraId="490E2F0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destination activity end time</w:t>
            </w:r>
          </w:p>
        </w:tc>
      </w:tr>
      <w:tr w:rsidR="00631156" w:rsidRPr="00631156" w14:paraId="2B96663A" w14:textId="77777777" w:rsidTr="00631156">
        <w:trPr>
          <w:trHeight w:val="300"/>
        </w:trPr>
        <w:tc>
          <w:tcPr>
            <w:tcW w:w="1909" w:type="dxa"/>
            <w:noWrap/>
          </w:tcPr>
          <w:p w14:paraId="005C9CAA"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TRAVTIME</w:t>
            </w:r>
          </w:p>
        </w:tc>
        <w:tc>
          <w:tcPr>
            <w:tcW w:w="5348" w:type="dxa"/>
            <w:noWrap/>
          </w:tcPr>
          <w:p w14:paraId="7BF2C5AD"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network travel time, min (by SOV)</w:t>
            </w:r>
          </w:p>
        </w:tc>
      </w:tr>
      <w:tr w:rsidR="00631156" w:rsidRPr="00631156" w14:paraId="4D990E46" w14:textId="77777777" w:rsidTr="00631156">
        <w:trPr>
          <w:trHeight w:val="300"/>
        </w:trPr>
        <w:tc>
          <w:tcPr>
            <w:tcW w:w="1909" w:type="dxa"/>
            <w:noWrap/>
          </w:tcPr>
          <w:p w14:paraId="43DC81FB"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TRAVCOST</w:t>
            </w:r>
          </w:p>
        </w:tc>
        <w:tc>
          <w:tcPr>
            <w:tcW w:w="5348" w:type="dxa"/>
            <w:noWrap/>
          </w:tcPr>
          <w:p w14:paraId="7D735BE3"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network travel time, min (by SOV)</w:t>
            </w:r>
          </w:p>
        </w:tc>
      </w:tr>
      <w:tr w:rsidR="00631156" w:rsidRPr="00631156" w14:paraId="2C49113C" w14:textId="77777777" w:rsidTr="00631156">
        <w:trPr>
          <w:trHeight w:val="300"/>
        </w:trPr>
        <w:tc>
          <w:tcPr>
            <w:tcW w:w="1909" w:type="dxa"/>
            <w:noWrap/>
          </w:tcPr>
          <w:p w14:paraId="03C5622F"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TRAVDIST</w:t>
            </w:r>
          </w:p>
        </w:tc>
        <w:tc>
          <w:tcPr>
            <w:tcW w:w="5348" w:type="dxa"/>
            <w:noWrap/>
          </w:tcPr>
          <w:p w14:paraId="465454E1"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network travel distance, miles (by SOV)</w:t>
            </w:r>
          </w:p>
        </w:tc>
      </w:tr>
      <w:tr w:rsidR="00631156" w:rsidRPr="00631156" w14:paraId="46281BBB" w14:textId="77777777" w:rsidTr="00631156">
        <w:trPr>
          <w:trHeight w:val="300"/>
        </w:trPr>
        <w:tc>
          <w:tcPr>
            <w:tcW w:w="1909" w:type="dxa"/>
            <w:noWrap/>
          </w:tcPr>
          <w:p w14:paraId="0A26E7F1"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VOT</w:t>
            </w:r>
          </w:p>
        </w:tc>
        <w:tc>
          <w:tcPr>
            <w:tcW w:w="5348" w:type="dxa"/>
            <w:noWrap/>
          </w:tcPr>
          <w:p w14:paraId="119CC46C"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value of time (cents/minute)</w:t>
            </w:r>
          </w:p>
        </w:tc>
      </w:tr>
      <w:tr w:rsidR="00631156" w:rsidRPr="00631156" w14:paraId="23AEDABE" w14:textId="77777777" w:rsidTr="00631156">
        <w:trPr>
          <w:trHeight w:val="300"/>
        </w:trPr>
        <w:tc>
          <w:tcPr>
            <w:tcW w:w="1909" w:type="dxa"/>
            <w:noWrap/>
          </w:tcPr>
          <w:p w14:paraId="0BBCAD21"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TREXPFAC</w:t>
            </w:r>
          </w:p>
        </w:tc>
        <w:tc>
          <w:tcPr>
            <w:tcW w:w="5348" w:type="dxa"/>
            <w:noWrap/>
          </w:tcPr>
          <w:p w14:paraId="604A7672" w14:textId="77777777" w:rsidR="00631156" w:rsidRPr="00631156" w:rsidRDefault="00631156" w:rsidP="00631156">
            <w:pPr>
              <w:spacing w:before="120" w:line="240" w:lineRule="auto"/>
              <w:rPr>
                <w:rFonts w:asciiTheme="majorHAnsi" w:hAnsiTheme="majorHAnsi" w:cstheme="majorHAnsi"/>
                <w:color w:val="000000"/>
                <w:sz w:val="18"/>
                <w:szCs w:val="18"/>
              </w:rPr>
            </w:pPr>
            <w:r w:rsidRPr="00631156">
              <w:rPr>
                <w:rFonts w:asciiTheme="majorHAnsi" w:hAnsiTheme="majorHAnsi" w:cstheme="majorHAnsi"/>
                <w:color w:val="000000"/>
                <w:sz w:val="18"/>
                <w:szCs w:val="18"/>
              </w:rPr>
              <w:t>trip expansion factor</w:t>
            </w:r>
          </w:p>
        </w:tc>
      </w:tr>
    </w:tbl>
    <w:p w14:paraId="0E1A6C30" w14:textId="5365799B" w:rsidR="00A36FE5" w:rsidRDefault="007A0525" w:rsidP="00F977D1">
      <w:pPr>
        <w:pStyle w:val="Heading2"/>
      </w:pPr>
      <w:bookmarkStart w:id="4117" w:name="_Toc426730186"/>
      <w:bookmarkStart w:id="4118" w:name="_Toc426730394"/>
      <w:bookmarkStart w:id="4119" w:name="_Toc426975538"/>
      <w:bookmarkStart w:id="4120" w:name="_Toc441592861"/>
      <w:bookmarkEnd w:id="4117"/>
      <w:bookmarkEnd w:id="4118"/>
      <w:bookmarkEnd w:id="4119"/>
      <w:r>
        <w:t>DayS</w:t>
      </w:r>
      <w:r w:rsidR="00A36FE5">
        <w:t>im-TransCAD Linkag</w:t>
      </w:r>
      <w:r w:rsidR="00030939">
        <w:t>e</w:t>
      </w:r>
      <w:bookmarkEnd w:id="4120"/>
    </w:p>
    <w:p w14:paraId="101A06CD" w14:textId="4BCFBDD9" w:rsidR="00631156" w:rsidRDefault="00631156" w:rsidP="00631156">
      <w:pPr>
        <w:pStyle w:val="BodyParagraph"/>
      </w:pPr>
      <w:r>
        <w:t xml:space="preserve">TransCAD GISDK scripts produce highway and transit skims in matrix (.mtx) format. The skims are input to DaySim, which simulates person trips and outputs them into .tsv list format. The trips are transformed into time-of-day specific highway and transit matrices for </w:t>
      </w:r>
      <w:r w:rsidR="00E72C5E">
        <w:t>assignment</w:t>
      </w:r>
      <w:r>
        <w:t xml:space="preserve">. The matrices are under the directory: </w:t>
      </w:r>
      <w:r w:rsidR="0045765E">
        <w:t>.</w:t>
      </w:r>
      <w:r w:rsidR="00AF5476">
        <w:t>\[year]</w:t>
      </w:r>
      <w:r>
        <w:t>\outputs\</w:t>
      </w:r>
    </w:p>
    <w:p w14:paraId="5183AD34" w14:textId="77777777" w:rsidR="00631156" w:rsidRDefault="00631156" w:rsidP="00631156">
      <w:pPr>
        <w:pStyle w:val="BodyParagraph"/>
      </w:pPr>
      <w:r>
        <w:t xml:space="preserve">Highway trips are saved into four time-of-day specific matrices: </w:t>
      </w:r>
    </w:p>
    <w:p w14:paraId="43988FB6" w14:textId="23771009" w:rsidR="00631156" w:rsidRDefault="00631156" w:rsidP="00C06976">
      <w:pPr>
        <w:pStyle w:val="BodyParagraph"/>
        <w:numPr>
          <w:ilvl w:val="0"/>
          <w:numId w:val="42"/>
        </w:numPr>
      </w:pPr>
      <w:r>
        <w:t>temp_AMOD.mtx</w:t>
      </w:r>
    </w:p>
    <w:p w14:paraId="4ECE2191" w14:textId="76F47DBF" w:rsidR="00631156" w:rsidRDefault="00631156" w:rsidP="00C06976">
      <w:pPr>
        <w:pStyle w:val="BodyParagraph"/>
        <w:numPr>
          <w:ilvl w:val="0"/>
          <w:numId w:val="42"/>
        </w:numPr>
      </w:pPr>
      <w:r>
        <w:t>temp_MDOD.mtx</w:t>
      </w:r>
    </w:p>
    <w:p w14:paraId="54EA9975" w14:textId="54C1ACA5" w:rsidR="00631156" w:rsidRDefault="00631156" w:rsidP="00C06976">
      <w:pPr>
        <w:pStyle w:val="BodyParagraph"/>
        <w:numPr>
          <w:ilvl w:val="0"/>
          <w:numId w:val="42"/>
        </w:numPr>
      </w:pPr>
      <w:r>
        <w:t>temp_PMOD.mtx</w:t>
      </w:r>
    </w:p>
    <w:p w14:paraId="470DF8EB" w14:textId="26C7DC53" w:rsidR="00631156" w:rsidRDefault="00631156" w:rsidP="00C06976">
      <w:pPr>
        <w:pStyle w:val="BodyParagraph"/>
        <w:numPr>
          <w:ilvl w:val="0"/>
          <w:numId w:val="42"/>
        </w:numPr>
      </w:pPr>
      <w:r>
        <w:t>temp_OPOD.mtx</w:t>
      </w:r>
    </w:p>
    <w:p w14:paraId="394FC69F" w14:textId="7E1319EC" w:rsidR="00631156" w:rsidRDefault="00631156" w:rsidP="00631156">
      <w:pPr>
        <w:pStyle w:val="BodyParagraph"/>
      </w:pPr>
      <w:r>
        <w:t>Each matrix contains following cores:</w:t>
      </w:r>
    </w:p>
    <w:p w14:paraId="299F857E" w14:textId="061047C4" w:rsidR="00631156" w:rsidRDefault="00631156" w:rsidP="00631156">
      <w:pPr>
        <w:pStyle w:val="Caption"/>
        <w:keepNext/>
      </w:pPr>
      <w:bookmarkStart w:id="4121" w:name="_Toc441593000"/>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31</w:t>
      </w:r>
      <w:r w:rsidR="008F26F5">
        <w:rPr>
          <w:noProof/>
        </w:rPr>
        <w:fldChar w:fldCharType="end"/>
      </w:r>
      <w:r>
        <w:t xml:space="preserve"> Highway Assignment Matrices</w:t>
      </w:r>
      <w:bookmarkEnd w:id="4121"/>
    </w:p>
    <w:tbl>
      <w:tblPr>
        <w:tblStyle w:val="Style1"/>
        <w:tblW w:w="7258" w:type="dxa"/>
        <w:tblLook w:val="04A0" w:firstRow="1" w:lastRow="0" w:firstColumn="1" w:lastColumn="0" w:noHBand="0" w:noVBand="1"/>
      </w:tblPr>
      <w:tblGrid>
        <w:gridCol w:w="2862"/>
        <w:gridCol w:w="4396"/>
      </w:tblGrid>
      <w:tr w:rsidR="00631156" w:rsidRPr="00631156" w14:paraId="183BDC8E" w14:textId="77777777" w:rsidTr="00631156">
        <w:trPr>
          <w:cnfStyle w:val="100000000000" w:firstRow="1" w:lastRow="0" w:firstColumn="0" w:lastColumn="0" w:oddVBand="0" w:evenVBand="0" w:oddHBand="0" w:evenHBand="0" w:firstRowFirstColumn="0" w:firstRowLastColumn="0" w:lastRowFirstColumn="0" w:lastRowLastColumn="0"/>
        </w:trPr>
        <w:tc>
          <w:tcPr>
            <w:tcW w:w="2862" w:type="dxa"/>
          </w:tcPr>
          <w:p w14:paraId="71E8D47A" w14:textId="77777777" w:rsidR="00631156" w:rsidRPr="00631156" w:rsidRDefault="00631156" w:rsidP="00631156">
            <w:pPr>
              <w:pStyle w:val="BodyParagraph"/>
              <w:spacing w:line="240" w:lineRule="auto"/>
              <w:rPr>
                <w:rFonts w:asciiTheme="majorHAnsi" w:hAnsiTheme="majorHAnsi" w:cstheme="majorHAnsi"/>
                <w:b/>
                <w:color w:val="FFFFFF" w:themeColor="background2"/>
                <w:sz w:val="18"/>
                <w:szCs w:val="18"/>
              </w:rPr>
            </w:pPr>
            <w:bookmarkStart w:id="4122" w:name="OLE_LINK218"/>
            <w:bookmarkStart w:id="4123" w:name="OLE_LINK219"/>
            <w:r w:rsidRPr="00631156">
              <w:rPr>
                <w:rFonts w:asciiTheme="majorHAnsi" w:hAnsiTheme="majorHAnsi" w:cstheme="majorHAnsi"/>
                <w:b/>
                <w:color w:val="FFFFFF" w:themeColor="background2"/>
                <w:sz w:val="18"/>
                <w:szCs w:val="18"/>
              </w:rPr>
              <w:t>Core</w:t>
            </w:r>
          </w:p>
        </w:tc>
        <w:tc>
          <w:tcPr>
            <w:tcW w:w="4396" w:type="dxa"/>
          </w:tcPr>
          <w:p w14:paraId="0C2C3D64" w14:textId="77777777" w:rsidR="00631156" w:rsidRPr="00631156" w:rsidRDefault="00631156" w:rsidP="00631156">
            <w:pPr>
              <w:pStyle w:val="BodyParagraph"/>
              <w:spacing w:line="240" w:lineRule="auto"/>
              <w:rPr>
                <w:rFonts w:asciiTheme="majorHAnsi" w:hAnsiTheme="majorHAnsi" w:cstheme="majorHAnsi"/>
                <w:b/>
                <w:color w:val="FFFFFF" w:themeColor="background2"/>
                <w:sz w:val="18"/>
                <w:szCs w:val="18"/>
              </w:rPr>
            </w:pPr>
            <w:r w:rsidRPr="00631156">
              <w:rPr>
                <w:rFonts w:asciiTheme="majorHAnsi" w:hAnsiTheme="majorHAnsi" w:cstheme="majorHAnsi"/>
                <w:b/>
                <w:color w:val="FFFFFF" w:themeColor="background2"/>
                <w:sz w:val="18"/>
                <w:szCs w:val="18"/>
              </w:rPr>
              <w:t>Description</w:t>
            </w:r>
          </w:p>
        </w:tc>
      </w:tr>
      <w:tr w:rsidR="00631156" w:rsidRPr="00631156" w14:paraId="0F6B11C4" w14:textId="77777777" w:rsidTr="00631156">
        <w:tc>
          <w:tcPr>
            <w:tcW w:w="2862" w:type="dxa"/>
          </w:tcPr>
          <w:p w14:paraId="4B88E20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IICOM</w:t>
            </w:r>
          </w:p>
        </w:tc>
        <w:tc>
          <w:tcPr>
            <w:tcW w:w="4396" w:type="dxa"/>
          </w:tcPr>
          <w:p w14:paraId="5D548B2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Internal-internal commercial vehicle trips</w:t>
            </w:r>
          </w:p>
        </w:tc>
      </w:tr>
      <w:tr w:rsidR="00631156" w:rsidRPr="00631156" w14:paraId="7EE61C15" w14:textId="77777777" w:rsidTr="00631156">
        <w:tc>
          <w:tcPr>
            <w:tcW w:w="2862" w:type="dxa"/>
          </w:tcPr>
          <w:p w14:paraId="1995415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IISU</w:t>
            </w:r>
          </w:p>
        </w:tc>
        <w:tc>
          <w:tcPr>
            <w:tcW w:w="4396" w:type="dxa"/>
          </w:tcPr>
          <w:p w14:paraId="0DF8050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Internal-internal single unit truck trips</w:t>
            </w:r>
          </w:p>
        </w:tc>
      </w:tr>
      <w:tr w:rsidR="00631156" w:rsidRPr="00631156" w14:paraId="565F30C6" w14:textId="77777777" w:rsidTr="00631156">
        <w:tc>
          <w:tcPr>
            <w:tcW w:w="2862" w:type="dxa"/>
          </w:tcPr>
          <w:p w14:paraId="5CD04E7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IIMU</w:t>
            </w:r>
          </w:p>
        </w:tc>
        <w:tc>
          <w:tcPr>
            <w:tcW w:w="4396" w:type="dxa"/>
          </w:tcPr>
          <w:p w14:paraId="3E5ED00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Internal-internal multi-unit truck trips</w:t>
            </w:r>
          </w:p>
        </w:tc>
      </w:tr>
      <w:tr w:rsidR="00631156" w:rsidRPr="00631156" w14:paraId="4D5E0F25" w14:textId="77777777" w:rsidTr="00631156">
        <w:tc>
          <w:tcPr>
            <w:tcW w:w="2862" w:type="dxa"/>
          </w:tcPr>
          <w:p w14:paraId="1CDEF76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lastRenderedPageBreak/>
              <w:t>IEAUTO</w:t>
            </w:r>
          </w:p>
        </w:tc>
        <w:tc>
          <w:tcPr>
            <w:tcW w:w="4396" w:type="dxa"/>
          </w:tcPr>
          <w:p w14:paraId="30C6956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Internal-external auto trips</w:t>
            </w:r>
          </w:p>
        </w:tc>
      </w:tr>
      <w:tr w:rsidR="00631156" w:rsidRPr="00631156" w14:paraId="1DF1E854" w14:textId="77777777" w:rsidTr="00631156">
        <w:tc>
          <w:tcPr>
            <w:tcW w:w="2862" w:type="dxa"/>
          </w:tcPr>
          <w:p w14:paraId="2C77D4E9"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IESU</w:t>
            </w:r>
          </w:p>
        </w:tc>
        <w:tc>
          <w:tcPr>
            <w:tcW w:w="4396" w:type="dxa"/>
          </w:tcPr>
          <w:p w14:paraId="0C2FB9A7"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Internal-external single unit truck trips</w:t>
            </w:r>
          </w:p>
        </w:tc>
      </w:tr>
      <w:tr w:rsidR="00631156" w:rsidRPr="00631156" w14:paraId="1A1A4CE0" w14:textId="77777777" w:rsidTr="00631156">
        <w:tc>
          <w:tcPr>
            <w:tcW w:w="2862" w:type="dxa"/>
          </w:tcPr>
          <w:p w14:paraId="646A9BE1"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EEAUTO</w:t>
            </w:r>
          </w:p>
        </w:tc>
        <w:tc>
          <w:tcPr>
            <w:tcW w:w="4396" w:type="dxa"/>
          </w:tcPr>
          <w:p w14:paraId="68EAFDDF"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External-external auto trips</w:t>
            </w:r>
          </w:p>
        </w:tc>
      </w:tr>
      <w:tr w:rsidR="00631156" w:rsidRPr="00631156" w14:paraId="249A24E1" w14:textId="77777777" w:rsidTr="00631156">
        <w:tc>
          <w:tcPr>
            <w:tcW w:w="2862" w:type="dxa"/>
          </w:tcPr>
          <w:p w14:paraId="7E03E053"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EESU</w:t>
            </w:r>
          </w:p>
        </w:tc>
        <w:tc>
          <w:tcPr>
            <w:tcW w:w="4396" w:type="dxa"/>
          </w:tcPr>
          <w:p w14:paraId="75C1BDC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External-external single unit truck trips</w:t>
            </w:r>
          </w:p>
        </w:tc>
      </w:tr>
      <w:tr w:rsidR="00631156" w:rsidRPr="00631156" w14:paraId="05061C94" w14:textId="77777777" w:rsidTr="00631156">
        <w:tc>
          <w:tcPr>
            <w:tcW w:w="2862" w:type="dxa"/>
          </w:tcPr>
          <w:p w14:paraId="48859E62"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Passenger</w:t>
            </w:r>
          </w:p>
        </w:tc>
        <w:tc>
          <w:tcPr>
            <w:tcW w:w="4396" w:type="dxa"/>
          </w:tcPr>
          <w:p w14:paraId="4919FCD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Residents auto trips</w:t>
            </w:r>
          </w:p>
        </w:tc>
      </w:tr>
      <w:tr w:rsidR="00631156" w:rsidRPr="00631156" w14:paraId="1EEDD801" w14:textId="77777777" w:rsidTr="00631156">
        <w:tc>
          <w:tcPr>
            <w:tcW w:w="2862" w:type="dxa"/>
          </w:tcPr>
          <w:p w14:paraId="5683040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Commercial</w:t>
            </w:r>
          </w:p>
        </w:tc>
        <w:tc>
          <w:tcPr>
            <w:tcW w:w="4396" w:type="dxa"/>
          </w:tcPr>
          <w:p w14:paraId="7B3E4519"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Residents commercial trips</w:t>
            </w:r>
          </w:p>
        </w:tc>
      </w:tr>
      <w:tr w:rsidR="00631156" w:rsidRPr="00631156" w14:paraId="03F76DB2" w14:textId="77777777" w:rsidTr="00631156">
        <w:tc>
          <w:tcPr>
            <w:tcW w:w="2862" w:type="dxa"/>
          </w:tcPr>
          <w:p w14:paraId="2584650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Single unit</w:t>
            </w:r>
          </w:p>
        </w:tc>
        <w:tc>
          <w:tcPr>
            <w:tcW w:w="4396" w:type="dxa"/>
          </w:tcPr>
          <w:p w14:paraId="632455A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Residents single unit truck trips</w:t>
            </w:r>
          </w:p>
        </w:tc>
      </w:tr>
      <w:tr w:rsidR="00631156" w:rsidRPr="00631156" w14:paraId="625A8518" w14:textId="77777777" w:rsidTr="00631156">
        <w:tc>
          <w:tcPr>
            <w:tcW w:w="2862" w:type="dxa"/>
          </w:tcPr>
          <w:p w14:paraId="463800B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MU</w:t>
            </w:r>
          </w:p>
        </w:tc>
        <w:tc>
          <w:tcPr>
            <w:tcW w:w="4396" w:type="dxa"/>
          </w:tcPr>
          <w:p w14:paraId="6D7FFEB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Residents multi-unit truck trips</w:t>
            </w:r>
          </w:p>
        </w:tc>
      </w:tr>
      <w:tr w:rsidR="00631156" w:rsidRPr="00631156" w14:paraId="618144AA" w14:textId="77777777" w:rsidTr="00631156">
        <w:tc>
          <w:tcPr>
            <w:tcW w:w="2862" w:type="dxa"/>
          </w:tcPr>
          <w:p w14:paraId="45B0DDEF"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Preload_MU</w:t>
            </w:r>
          </w:p>
        </w:tc>
        <w:tc>
          <w:tcPr>
            <w:tcW w:w="4396" w:type="dxa"/>
          </w:tcPr>
          <w:p w14:paraId="2D3EE91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Multi-unit truck trips for preload assignment</w:t>
            </w:r>
          </w:p>
        </w:tc>
      </w:tr>
      <w:tr w:rsidR="00631156" w:rsidRPr="00631156" w14:paraId="786C0375" w14:textId="77777777" w:rsidTr="00631156">
        <w:tc>
          <w:tcPr>
            <w:tcW w:w="2862" w:type="dxa"/>
          </w:tcPr>
          <w:p w14:paraId="37340CC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Preload_SU</w:t>
            </w:r>
          </w:p>
        </w:tc>
        <w:tc>
          <w:tcPr>
            <w:tcW w:w="4396" w:type="dxa"/>
          </w:tcPr>
          <w:p w14:paraId="62DAA15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Single unit truck trips for preload assignment</w:t>
            </w:r>
          </w:p>
        </w:tc>
      </w:tr>
      <w:tr w:rsidR="00631156" w:rsidRPr="00631156" w14:paraId="34AC4211" w14:textId="77777777" w:rsidTr="00631156">
        <w:tc>
          <w:tcPr>
            <w:tcW w:w="2862" w:type="dxa"/>
          </w:tcPr>
          <w:p w14:paraId="62CD879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Preload_Pass</w:t>
            </w:r>
          </w:p>
        </w:tc>
        <w:tc>
          <w:tcPr>
            <w:tcW w:w="4396" w:type="dxa"/>
          </w:tcPr>
          <w:p w14:paraId="01D71E2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Auto trips for preload assignment</w:t>
            </w:r>
          </w:p>
        </w:tc>
      </w:tr>
    </w:tbl>
    <w:bookmarkEnd w:id="4122"/>
    <w:bookmarkEnd w:id="4123"/>
    <w:p w14:paraId="4F037141" w14:textId="728376B4" w:rsidR="00631156" w:rsidRPr="004F2D91" w:rsidRDefault="00631156" w:rsidP="00631156">
      <w:pPr>
        <w:pStyle w:val="BodyParagraph"/>
        <w:rPr>
          <w:rFonts w:asciiTheme="minorHAnsi" w:hAnsiTheme="minorHAnsi"/>
        </w:rPr>
      </w:pPr>
      <w:r w:rsidRPr="004F2D91">
        <w:rPr>
          <w:rFonts w:asciiTheme="minorHAnsi" w:hAnsiTheme="minorHAnsi"/>
        </w:rPr>
        <w:t xml:space="preserve">Transit trips are saved into </w:t>
      </w:r>
      <w:r w:rsidR="0008302A">
        <w:rPr>
          <w:rFonts w:asciiTheme="minorHAnsi" w:hAnsiTheme="minorHAnsi"/>
        </w:rPr>
        <w:t>four</w:t>
      </w:r>
      <w:r w:rsidR="0008302A" w:rsidRPr="004F2D91">
        <w:rPr>
          <w:rFonts w:asciiTheme="minorHAnsi" w:hAnsiTheme="minorHAnsi"/>
        </w:rPr>
        <w:t xml:space="preserve"> </w:t>
      </w:r>
      <w:r w:rsidRPr="004F2D91">
        <w:rPr>
          <w:rFonts w:asciiTheme="minorHAnsi" w:hAnsiTheme="minorHAnsi"/>
        </w:rPr>
        <w:t>time-of-day two matrices</w:t>
      </w:r>
      <w:r>
        <w:rPr>
          <w:rFonts w:asciiTheme="minorHAnsi" w:hAnsiTheme="minorHAnsi"/>
        </w:rPr>
        <w:t xml:space="preserve"> used for assignment</w:t>
      </w:r>
      <w:r w:rsidRPr="004F2D91">
        <w:rPr>
          <w:rFonts w:asciiTheme="minorHAnsi" w:hAnsiTheme="minorHAnsi"/>
        </w:rPr>
        <w:t>:</w:t>
      </w:r>
    </w:p>
    <w:p w14:paraId="521C9E02" w14:textId="386DD3FF" w:rsidR="00631156" w:rsidRPr="004F2D91" w:rsidRDefault="0008302A" w:rsidP="00C06976">
      <w:pPr>
        <w:pStyle w:val="BodyParagraph"/>
        <w:numPr>
          <w:ilvl w:val="0"/>
          <w:numId w:val="43"/>
        </w:numPr>
        <w:rPr>
          <w:rFonts w:asciiTheme="minorHAnsi" w:hAnsiTheme="minorHAnsi"/>
        </w:rPr>
      </w:pPr>
      <w:bookmarkStart w:id="4124" w:name="OLE_LINK1"/>
      <w:bookmarkStart w:id="4125" w:name="OLE_LINK2"/>
      <w:bookmarkStart w:id="4126" w:name="OLE_LINK216"/>
      <w:bookmarkStart w:id="4127" w:name="OLE_LINK217"/>
      <w:r>
        <w:rPr>
          <w:rFonts w:asciiTheme="minorHAnsi" w:hAnsiTheme="minorHAnsi"/>
        </w:rPr>
        <w:t>AM</w:t>
      </w:r>
      <w:r w:rsidR="00631156" w:rsidRPr="004F2D91">
        <w:rPr>
          <w:rFonts w:asciiTheme="minorHAnsi" w:hAnsiTheme="minorHAnsi"/>
        </w:rPr>
        <w:t>TripsByMode.mtx</w:t>
      </w:r>
    </w:p>
    <w:p w14:paraId="2EE692F0" w14:textId="686ABA2C" w:rsidR="00631156" w:rsidRDefault="0008302A" w:rsidP="00C06976">
      <w:pPr>
        <w:pStyle w:val="BodyParagraph"/>
        <w:numPr>
          <w:ilvl w:val="0"/>
          <w:numId w:val="43"/>
        </w:numPr>
        <w:rPr>
          <w:rFonts w:asciiTheme="minorHAnsi" w:hAnsiTheme="minorHAnsi"/>
        </w:rPr>
      </w:pPr>
      <w:r>
        <w:rPr>
          <w:rFonts w:asciiTheme="minorHAnsi" w:hAnsiTheme="minorHAnsi"/>
        </w:rPr>
        <w:t>MD</w:t>
      </w:r>
      <w:r w:rsidR="00631156" w:rsidRPr="004F2D91">
        <w:rPr>
          <w:rFonts w:asciiTheme="minorHAnsi" w:hAnsiTheme="minorHAnsi"/>
        </w:rPr>
        <w:t>TripsByMode.mtx</w:t>
      </w:r>
    </w:p>
    <w:p w14:paraId="0BABF8FC" w14:textId="2AA024FA" w:rsidR="0008302A" w:rsidRPr="004F2D91" w:rsidRDefault="0008302A" w:rsidP="0008302A">
      <w:pPr>
        <w:pStyle w:val="BodyParagraph"/>
        <w:numPr>
          <w:ilvl w:val="0"/>
          <w:numId w:val="43"/>
        </w:numPr>
        <w:rPr>
          <w:rFonts w:asciiTheme="minorHAnsi" w:hAnsiTheme="minorHAnsi"/>
        </w:rPr>
      </w:pPr>
      <w:r>
        <w:rPr>
          <w:rFonts w:asciiTheme="minorHAnsi" w:hAnsiTheme="minorHAnsi"/>
        </w:rPr>
        <w:t>PM</w:t>
      </w:r>
      <w:r w:rsidRPr="004F2D91">
        <w:rPr>
          <w:rFonts w:asciiTheme="minorHAnsi" w:hAnsiTheme="minorHAnsi"/>
        </w:rPr>
        <w:t>TripsByMode.mtx</w:t>
      </w:r>
    </w:p>
    <w:p w14:paraId="1E6D9F7D" w14:textId="7FF9F774" w:rsidR="0008302A" w:rsidRPr="00604F76" w:rsidRDefault="0008302A" w:rsidP="00604F76">
      <w:pPr>
        <w:pStyle w:val="BodyParagraph"/>
        <w:numPr>
          <w:ilvl w:val="0"/>
          <w:numId w:val="43"/>
        </w:numPr>
        <w:rPr>
          <w:rFonts w:asciiTheme="minorHAnsi" w:hAnsiTheme="minorHAnsi"/>
        </w:rPr>
      </w:pPr>
      <w:r>
        <w:rPr>
          <w:rFonts w:asciiTheme="minorHAnsi" w:hAnsiTheme="minorHAnsi"/>
        </w:rPr>
        <w:t>OP</w:t>
      </w:r>
      <w:r w:rsidRPr="004F2D91">
        <w:rPr>
          <w:rFonts w:asciiTheme="minorHAnsi" w:hAnsiTheme="minorHAnsi"/>
        </w:rPr>
        <w:t>TripsByMode.mtx</w:t>
      </w:r>
    </w:p>
    <w:p w14:paraId="43D59EEE" w14:textId="1B5D6D23" w:rsidR="00631156" w:rsidRDefault="00631156" w:rsidP="00631156">
      <w:pPr>
        <w:pStyle w:val="Caption"/>
        <w:keepNext/>
      </w:pPr>
      <w:bookmarkStart w:id="4128" w:name="_Ref409418582"/>
      <w:bookmarkStart w:id="4129" w:name="_Toc441593001"/>
      <w:bookmarkEnd w:id="4124"/>
      <w:bookmarkEnd w:id="412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32</w:t>
      </w:r>
      <w:r w:rsidR="008F26F5">
        <w:rPr>
          <w:noProof/>
        </w:rPr>
        <w:fldChar w:fldCharType="end"/>
      </w:r>
      <w:bookmarkEnd w:id="4128"/>
      <w:r>
        <w:t xml:space="preserve"> Transit Assignment Matrices</w:t>
      </w:r>
      <w:bookmarkEnd w:id="4129"/>
    </w:p>
    <w:tbl>
      <w:tblPr>
        <w:tblStyle w:val="Style1"/>
        <w:tblW w:w="7258" w:type="dxa"/>
        <w:tblLook w:val="04A0" w:firstRow="1" w:lastRow="0" w:firstColumn="1" w:lastColumn="0" w:noHBand="0" w:noVBand="1"/>
      </w:tblPr>
      <w:tblGrid>
        <w:gridCol w:w="2862"/>
        <w:gridCol w:w="4396"/>
      </w:tblGrid>
      <w:tr w:rsidR="00631156" w:rsidRPr="00631156" w14:paraId="6D7D679F" w14:textId="77777777" w:rsidTr="00631156">
        <w:trPr>
          <w:cnfStyle w:val="100000000000" w:firstRow="1" w:lastRow="0" w:firstColumn="0" w:lastColumn="0" w:oddVBand="0" w:evenVBand="0" w:oddHBand="0" w:evenHBand="0" w:firstRowFirstColumn="0" w:firstRowLastColumn="0" w:lastRowFirstColumn="0" w:lastRowLastColumn="0"/>
        </w:trPr>
        <w:tc>
          <w:tcPr>
            <w:tcW w:w="2862" w:type="dxa"/>
          </w:tcPr>
          <w:bookmarkEnd w:id="4126"/>
          <w:bookmarkEnd w:id="4127"/>
          <w:p w14:paraId="6B06DDB6" w14:textId="77777777" w:rsidR="00631156" w:rsidRPr="00631156" w:rsidRDefault="00631156" w:rsidP="00631156">
            <w:pPr>
              <w:pStyle w:val="BodyParagraph"/>
              <w:spacing w:line="240" w:lineRule="auto"/>
              <w:rPr>
                <w:rFonts w:asciiTheme="majorHAnsi" w:hAnsiTheme="majorHAnsi" w:cstheme="majorHAnsi"/>
                <w:b/>
                <w:color w:val="FFFFFF" w:themeColor="background2"/>
                <w:sz w:val="18"/>
                <w:szCs w:val="18"/>
              </w:rPr>
            </w:pPr>
            <w:r w:rsidRPr="00631156">
              <w:rPr>
                <w:rFonts w:asciiTheme="majorHAnsi" w:hAnsiTheme="majorHAnsi" w:cstheme="majorHAnsi"/>
                <w:b/>
                <w:color w:val="FFFFFF" w:themeColor="background2"/>
                <w:sz w:val="18"/>
                <w:szCs w:val="18"/>
              </w:rPr>
              <w:t>Core</w:t>
            </w:r>
          </w:p>
        </w:tc>
        <w:tc>
          <w:tcPr>
            <w:tcW w:w="4396" w:type="dxa"/>
          </w:tcPr>
          <w:p w14:paraId="017480CA" w14:textId="77777777" w:rsidR="00631156" w:rsidRPr="00631156" w:rsidRDefault="00631156" w:rsidP="00631156">
            <w:pPr>
              <w:pStyle w:val="BodyParagraph"/>
              <w:spacing w:line="240" w:lineRule="auto"/>
              <w:rPr>
                <w:rFonts w:asciiTheme="majorHAnsi" w:hAnsiTheme="majorHAnsi" w:cstheme="majorHAnsi"/>
                <w:b/>
                <w:color w:val="FFFFFF" w:themeColor="background2"/>
                <w:sz w:val="18"/>
                <w:szCs w:val="18"/>
              </w:rPr>
            </w:pPr>
            <w:r w:rsidRPr="00631156">
              <w:rPr>
                <w:rFonts w:asciiTheme="majorHAnsi" w:hAnsiTheme="majorHAnsi" w:cstheme="majorHAnsi"/>
                <w:b/>
                <w:color w:val="FFFFFF" w:themeColor="background2"/>
                <w:sz w:val="18"/>
                <w:szCs w:val="18"/>
              </w:rPr>
              <w:t>Description</w:t>
            </w:r>
          </w:p>
        </w:tc>
      </w:tr>
      <w:tr w:rsidR="00631156" w:rsidRPr="00631156" w14:paraId="788B156B" w14:textId="77777777" w:rsidTr="00631156">
        <w:tc>
          <w:tcPr>
            <w:tcW w:w="2862" w:type="dxa"/>
          </w:tcPr>
          <w:p w14:paraId="7EFD3F5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WLKLOCBUS</w:t>
            </w:r>
          </w:p>
        </w:tc>
        <w:tc>
          <w:tcPr>
            <w:tcW w:w="4396" w:type="dxa"/>
          </w:tcPr>
          <w:p w14:paraId="5473C64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Walk trips to local bus</w:t>
            </w:r>
          </w:p>
        </w:tc>
      </w:tr>
      <w:tr w:rsidR="00631156" w:rsidRPr="00631156" w14:paraId="54FBD13B" w14:textId="77777777" w:rsidTr="00631156">
        <w:tc>
          <w:tcPr>
            <w:tcW w:w="2862" w:type="dxa"/>
          </w:tcPr>
          <w:p w14:paraId="0AC19279"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WLKURBRAIL</w:t>
            </w:r>
          </w:p>
        </w:tc>
        <w:tc>
          <w:tcPr>
            <w:tcW w:w="4396" w:type="dxa"/>
          </w:tcPr>
          <w:p w14:paraId="3F1CF55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Walk trips to urban rail</w:t>
            </w:r>
          </w:p>
        </w:tc>
      </w:tr>
      <w:tr w:rsidR="00631156" w:rsidRPr="00631156" w14:paraId="61A20910" w14:textId="77777777" w:rsidTr="00631156">
        <w:tc>
          <w:tcPr>
            <w:tcW w:w="2862" w:type="dxa"/>
          </w:tcPr>
          <w:p w14:paraId="5B96B619"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WLKEXPBUS</w:t>
            </w:r>
          </w:p>
        </w:tc>
        <w:tc>
          <w:tcPr>
            <w:tcW w:w="4396" w:type="dxa"/>
          </w:tcPr>
          <w:p w14:paraId="3FD4CBF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Walk trips to express bus</w:t>
            </w:r>
          </w:p>
        </w:tc>
      </w:tr>
      <w:tr w:rsidR="00631156" w:rsidRPr="00631156" w14:paraId="0CA30010" w14:textId="77777777" w:rsidTr="00631156">
        <w:tc>
          <w:tcPr>
            <w:tcW w:w="2862" w:type="dxa"/>
          </w:tcPr>
          <w:p w14:paraId="2042A373"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WLKCOMRAIL</w:t>
            </w:r>
          </w:p>
        </w:tc>
        <w:tc>
          <w:tcPr>
            <w:tcW w:w="4396" w:type="dxa"/>
          </w:tcPr>
          <w:p w14:paraId="3785373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Walk trips to commuter rail</w:t>
            </w:r>
          </w:p>
        </w:tc>
      </w:tr>
      <w:tr w:rsidR="00631156" w:rsidRPr="00631156" w14:paraId="610AD228" w14:textId="77777777" w:rsidTr="00631156">
        <w:tc>
          <w:tcPr>
            <w:tcW w:w="2862" w:type="dxa"/>
          </w:tcPr>
          <w:p w14:paraId="64460E32"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WLKBRT</w:t>
            </w:r>
          </w:p>
        </w:tc>
        <w:tc>
          <w:tcPr>
            <w:tcW w:w="4396" w:type="dxa"/>
          </w:tcPr>
          <w:p w14:paraId="6E9B90B1"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Walk trips to BRT</w:t>
            </w:r>
          </w:p>
        </w:tc>
      </w:tr>
      <w:tr w:rsidR="00631156" w:rsidRPr="00631156" w14:paraId="3A477240" w14:textId="77777777" w:rsidTr="00631156">
        <w:tc>
          <w:tcPr>
            <w:tcW w:w="2862" w:type="dxa"/>
          </w:tcPr>
          <w:p w14:paraId="772D2C1C"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PNRLOCBUS</w:t>
            </w:r>
          </w:p>
        </w:tc>
        <w:tc>
          <w:tcPr>
            <w:tcW w:w="4396" w:type="dxa"/>
          </w:tcPr>
          <w:p w14:paraId="1B02176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Park and ride trips to local bus</w:t>
            </w:r>
          </w:p>
        </w:tc>
      </w:tr>
      <w:tr w:rsidR="00631156" w:rsidRPr="00631156" w14:paraId="16E284CB" w14:textId="77777777" w:rsidTr="00631156">
        <w:tc>
          <w:tcPr>
            <w:tcW w:w="2862" w:type="dxa"/>
          </w:tcPr>
          <w:p w14:paraId="61F6D9D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PNRBRT</w:t>
            </w:r>
          </w:p>
        </w:tc>
        <w:tc>
          <w:tcPr>
            <w:tcW w:w="4396" w:type="dxa"/>
          </w:tcPr>
          <w:p w14:paraId="560EF53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Park and ride trips to urban rail</w:t>
            </w:r>
          </w:p>
        </w:tc>
      </w:tr>
      <w:tr w:rsidR="00631156" w:rsidRPr="00631156" w14:paraId="49A13BE3" w14:textId="77777777" w:rsidTr="00631156">
        <w:tc>
          <w:tcPr>
            <w:tcW w:w="2862" w:type="dxa"/>
          </w:tcPr>
          <w:p w14:paraId="0B0D279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PNREXPBUS</w:t>
            </w:r>
          </w:p>
        </w:tc>
        <w:tc>
          <w:tcPr>
            <w:tcW w:w="4396" w:type="dxa"/>
          </w:tcPr>
          <w:p w14:paraId="12B5203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Park and ride trips to express bus</w:t>
            </w:r>
          </w:p>
        </w:tc>
      </w:tr>
      <w:tr w:rsidR="00631156" w:rsidRPr="00631156" w14:paraId="28F9B354" w14:textId="77777777" w:rsidTr="00631156">
        <w:tc>
          <w:tcPr>
            <w:tcW w:w="2862" w:type="dxa"/>
          </w:tcPr>
          <w:p w14:paraId="49835ADE"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PNRURBRAIL</w:t>
            </w:r>
          </w:p>
        </w:tc>
        <w:tc>
          <w:tcPr>
            <w:tcW w:w="4396" w:type="dxa"/>
          </w:tcPr>
          <w:p w14:paraId="4F41C399"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Park and ride trips to commuter rail</w:t>
            </w:r>
          </w:p>
        </w:tc>
      </w:tr>
      <w:tr w:rsidR="00631156" w:rsidRPr="00631156" w14:paraId="62011C48" w14:textId="77777777" w:rsidTr="00631156">
        <w:tc>
          <w:tcPr>
            <w:tcW w:w="2862" w:type="dxa"/>
          </w:tcPr>
          <w:p w14:paraId="0E6162D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PNRCOMRAIL</w:t>
            </w:r>
          </w:p>
        </w:tc>
        <w:tc>
          <w:tcPr>
            <w:tcW w:w="4396" w:type="dxa"/>
          </w:tcPr>
          <w:p w14:paraId="4919132A"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Park and ride trips to BRT</w:t>
            </w:r>
          </w:p>
        </w:tc>
      </w:tr>
      <w:tr w:rsidR="00631156" w:rsidRPr="00631156" w14:paraId="7EA4ABE2" w14:textId="77777777" w:rsidTr="00631156">
        <w:tc>
          <w:tcPr>
            <w:tcW w:w="2862" w:type="dxa"/>
          </w:tcPr>
          <w:p w14:paraId="5FA6D0D1"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lastRenderedPageBreak/>
              <w:t>KNRLOCBUS</w:t>
            </w:r>
          </w:p>
        </w:tc>
        <w:tc>
          <w:tcPr>
            <w:tcW w:w="4396" w:type="dxa"/>
          </w:tcPr>
          <w:p w14:paraId="1DA5D9E3"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kiss and ride trips to local bus</w:t>
            </w:r>
          </w:p>
        </w:tc>
      </w:tr>
      <w:tr w:rsidR="00631156" w:rsidRPr="00631156" w14:paraId="264387EC" w14:textId="77777777" w:rsidTr="00631156">
        <w:tc>
          <w:tcPr>
            <w:tcW w:w="2862" w:type="dxa"/>
          </w:tcPr>
          <w:p w14:paraId="0E62F5D0"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KNRBRT</w:t>
            </w:r>
          </w:p>
        </w:tc>
        <w:tc>
          <w:tcPr>
            <w:tcW w:w="4396" w:type="dxa"/>
          </w:tcPr>
          <w:p w14:paraId="057CF80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kiss and ride trips to urban rail</w:t>
            </w:r>
          </w:p>
        </w:tc>
      </w:tr>
      <w:tr w:rsidR="00631156" w:rsidRPr="00631156" w14:paraId="18B872F1" w14:textId="77777777" w:rsidTr="00631156">
        <w:tc>
          <w:tcPr>
            <w:tcW w:w="2862" w:type="dxa"/>
          </w:tcPr>
          <w:p w14:paraId="07C233BE"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KNREXPBUS</w:t>
            </w:r>
          </w:p>
        </w:tc>
        <w:tc>
          <w:tcPr>
            <w:tcW w:w="4396" w:type="dxa"/>
          </w:tcPr>
          <w:p w14:paraId="4047ACAE"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kiss and ride trips to express bus</w:t>
            </w:r>
          </w:p>
        </w:tc>
      </w:tr>
      <w:tr w:rsidR="00631156" w:rsidRPr="00631156" w14:paraId="48E9CBB2" w14:textId="77777777" w:rsidTr="00631156">
        <w:tc>
          <w:tcPr>
            <w:tcW w:w="2862" w:type="dxa"/>
          </w:tcPr>
          <w:p w14:paraId="771E5852"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KNRURBRAIL</w:t>
            </w:r>
          </w:p>
        </w:tc>
        <w:tc>
          <w:tcPr>
            <w:tcW w:w="4396" w:type="dxa"/>
          </w:tcPr>
          <w:p w14:paraId="622F3AA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kiss and ride trips to commuter rail</w:t>
            </w:r>
          </w:p>
        </w:tc>
      </w:tr>
      <w:tr w:rsidR="00631156" w:rsidRPr="00631156" w14:paraId="54F03F1B" w14:textId="77777777" w:rsidTr="00631156">
        <w:tc>
          <w:tcPr>
            <w:tcW w:w="2862" w:type="dxa"/>
          </w:tcPr>
          <w:p w14:paraId="4C3839E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KNRCOMRAIL</w:t>
            </w:r>
          </w:p>
        </w:tc>
        <w:tc>
          <w:tcPr>
            <w:tcW w:w="4396" w:type="dxa"/>
          </w:tcPr>
          <w:p w14:paraId="2411AB9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kiss and ride trips to BRT</w:t>
            </w:r>
          </w:p>
        </w:tc>
      </w:tr>
    </w:tbl>
    <w:p w14:paraId="0DDF0122" w14:textId="1B5F4D41" w:rsidR="00A36FE5" w:rsidRDefault="00A36FE5" w:rsidP="00F977D1">
      <w:pPr>
        <w:pStyle w:val="Heading2"/>
      </w:pPr>
      <w:bookmarkStart w:id="4130" w:name="_Toc426730188"/>
      <w:bookmarkStart w:id="4131" w:name="_Toc426730396"/>
      <w:bookmarkStart w:id="4132" w:name="_Toc426975540"/>
      <w:bookmarkStart w:id="4133" w:name="_Toc441592862"/>
      <w:bookmarkEnd w:id="4130"/>
      <w:bookmarkEnd w:id="4131"/>
      <w:bookmarkEnd w:id="4132"/>
      <w:r>
        <w:t>Auxiliary Demand</w:t>
      </w:r>
      <w:bookmarkEnd w:id="4133"/>
    </w:p>
    <w:p w14:paraId="1DDC0358" w14:textId="77777777" w:rsidR="00631156" w:rsidRDefault="00631156" w:rsidP="00631156">
      <w:pPr>
        <w:pStyle w:val="Heading4"/>
      </w:pPr>
      <w:r>
        <w:t>Airport</w:t>
      </w:r>
    </w:p>
    <w:p w14:paraId="549816BC" w14:textId="1E9BDEC3" w:rsidR="00631156" w:rsidRDefault="00C06976" w:rsidP="00631156">
      <w:pPr>
        <w:pStyle w:val="BodyParagraph"/>
      </w:pPr>
      <w:r>
        <w:t xml:space="preserve">In order to run the airport model, it is necessary to have the household production-attraction table produced by the original trip-based model generation component.   This output generation file can be found in </w:t>
      </w:r>
      <w:r w:rsidR="0045765E">
        <w:t>.\[year]</w:t>
      </w:r>
      <w:r>
        <w:t>\outputs\</w:t>
      </w:r>
      <w:r w:rsidR="00631156">
        <w:t xml:space="preserve">householdPA.bin and </w:t>
      </w:r>
      <w:r>
        <w:t xml:space="preserve">is </w:t>
      </w:r>
      <w:r w:rsidR="00631156">
        <w:t xml:space="preserve">an input to the airport model. </w:t>
      </w:r>
    </w:p>
    <w:p w14:paraId="2C177FDA" w14:textId="4C746A0E" w:rsidR="00C06976" w:rsidRDefault="00C06976" w:rsidP="00C06976">
      <w:pPr>
        <w:pStyle w:val="Caption"/>
        <w:keepNext/>
      </w:pPr>
      <w:bookmarkStart w:id="4134" w:name="_Toc44159300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33</w:t>
      </w:r>
      <w:r w:rsidR="008F26F5">
        <w:rPr>
          <w:noProof/>
        </w:rPr>
        <w:fldChar w:fldCharType="end"/>
      </w:r>
      <w:r>
        <w:t xml:space="preserve"> Household PA Table</w:t>
      </w:r>
      <w:bookmarkEnd w:id="4134"/>
    </w:p>
    <w:tbl>
      <w:tblPr>
        <w:tblStyle w:val="Style1"/>
        <w:tblW w:w="6030" w:type="dxa"/>
        <w:tblLook w:val="04A0" w:firstRow="1" w:lastRow="0" w:firstColumn="1" w:lastColumn="0" w:noHBand="0" w:noVBand="1"/>
        <w:tblPrChange w:id="4135" w:author="Nagendra Dhakar" w:date="2016-01-26T16:47:00Z">
          <w:tblPr>
            <w:tblStyle w:val="Style1"/>
            <w:tblW w:w="2298" w:type="dxa"/>
            <w:tblLook w:val="04A0" w:firstRow="1" w:lastRow="0" w:firstColumn="1" w:lastColumn="0" w:noHBand="0" w:noVBand="1"/>
          </w:tblPr>
        </w:tblPrChange>
      </w:tblPr>
      <w:tblGrid>
        <w:gridCol w:w="986"/>
        <w:gridCol w:w="5044"/>
        <w:tblGridChange w:id="4136">
          <w:tblGrid>
            <w:gridCol w:w="986"/>
            <w:gridCol w:w="1312"/>
          </w:tblGrid>
        </w:tblGridChange>
      </w:tblGrid>
      <w:tr w:rsidR="00631156" w:rsidRPr="00631156" w14:paraId="48EFD077" w14:textId="77777777" w:rsidTr="00D22031">
        <w:trPr>
          <w:cnfStyle w:val="100000000000" w:firstRow="1" w:lastRow="0" w:firstColumn="0" w:lastColumn="0" w:oddVBand="0" w:evenVBand="0" w:oddHBand="0" w:evenHBand="0" w:firstRowFirstColumn="0" w:firstRowLastColumn="0" w:lastRowFirstColumn="0" w:lastRowLastColumn="0"/>
          <w:trHeight w:val="300"/>
          <w:trPrChange w:id="4137" w:author="Nagendra Dhakar" w:date="2016-01-26T16:47:00Z">
            <w:trPr>
              <w:trHeight w:val="300"/>
            </w:trPr>
          </w:trPrChange>
        </w:trPr>
        <w:tc>
          <w:tcPr>
            <w:tcW w:w="986" w:type="dxa"/>
            <w:noWrap/>
            <w:hideMark/>
            <w:tcPrChange w:id="4138" w:author="Nagendra Dhakar" w:date="2016-01-26T16:47:00Z">
              <w:tcPr>
                <w:tcW w:w="986" w:type="dxa"/>
                <w:noWrap/>
                <w:hideMark/>
              </w:tcPr>
            </w:tcPrChange>
          </w:tcPr>
          <w:p w14:paraId="186B763F" w14:textId="77777777" w:rsidR="00631156" w:rsidRPr="00631156" w:rsidRDefault="00631156" w:rsidP="00631156">
            <w:pPr>
              <w:pStyle w:val="BodyParagraph"/>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sz w:val="18"/>
                <w:szCs w:val="18"/>
              </w:rPr>
            </w:pPr>
            <w:r w:rsidRPr="00631156">
              <w:rPr>
                <w:rFonts w:asciiTheme="majorHAnsi" w:hAnsiTheme="majorHAnsi" w:cstheme="majorHAnsi"/>
                <w:b/>
                <w:sz w:val="18"/>
                <w:szCs w:val="18"/>
              </w:rPr>
              <w:t>Field</w:t>
            </w:r>
          </w:p>
        </w:tc>
        <w:tc>
          <w:tcPr>
            <w:tcW w:w="5044" w:type="dxa"/>
            <w:noWrap/>
            <w:hideMark/>
            <w:tcPrChange w:id="4139" w:author="Nagendra Dhakar" w:date="2016-01-26T16:47:00Z">
              <w:tcPr>
                <w:tcW w:w="1312" w:type="dxa"/>
                <w:noWrap/>
                <w:hideMark/>
              </w:tcPr>
            </w:tcPrChange>
          </w:tcPr>
          <w:p w14:paraId="6DA408BB" w14:textId="77777777" w:rsidR="00631156" w:rsidRPr="00631156" w:rsidRDefault="00631156" w:rsidP="00631156">
            <w:pPr>
              <w:pStyle w:val="BodyParagraph"/>
              <w:spacing w:line="24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sz w:val="18"/>
                <w:szCs w:val="18"/>
              </w:rPr>
            </w:pPr>
            <w:r w:rsidRPr="00631156">
              <w:rPr>
                <w:rFonts w:asciiTheme="majorHAnsi" w:hAnsiTheme="majorHAnsi" w:cstheme="majorHAnsi"/>
                <w:b/>
                <w:sz w:val="18"/>
                <w:szCs w:val="18"/>
              </w:rPr>
              <w:t>Description</w:t>
            </w:r>
          </w:p>
        </w:tc>
      </w:tr>
      <w:tr w:rsidR="00631156" w:rsidRPr="00631156" w14:paraId="73FB93E0" w14:textId="77777777" w:rsidTr="00D22031">
        <w:trPr>
          <w:trHeight w:val="300"/>
          <w:trPrChange w:id="4140" w:author="Nagendra Dhakar" w:date="2016-01-26T16:47:00Z">
            <w:trPr>
              <w:trHeight w:val="300"/>
            </w:trPr>
          </w:trPrChange>
        </w:trPr>
        <w:tc>
          <w:tcPr>
            <w:tcW w:w="986" w:type="dxa"/>
            <w:noWrap/>
            <w:hideMark/>
            <w:tcPrChange w:id="4141" w:author="Nagendra Dhakar" w:date="2016-01-26T16:47:00Z">
              <w:tcPr>
                <w:tcW w:w="986" w:type="dxa"/>
                <w:noWrap/>
                <w:hideMark/>
              </w:tcPr>
            </w:tcPrChange>
          </w:tcPr>
          <w:p w14:paraId="331D39AD"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ID</w:t>
            </w:r>
          </w:p>
        </w:tc>
        <w:tc>
          <w:tcPr>
            <w:tcW w:w="5044" w:type="dxa"/>
            <w:noWrap/>
            <w:hideMark/>
            <w:tcPrChange w:id="4142" w:author="Nagendra Dhakar" w:date="2016-01-26T16:47:00Z">
              <w:tcPr>
                <w:tcW w:w="1312" w:type="dxa"/>
                <w:noWrap/>
                <w:hideMark/>
              </w:tcPr>
            </w:tcPrChange>
          </w:tcPr>
          <w:p w14:paraId="033A7087"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TAZ Id</w:t>
            </w:r>
          </w:p>
        </w:tc>
      </w:tr>
      <w:tr w:rsidR="00631156" w:rsidRPr="00631156" w14:paraId="40AF1793" w14:textId="77777777" w:rsidTr="00D22031">
        <w:trPr>
          <w:trHeight w:val="300"/>
          <w:trPrChange w:id="4143" w:author="Nagendra Dhakar" w:date="2016-01-26T16:47:00Z">
            <w:trPr>
              <w:trHeight w:val="300"/>
            </w:trPr>
          </w:trPrChange>
        </w:trPr>
        <w:tc>
          <w:tcPr>
            <w:tcW w:w="986" w:type="dxa"/>
            <w:noWrap/>
            <w:hideMark/>
            <w:tcPrChange w:id="4144" w:author="Nagendra Dhakar" w:date="2016-01-26T16:47:00Z">
              <w:tcPr>
                <w:tcW w:w="986" w:type="dxa"/>
                <w:noWrap/>
                <w:hideMark/>
              </w:tcPr>
            </w:tcPrChange>
          </w:tcPr>
          <w:p w14:paraId="1564F85C"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HBW1</w:t>
            </w:r>
          </w:p>
        </w:tc>
        <w:tc>
          <w:tcPr>
            <w:tcW w:w="5044" w:type="dxa"/>
            <w:noWrap/>
            <w:hideMark/>
            <w:tcPrChange w:id="4145" w:author="Nagendra Dhakar" w:date="2016-01-26T16:47:00Z">
              <w:tcPr>
                <w:tcW w:w="1312" w:type="dxa"/>
                <w:noWrap/>
                <w:hideMark/>
              </w:tcPr>
            </w:tcPrChange>
          </w:tcPr>
          <w:p w14:paraId="5D988EE7" w14:textId="19FB5345" w:rsidR="00631156" w:rsidRPr="00631156" w:rsidRDefault="00D22031" w:rsidP="00631156">
            <w:pPr>
              <w:pStyle w:val="BodyParagraph"/>
              <w:spacing w:line="240" w:lineRule="auto"/>
              <w:rPr>
                <w:rFonts w:asciiTheme="majorHAnsi" w:hAnsiTheme="majorHAnsi" w:cstheme="majorHAnsi"/>
                <w:sz w:val="18"/>
                <w:szCs w:val="18"/>
              </w:rPr>
            </w:pPr>
            <w:ins w:id="4146" w:author="Nagendra Dhakar" w:date="2016-01-26T16:47:00Z">
              <w:r>
                <w:rPr>
                  <w:rFonts w:asciiTheme="majorHAnsi" w:hAnsiTheme="majorHAnsi" w:cstheme="majorHAnsi"/>
                  <w:sz w:val="18"/>
                  <w:szCs w:val="18"/>
                </w:rPr>
                <w:t>Home-based work trips 1</w:t>
              </w:r>
            </w:ins>
          </w:p>
        </w:tc>
      </w:tr>
      <w:tr w:rsidR="00631156" w:rsidRPr="00631156" w14:paraId="7B4B1AF3" w14:textId="77777777" w:rsidTr="00D22031">
        <w:trPr>
          <w:trHeight w:val="300"/>
          <w:trPrChange w:id="4147" w:author="Nagendra Dhakar" w:date="2016-01-26T16:47:00Z">
            <w:trPr>
              <w:trHeight w:val="300"/>
            </w:trPr>
          </w:trPrChange>
        </w:trPr>
        <w:tc>
          <w:tcPr>
            <w:tcW w:w="986" w:type="dxa"/>
            <w:noWrap/>
            <w:hideMark/>
            <w:tcPrChange w:id="4148" w:author="Nagendra Dhakar" w:date="2016-01-26T16:47:00Z">
              <w:tcPr>
                <w:tcW w:w="986" w:type="dxa"/>
                <w:noWrap/>
                <w:hideMark/>
              </w:tcPr>
            </w:tcPrChange>
          </w:tcPr>
          <w:p w14:paraId="18282C36"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HBW2</w:t>
            </w:r>
          </w:p>
        </w:tc>
        <w:tc>
          <w:tcPr>
            <w:tcW w:w="5044" w:type="dxa"/>
            <w:noWrap/>
            <w:hideMark/>
            <w:tcPrChange w:id="4149" w:author="Nagendra Dhakar" w:date="2016-01-26T16:47:00Z">
              <w:tcPr>
                <w:tcW w:w="1312" w:type="dxa"/>
                <w:noWrap/>
                <w:hideMark/>
              </w:tcPr>
            </w:tcPrChange>
          </w:tcPr>
          <w:p w14:paraId="5834C3DF" w14:textId="59B64300" w:rsidR="00631156" w:rsidRPr="00631156" w:rsidRDefault="00D22031" w:rsidP="00631156">
            <w:pPr>
              <w:pStyle w:val="BodyParagraph"/>
              <w:spacing w:line="240" w:lineRule="auto"/>
              <w:rPr>
                <w:rFonts w:asciiTheme="majorHAnsi" w:hAnsiTheme="majorHAnsi" w:cstheme="majorHAnsi"/>
                <w:sz w:val="18"/>
                <w:szCs w:val="18"/>
              </w:rPr>
            </w:pPr>
            <w:ins w:id="4150" w:author="Nagendra Dhakar" w:date="2016-01-26T16:48:00Z">
              <w:r>
                <w:rPr>
                  <w:rFonts w:asciiTheme="majorHAnsi" w:hAnsiTheme="majorHAnsi" w:cstheme="majorHAnsi"/>
                  <w:sz w:val="18"/>
                  <w:szCs w:val="18"/>
                </w:rPr>
                <w:t>Home-based work trips 2</w:t>
              </w:r>
            </w:ins>
          </w:p>
        </w:tc>
      </w:tr>
      <w:tr w:rsidR="00631156" w:rsidRPr="00631156" w14:paraId="7187142A" w14:textId="77777777" w:rsidTr="00D22031">
        <w:trPr>
          <w:trHeight w:val="300"/>
          <w:trPrChange w:id="4151" w:author="Nagendra Dhakar" w:date="2016-01-26T16:47:00Z">
            <w:trPr>
              <w:trHeight w:val="300"/>
            </w:trPr>
          </w:trPrChange>
        </w:trPr>
        <w:tc>
          <w:tcPr>
            <w:tcW w:w="986" w:type="dxa"/>
            <w:noWrap/>
            <w:hideMark/>
            <w:tcPrChange w:id="4152" w:author="Nagendra Dhakar" w:date="2016-01-26T16:47:00Z">
              <w:tcPr>
                <w:tcW w:w="986" w:type="dxa"/>
                <w:noWrap/>
                <w:hideMark/>
              </w:tcPr>
            </w:tcPrChange>
          </w:tcPr>
          <w:p w14:paraId="0B55CD6C"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HBW3</w:t>
            </w:r>
          </w:p>
        </w:tc>
        <w:tc>
          <w:tcPr>
            <w:tcW w:w="5044" w:type="dxa"/>
            <w:noWrap/>
            <w:hideMark/>
            <w:tcPrChange w:id="4153" w:author="Nagendra Dhakar" w:date="2016-01-26T16:47:00Z">
              <w:tcPr>
                <w:tcW w:w="1312" w:type="dxa"/>
                <w:noWrap/>
                <w:hideMark/>
              </w:tcPr>
            </w:tcPrChange>
          </w:tcPr>
          <w:p w14:paraId="75B6667F" w14:textId="40353509" w:rsidR="00631156" w:rsidRPr="00631156" w:rsidRDefault="00D22031" w:rsidP="00631156">
            <w:pPr>
              <w:pStyle w:val="BodyParagraph"/>
              <w:spacing w:line="240" w:lineRule="auto"/>
              <w:rPr>
                <w:rFonts w:asciiTheme="majorHAnsi" w:hAnsiTheme="majorHAnsi" w:cstheme="majorHAnsi"/>
                <w:sz w:val="18"/>
                <w:szCs w:val="18"/>
              </w:rPr>
            </w:pPr>
            <w:ins w:id="4154" w:author="Nagendra Dhakar" w:date="2016-01-26T16:48:00Z">
              <w:r>
                <w:rPr>
                  <w:rFonts w:asciiTheme="majorHAnsi" w:hAnsiTheme="majorHAnsi" w:cstheme="majorHAnsi"/>
                  <w:sz w:val="18"/>
                  <w:szCs w:val="18"/>
                </w:rPr>
                <w:t>Home-based work trips 3</w:t>
              </w:r>
            </w:ins>
          </w:p>
        </w:tc>
      </w:tr>
      <w:tr w:rsidR="00631156" w:rsidRPr="00631156" w14:paraId="11E44113" w14:textId="77777777" w:rsidTr="00D22031">
        <w:trPr>
          <w:trHeight w:val="300"/>
          <w:trPrChange w:id="4155" w:author="Nagendra Dhakar" w:date="2016-01-26T16:47:00Z">
            <w:trPr>
              <w:trHeight w:val="300"/>
            </w:trPr>
          </w:trPrChange>
        </w:trPr>
        <w:tc>
          <w:tcPr>
            <w:tcW w:w="986" w:type="dxa"/>
            <w:noWrap/>
            <w:hideMark/>
            <w:tcPrChange w:id="4156" w:author="Nagendra Dhakar" w:date="2016-01-26T16:47:00Z">
              <w:tcPr>
                <w:tcW w:w="986" w:type="dxa"/>
                <w:noWrap/>
                <w:hideMark/>
              </w:tcPr>
            </w:tcPrChange>
          </w:tcPr>
          <w:p w14:paraId="661D7D2D"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HBPD1</w:t>
            </w:r>
          </w:p>
        </w:tc>
        <w:tc>
          <w:tcPr>
            <w:tcW w:w="5044" w:type="dxa"/>
            <w:noWrap/>
            <w:hideMark/>
            <w:tcPrChange w:id="4157" w:author="Nagendra Dhakar" w:date="2016-01-26T16:47:00Z">
              <w:tcPr>
                <w:tcW w:w="1312" w:type="dxa"/>
                <w:noWrap/>
                <w:hideMark/>
              </w:tcPr>
            </w:tcPrChange>
          </w:tcPr>
          <w:p w14:paraId="1458132C" w14:textId="54407289" w:rsidR="00631156" w:rsidRPr="00631156" w:rsidRDefault="00D22031" w:rsidP="00631156">
            <w:pPr>
              <w:pStyle w:val="BodyParagraph"/>
              <w:spacing w:line="240" w:lineRule="auto"/>
              <w:rPr>
                <w:rFonts w:asciiTheme="majorHAnsi" w:hAnsiTheme="majorHAnsi" w:cstheme="majorHAnsi"/>
                <w:sz w:val="18"/>
                <w:szCs w:val="18"/>
              </w:rPr>
            </w:pPr>
            <w:ins w:id="4158" w:author="Nagendra Dhakar" w:date="2016-01-26T16:48:00Z">
              <w:r w:rsidRPr="00D22031">
                <w:rPr>
                  <w:rFonts w:asciiTheme="majorHAnsi" w:hAnsiTheme="majorHAnsi" w:cstheme="majorHAnsi"/>
                  <w:sz w:val="18"/>
                  <w:szCs w:val="18"/>
                  <w:highlight w:val="yellow"/>
                  <w:rPrChange w:id="4159" w:author="Nagendra Dhakar" w:date="2016-01-26T16:54:00Z">
                    <w:rPr>
                      <w:rFonts w:asciiTheme="majorHAnsi" w:hAnsiTheme="majorHAnsi" w:cstheme="majorHAnsi"/>
                      <w:sz w:val="18"/>
                      <w:szCs w:val="18"/>
                    </w:rPr>
                  </w:rPrChange>
                </w:rPr>
                <w:t>Home-based</w:t>
              </w:r>
            </w:ins>
          </w:p>
        </w:tc>
      </w:tr>
      <w:tr w:rsidR="00631156" w:rsidRPr="00631156" w14:paraId="19717F72" w14:textId="77777777" w:rsidTr="00D22031">
        <w:trPr>
          <w:trHeight w:val="300"/>
          <w:trPrChange w:id="4160" w:author="Nagendra Dhakar" w:date="2016-01-26T16:47:00Z">
            <w:trPr>
              <w:trHeight w:val="300"/>
            </w:trPr>
          </w:trPrChange>
        </w:trPr>
        <w:tc>
          <w:tcPr>
            <w:tcW w:w="986" w:type="dxa"/>
            <w:noWrap/>
            <w:hideMark/>
            <w:tcPrChange w:id="4161" w:author="Nagendra Dhakar" w:date="2016-01-26T16:47:00Z">
              <w:tcPr>
                <w:tcW w:w="986" w:type="dxa"/>
                <w:noWrap/>
                <w:hideMark/>
              </w:tcPr>
            </w:tcPrChange>
          </w:tcPr>
          <w:p w14:paraId="7CA13151"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HBShp1</w:t>
            </w:r>
          </w:p>
        </w:tc>
        <w:tc>
          <w:tcPr>
            <w:tcW w:w="5044" w:type="dxa"/>
            <w:noWrap/>
            <w:hideMark/>
            <w:tcPrChange w:id="4162" w:author="Nagendra Dhakar" w:date="2016-01-26T16:47:00Z">
              <w:tcPr>
                <w:tcW w:w="1312" w:type="dxa"/>
                <w:noWrap/>
                <w:hideMark/>
              </w:tcPr>
            </w:tcPrChange>
          </w:tcPr>
          <w:p w14:paraId="4EEDF233" w14:textId="4776CA8F" w:rsidR="00631156" w:rsidRPr="00631156" w:rsidRDefault="00D22031" w:rsidP="00631156">
            <w:pPr>
              <w:pStyle w:val="BodyParagraph"/>
              <w:spacing w:line="240" w:lineRule="auto"/>
              <w:rPr>
                <w:rFonts w:asciiTheme="majorHAnsi" w:hAnsiTheme="majorHAnsi" w:cstheme="majorHAnsi"/>
                <w:sz w:val="18"/>
                <w:szCs w:val="18"/>
              </w:rPr>
            </w:pPr>
            <w:ins w:id="4163" w:author="Nagendra Dhakar" w:date="2016-01-26T16:52:00Z">
              <w:r>
                <w:rPr>
                  <w:rFonts w:asciiTheme="majorHAnsi" w:hAnsiTheme="majorHAnsi" w:cstheme="majorHAnsi"/>
                  <w:sz w:val="18"/>
                  <w:szCs w:val="18"/>
                </w:rPr>
                <w:t>Home-based shopping trips 1</w:t>
              </w:r>
            </w:ins>
          </w:p>
        </w:tc>
      </w:tr>
      <w:tr w:rsidR="00631156" w:rsidRPr="00631156" w14:paraId="543833E3" w14:textId="77777777" w:rsidTr="00D22031">
        <w:trPr>
          <w:trHeight w:val="300"/>
          <w:trPrChange w:id="4164" w:author="Nagendra Dhakar" w:date="2016-01-26T16:47:00Z">
            <w:trPr>
              <w:trHeight w:val="300"/>
            </w:trPr>
          </w:trPrChange>
        </w:trPr>
        <w:tc>
          <w:tcPr>
            <w:tcW w:w="986" w:type="dxa"/>
            <w:noWrap/>
            <w:hideMark/>
            <w:tcPrChange w:id="4165" w:author="Nagendra Dhakar" w:date="2016-01-26T16:47:00Z">
              <w:tcPr>
                <w:tcW w:w="986" w:type="dxa"/>
                <w:noWrap/>
                <w:hideMark/>
              </w:tcPr>
            </w:tcPrChange>
          </w:tcPr>
          <w:p w14:paraId="323307FD"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HBShp2</w:t>
            </w:r>
          </w:p>
        </w:tc>
        <w:tc>
          <w:tcPr>
            <w:tcW w:w="5044" w:type="dxa"/>
            <w:noWrap/>
            <w:hideMark/>
            <w:tcPrChange w:id="4166" w:author="Nagendra Dhakar" w:date="2016-01-26T16:47:00Z">
              <w:tcPr>
                <w:tcW w:w="1312" w:type="dxa"/>
                <w:noWrap/>
                <w:hideMark/>
              </w:tcPr>
            </w:tcPrChange>
          </w:tcPr>
          <w:p w14:paraId="6AC64B00" w14:textId="77003090" w:rsidR="00631156" w:rsidRPr="00631156" w:rsidRDefault="00D22031" w:rsidP="00631156">
            <w:pPr>
              <w:pStyle w:val="BodyParagraph"/>
              <w:spacing w:line="240" w:lineRule="auto"/>
              <w:rPr>
                <w:rFonts w:asciiTheme="majorHAnsi" w:hAnsiTheme="majorHAnsi" w:cstheme="majorHAnsi"/>
                <w:sz w:val="18"/>
                <w:szCs w:val="18"/>
              </w:rPr>
            </w:pPr>
            <w:ins w:id="4167" w:author="Nagendra Dhakar" w:date="2016-01-26T16:52:00Z">
              <w:r>
                <w:rPr>
                  <w:rFonts w:asciiTheme="majorHAnsi" w:hAnsiTheme="majorHAnsi" w:cstheme="majorHAnsi"/>
                  <w:sz w:val="18"/>
                  <w:szCs w:val="18"/>
                </w:rPr>
                <w:t>Home-based shopping trips 2</w:t>
              </w:r>
            </w:ins>
          </w:p>
        </w:tc>
      </w:tr>
      <w:tr w:rsidR="00631156" w:rsidRPr="00631156" w14:paraId="027FC901" w14:textId="77777777" w:rsidTr="00D22031">
        <w:trPr>
          <w:trHeight w:val="300"/>
          <w:trPrChange w:id="4168" w:author="Nagendra Dhakar" w:date="2016-01-26T16:47:00Z">
            <w:trPr>
              <w:trHeight w:val="300"/>
            </w:trPr>
          </w:trPrChange>
        </w:trPr>
        <w:tc>
          <w:tcPr>
            <w:tcW w:w="986" w:type="dxa"/>
            <w:noWrap/>
            <w:hideMark/>
            <w:tcPrChange w:id="4169" w:author="Nagendra Dhakar" w:date="2016-01-26T16:47:00Z">
              <w:tcPr>
                <w:tcW w:w="986" w:type="dxa"/>
                <w:noWrap/>
                <w:hideMark/>
              </w:tcPr>
            </w:tcPrChange>
          </w:tcPr>
          <w:p w14:paraId="0B2B7318"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HBShp3</w:t>
            </w:r>
          </w:p>
        </w:tc>
        <w:tc>
          <w:tcPr>
            <w:tcW w:w="5044" w:type="dxa"/>
            <w:noWrap/>
            <w:hideMark/>
            <w:tcPrChange w:id="4170" w:author="Nagendra Dhakar" w:date="2016-01-26T16:47:00Z">
              <w:tcPr>
                <w:tcW w:w="1312" w:type="dxa"/>
                <w:noWrap/>
                <w:hideMark/>
              </w:tcPr>
            </w:tcPrChange>
          </w:tcPr>
          <w:p w14:paraId="1CEB1B37" w14:textId="08C80831" w:rsidR="00631156" w:rsidRPr="00631156" w:rsidRDefault="00D22031" w:rsidP="00631156">
            <w:pPr>
              <w:pStyle w:val="BodyParagraph"/>
              <w:spacing w:line="240" w:lineRule="auto"/>
              <w:rPr>
                <w:rFonts w:asciiTheme="majorHAnsi" w:hAnsiTheme="majorHAnsi" w:cstheme="majorHAnsi"/>
                <w:sz w:val="18"/>
                <w:szCs w:val="18"/>
              </w:rPr>
            </w:pPr>
            <w:ins w:id="4171" w:author="Nagendra Dhakar" w:date="2016-01-26T16:52:00Z">
              <w:r>
                <w:rPr>
                  <w:rFonts w:asciiTheme="majorHAnsi" w:hAnsiTheme="majorHAnsi" w:cstheme="majorHAnsi"/>
                  <w:sz w:val="18"/>
                  <w:szCs w:val="18"/>
                </w:rPr>
                <w:t>Home-based shopping trips 3</w:t>
              </w:r>
            </w:ins>
          </w:p>
        </w:tc>
      </w:tr>
      <w:tr w:rsidR="00631156" w:rsidRPr="00631156" w14:paraId="45723401" w14:textId="77777777" w:rsidTr="00D22031">
        <w:trPr>
          <w:trHeight w:val="300"/>
          <w:trPrChange w:id="4172" w:author="Nagendra Dhakar" w:date="2016-01-26T16:47:00Z">
            <w:trPr>
              <w:trHeight w:val="300"/>
            </w:trPr>
          </w:trPrChange>
        </w:trPr>
        <w:tc>
          <w:tcPr>
            <w:tcW w:w="986" w:type="dxa"/>
            <w:noWrap/>
            <w:hideMark/>
            <w:tcPrChange w:id="4173" w:author="Nagendra Dhakar" w:date="2016-01-26T16:47:00Z">
              <w:tcPr>
                <w:tcW w:w="986" w:type="dxa"/>
                <w:noWrap/>
                <w:hideMark/>
              </w:tcPr>
            </w:tcPrChange>
          </w:tcPr>
          <w:p w14:paraId="7B4ECB6E"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HBSch1</w:t>
            </w:r>
          </w:p>
        </w:tc>
        <w:tc>
          <w:tcPr>
            <w:tcW w:w="5044" w:type="dxa"/>
            <w:noWrap/>
            <w:hideMark/>
            <w:tcPrChange w:id="4174" w:author="Nagendra Dhakar" w:date="2016-01-26T16:47:00Z">
              <w:tcPr>
                <w:tcW w:w="1312" w:type="dxa"/>
                <w:noWrap/>
                <w:hideMark/>
              </w:tcPr>
            </w:tcPrChange>
          </w:tcPr>
          <w:p w14:paraId="18DF3147" w14:textId="0B53AFEC" w:rsidR="00631156" w:rsidRPr="00631156" w:rsidRDefault="00D22031" w:rsidP="00631156">
            <w:pPr>
              <w:pStyle w:val="BodyParagraph"/>
              <w:spacing w:line="240" w:lineRule="auto"/>
              <w:rPr>
                <w:rFonts w:asciiTheme="majorHAnsi" w:hAnsiTheme="majorHAnsi" w:cstheme="majorHAnsi"/>
                <w:sz w:val="18"/>
                <w:szCs w:val="18"/>
              </w:rPr>
            </w:pPr>
            <w:ins w:id="4175" w:author="Nagendra Dhakar" w:date="2016-01-26T16:52:00Z">
              <w:r>
                <w:rPr>
                  <w:rFonts w:asciiTheme="majorHAnsi" w:hAnsiTheme="majorHAnsi" w:cstheme="majorHAnsi"/>
                  <w:sz w:val="18"/>
                  <w:szCs w:val="18"/>
                </w:rPr>
                <w:t xml:space="preserve">Home-based school trips </w:t>
              </w:r>
            </w:ins>
          </w:p>
        </w:tc>
      </w:tr>
      <w:tr w:rsidR="00631156" w:rsidRPr="00631156" w14:paraId="3336A388" w14:textId="77777777" w:rsidTr="00D22031">
        <w:trPr>
          <w:trHeight w:val="300"/>
          <w:trPrChange w:id="4176" w:author="Nagendra Dhakar" w:date="2016-01-26T16:47:00Z">
            <w:trPr>
              <w:trHeight w:val="300"/>
            </w:trPr>
          </w:trPrChange>
        </w:trPr>
        <w:tc>
          <w:tcPr>
            <w:tcW w:w="986" w:type="dxa"/>
            <w:noWrap/>
            <w:hideMark/>
            <w:tcPrChange w:id="4177" w:author="Nagendra Dhakar" w:date="2016-01-26T16:47:00Z">
              <w:tcPr>
                <w:tcW w:w="986" w:type="dxa"/>
                <w:noWrap/>
                <w:hideMark/>
              </w:tcPr>
            </w:tcPrChange>
          </w:tcPr>
          <w:p w14:paraId="4941E19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HBO1</w:t>
            </w:r>
          </w:p>
        </w:tc>
        <w:tc>
          <w:tcPr>
            <w:tcW w:w="5044" w:type="dxa"/>
            <w:noWrap/>
            <w:hideMark/>
            <w:tcPrChange w:id="4178" w:author="Nagendra Dhakar" w:date="2016-01-26T16:47:00Z">
              <w:tcPr>
                <w:tcW w:w="1312" w:type="dxa"/>
                <w:noWrap/>
                <w:hideMark/>
              </w:tcPr>
            </w:tcPrChange>
          </w:tcPr>
          <w:p w14:paraId="7F77D516" w14:textId="46B9611E" w:rsidR="00631156" w:rsidRPr="00631156" w:rsidRDefault="00D22031" w:rsidP="00631156">
            <w:pPr>
              <w:pStyle w:val="BodyParagraph"/>
              <w:spacing w:line="240" w:lineRule="auto"/>
              <w:rPr>
                <w:rFonts w:asciiTheme="majorHAnsi" w:hAnsiTheme="majorHAnsi" w:cstheme="majorHAnsi"/>
                <w:sz w:val="18"/>
                <w:szCs w:val="18"/>
              </w:rPr>
            </w:pPr>
            <w:ins w:id="4179" w:author="Nagendra Dhakar" w:date="2016-01-26T16:52:00Z">
              <w:r>
                <w:rPr>
                  <w:rFonts w:asciiTheme="majorHAnsi" w:hAnsiTheme="majorHAnsi" w:cstheme="majorHAnsi"/>
                  <w:sz w:val="18"/>
                  <w:szCs w:val="18"/>
                </w:rPr>
                <w:t>Home-based other trips 1</w:t>
              </w:r>
            </w:ins>
          </w:p>
        </w:tc>
      </w:tr>
      <w:tr w:rsidR="00631156" w:rsidRPr="00631156" w14:paraId="58DC1733" w14:textId="77777777" w:rsidTr="00D22031">
        <w:trPr>
          <w:trHeight w:val="300"/>
          <w:trPrChange w:id="4180" w:author="Nagendra Dhakar" w:date="2016-01-26T16:47:00Z">
            <w:trPr>
              <w:trHeight w:val="300"/>
            </w:trPr>
          </w:trPrChange>
        </w:trPr>
        <w:tc>
          <w:tcPr>
            <w:tcW w:w="986" w:type="dxa"/>
            <w:noWrap/>
            <w:hideMark/>
            <w:tcPrChange w:id="4181" w:author="Nagendra Dhakar" w:date="2016-01-26T16:47:00Z">
              <w:tcPr>
                <w:tcW w:w="986" w:type="dxa"/>
                <w:noWrap/>
                <w:hideMark/>
              </w:tcPr>
            </w:tcPrChange>
          </w:tcPr>
          <w:p w14:paraId="522C59AB"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HBO2</w:t>
            </w:r>
          </w:p>
        </w:tc>
        <w:tc>
          <w:tcPr>
            <w:tcW w:w="5044" w:type="dxa"/>
            <w:noWrap/>
            <w:hideMark/>
            <w:tcPrChange w:id="4182" w:author="Nagendra Dhakar" w:date="2016-01-26T16:47:00Z">
              <w:tcPr>
                <w:tcW w:w="1312" w:type="dxa"/>
                <w:noWrap/>
                <w:hideMark/>
              </w:tcPr>
            </w:tcPrChange>
          </w:tcPr>
          <w:p w14:paraId="0A78D6FB" w14:textId="61C895AB" w:rsidR="00631156" w:rsidRPr="00631156" w:rsidRDefault="00D22031">
            <w:pPr>
              <w:pStyle w:val="BodyParagraph"/>
              <w:spacing w:line="240" w:lineRule="auto"/>
              <w:rPr>
                <w:rFonts w:asciiTheme="majorHAnsi" w:hAnsiTheme="majorHAnsi" w:cstheme="majorHAnsi"/>
                <w:sz w:val="18"/>
                <w:szCs w:val="18"/>
              </w:rPr>
            </w:pPr>
            <w:ins w:id="4183" w:author="Nagendra Dhakar" w:date="2016-01-26T16:53:00Z">
              <w:r>
                <w:rPr>
                  <w:rFonts w:asciiTheme="majorHAnsi" w:hAnsiTheme="majorHAnsi" w:cstheme="majorHAnsi"/>
                  <w:sz w:val="18"/>
                  <w:szCs w:val="18"/>
                </w:rPr>
                <w:t>Home-based other trips 2</w:t>
              </w:r>
            </w:ins>
          </w:p>
        </w:tc>
      </w:tr>
      <w:tr w:rsidR="00631156" w:rsidRPr="00631156" w14:paraId="77344403" w14:textId="77777777" w:rsidTr="00D22031">
        <w:trPr>
          <w:trHeight w:val="300"/>
          <w:trPrChange w:id="4184" w:author="Nagendra Dhakar" w:date="2016-01-26T16:47:00Z">
            <w:trPr>
              <w:trHeight w:val="300"/>
            </w:trPr>
          </w:trPrChange>
        </w:trPr>
        <w:tc>
          <w:tcPr>
            <w:tcW w:w="986" w:type="dxa"/>
            <w:noWrap/>
            <w:hideMark/>
            <w:tcPrChange w:id="4185" w:author="Nagendra Dhakar" w:date="2016-01-26T16:47:00Z">
              <w:tcPr>
                <w:tcW w:w="986" w:type="dxa"/>
                <w:noWrap/>
                <w:hideMark/>
              </w:tcPr>
            </w:tcPrChange>
          </w:tcPr>
          <w:p w14:paraId="0E72EC54"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HBO3</w:t>
            </w:r>
          </w:p>
        </w:tc>
        <w:tc>
          <w:tcPr>
            <w:tcW w:w="5044" w:type="dxa"/>
            <w:noWrap/>
            <w:hideMark/>
            <w:tcPrChange w:id="4186" w:author="Nagendra Dhakar" w:date="2016-01-26T16:47:00Z">
              <w:tcPr>
                <w:tcW w:w="1312" w:type="dxa"/>
                <w:noWrap/>
                <w:hideMark/>
              </w:tcPr>
            </w:tcPrChange>
          </w:tcPr>
          <w:p w14:paraId="69E0FC19" w14:textId="37B648FC" w:rsidR="00631156" w:rsidRPr="00631156" w:rsidRDefault="00D22031">
            <w:pPr>
              <w:pStyle w:val="BodyParagraph"/>
              <w:spacing w:line="240" w:lineRule="auto"/>
              <w:rPr>
                <w:rFonts w:asciiTheme="majorHAnsi" w:hAnsiTheme="majorHAnsi" w:cstheme="majorHAnsi"/>
                <w:sz w:val="18"/>
                <w:szCs w:val="18"/>
              </w:rPr>
            </w:pPr>
            <w:ins w:id="4187" w:author="Nagendra Dhakar" w:date="2016-01-26T16:53:00Z">
              <w:r>
                <w:rPr>
                  <w:rFonts w:asciiTheme="majorHAnsi" w:hAnsiTheme="majorHAnsi" w:cstheme="majorHAnsi"/>
                  <w:sz w:val="18"/>
                  <w:szCs w:val="18"/>
                </w:rPr>
                <w:t>Home-based other trips 3</w:t>
              </w:r>
            </w:ins>
          </w:p>
        </w:tc>
      </w:tr>
      <w:tr w:rsidR="00631156" w:rsidRPr="00631156" w14:paraId="3E47383B" w14:textId="77777777" w:rsidTr="00D22031">
        <w:trPr>
          <w:trHeight w:val="300"/>
          <w:trPrChange w:id="4188" w:author="Nagendra Dhakar" w:date="2016-01-26T16:47:00Z">
            <w:trPr>
              <w:trHeight w:val="300"/>
            </w:trPr>
          </w:trPrChange>
        </w:trPr>
        <w:tc>
          <w:tcPr>
            <w:tcW w:w="986" w:type="dxa"/>
            <w:noWrap/>
            <w:hideMark/>
            <w:tcPrChange w:id="4189" w:author="Nagendra Dhakar" w:date="2016-01-26T16:47:00Z">
              <w:tcPr>
                <w:tcW w:w="986" w:type="dxa"/>
                <w:noWrap/>
                <w:hideMark/>
              </w:tcPr>
            </w:tcPrChange>
          </w:tcPr>
          <w:p w14:paraId="2B222DBD"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NHBW1</w:t>
            </w:r>
          </w:p>
        </w:tc>
        <w:tc>
          <w:tcPr>
            <w:tcW w:w="5044" w:type="dxa"/>
            <w:noWrap/>
            <w:hideMark/>
            <w:tcPrChange w:id="4190" w:author="Nagendra Dhakar" w:date="2016-01-26T16:47:00Z">
              <w:tcPr>
                <w:tcW w:w="1312" w:type="dxa"/>
                <w:noWrap/>
                <w:hideMark/>
              </w:tcPr>
            </w:tcPrChange>
          </w:tcPr>
          <w:p w14:paraId="59416EDF" w14:textId="25B2AF59" w:rsidR="00631156" w:rsidRPr="00631156" w:rsidRDefault="00D22031" w:rsidP="00631156">
            <w:pPr>
              <w:pStyle w:val="BodyParagraph"/>
              <w:spacing w:line="240" w:lineRule="auto"/>
              <w:rPr>
                <w:rFonts w:asciiTheme="majorHAnsi" w:hAnsiTheme="majorHAnsi" w:cstheme="majorHAnsi"/>
                <w:sz w:val="18"/>
                <w:szCs w:val="18"/>
              </w:rPr>
            </w:pPr>
            <w:ins w:id="4191" w:author="Nagendra Dhakar" w:date="2016-01-26T16:53:00Z">
              <w:r>
                <w:rPr>
                  <w:rFonts w:asciiTheme="majorHAnsi" w:hAnsiTheme="majorHAnsi" w:cstheme="majorHAnsi"/>
                  <w:sz w:val="18"/>
                  <w:szCs w:val="18"/>
                </w:rPr>
                <w:t>Non-home based work trips</w:t>
              </w:r>
            </w:ins>
          </w:p>
        </w:tc>
      </w:tr>
      <w:tr w:rsidR="00631156" w:rsidRPr="00631156" w14:paraId="79CABAC2" w14:textId="77777777" w:rsidTr="00D22031">
        <w:trPr>
          <w:trHeight w:val="300"/>
          <w:trPrChange w:id="4192" w:author="Nagendra Dhakar" w:date="2016-01-26T16:47:00Z">
            <w:trPr>
              <w:trHeight w:val="300"/>
            </w:trPr>
          </w:trPrChange>
        </w:trPr>
        <w:tc>
          <w:tcPr>
            <w:tcW w:w="986" w:type="dxa"/>
            <w:noWrap/>
            <w:hideMark/>
            <w:tcPrChange w:id="4193" w:author="Nagendra Dhakar" w:date="2016-01-26T16:47:00Z">
              <w:tcPr>
                <w:tcW w:w="986" w:type="dxa"/>
                <w:noWrap/>
                <w:hideMark/>
              </w:tcPr>
            </w:tcPrChange>
          </w:tcPr>
          <w:p w14:paraId="4D44F365" w14:textId="77777777" w:rsidR="00631156" w:rsidRPr="00631156" w:rsidRDefault="00631156" w:rsidP="00631156">
            <w:pPr>
              <w:pStyle w:val="BodyParagraph"/>
              <w:spacing w:line="240" w:lineRule="auto"/>
              <w:rPr>
                <w:rFonts w:asciiTheme="majorHAnsi" w:hAnsiTheme="majorHAnsi" w:cstheme="majorHAnsi"/>
                <w:sz w:val="18"/>
                <w:szCs w:val="18"/>
              </w:rPr>
            </w:pPr>
            <w:r w:rsidRPr="00631156">
              <w:rPr>
                <w:rFonts w:asciiTheme="majorHAnsi" w:hAnsiTheme="majorHAnsi" w:cstheme="majorHAnsi"/>
                <w:sz w:val="18"/>
                <w:szCs w:val="18"/>
              </w:rPr>
              <w:t>NHBO1</w:t>
            </w:r>
          </w:p>
        </w:tc>
        <w:tc>
          <w:tcPr>
            <w:tcW w:w="5044" w:type="dxa"/>
            <w:noWrap/>
            <w:hideMark/>
            <w:tcPrChange w:id="4194" w:author="Nagendra Dhakar" w:date="2016-01-26T16:47:00Z">
              <w:tcPr>
                <w:tcW w:w="1312" w:type="dxa"/>
                <w:noWrap/>
                <w:hideMark/>
              </w:tcPr>
            </w:tcPrChange>
          </w:tcPr>
          <w:p w14:paraId="693A39DD" w14:textId="4ACA9F38" w:rsidR="00631156" w:rsidRPr="00631156" w:rsidRDefault="00D22031" w:rsidP="00631156">
            <w:pPr>
              <w:pStyle w:val="BodyParagraph"/>
              <w:spacing w:line="240" w:lineRule="auto"/>
              <w:rPr>
                <w:rFonts w:asciiTheme="majorHAnsi" w:hAnsiTheme="majorHAnsi" w:cstheme="majorHAnsi"/>
                <w:sz w:val="18"/>
                <w:szCs w:val="18"/>
              </w:rPr>
            </w:pPr>
            <w:ins w:id="4195" w:author="Nagendra Dhakar" w:date="2016-01-26T16:53:00Z">
              <w:r>
                <w:rPr>
                  <w:rFonts w:asciiTheme="majorHAnsi" w:hAnsiTheme="majorHAnsi" w:cstheme="majorHAnsi"/>
                  <w:sz w:val="18"/>
                  <w:szCs w:val="18"/>
                </w:rPr>
                <w:t>Non-home based other trips</w:t>
              </w:r>
            </w:ins>
          </w:p>
        </w:tc>
      </w:tr>
    </w:tbl>
    <w:p w14:paraId="29E02EAD" w14:textId="5CBD9F34" w:rsidR="00631156" w:rsidRDefault="00C06976" w:rsidP="00631156">
      <w:pPr>
        <w:pStyle w:val="BodyParagraph"/>
        <w:rPr>
          <w:rFonts w:asciiTheme="minorHAnsi" w:hAnsiTheme="minorHAnsi"/>
        </w:rPr>
      </w:pPr>
      <w:r>
        <w:rPr>
          <w:rFonts w:asciiTheme="minorHAnsi" w:hAnsiTheme="minorHAnsi"/>
        </w:rPr>
        <w:t>The output form the airport model is the b</w:t>
      </w:r>
      <w:r w:rsidRPr="004F2D91">
        <w:rPr>
          <w:rFonts w:asciiTheme="minorHAnsi" w:hAnsiTheme="minorHAnsi"/>
        </w:rPr>
        <w:t xml:space="preserve">alanced airport PA table </w:t>
      </w:r>
      <w:r>
        <w:rPr>
          <w:rFonts w:asciiTheme="minorHAnsi" w:hAnsiTheme="minorHAnsi"/>
        </w:rPr>
        <w:t xml:space="preserve">l, which can be found here </w:t>
      </w:r>
      <w:r w:rsidR="0045765E">
        <w:rPr>
          <w:rFonts w:asciiTheme="minorHAnsi" w:hAnsiTheme="minorHAnsi"/>
        </w:rPr>
        <w:t>.\[year]</w:t>
      </w:r>
      <w:r>
        <w:rPr>
          <w:rFonts w:asciiTheme="minorHAnsi" w:hAnsiTheme="minorHAnsi"/>
        </w:rPr>
        <w:t>\</w:t>
      </w:r>
      <w:r w:rsidRPr="004F2D91">
        <w:rPr>
          <w:rFonts w:asciiTheme="minorHAnsi" w:hAnsiTheme="minorHAnsi"/>
        </w:rPr>
        <w:t>output</w:t>
      </w:r>
      <w:r>
        <w:rPr>
          <w:rFonts w:asciiTheme="minorHAnsi" w:hAnsiTheme="minorHAnsi"/>
        </w:rPr>
        <w:t>s\</w:t>
      </w:r>
      <w:r w:rsidRPr="004F2D91">
        <w:rPr>
          <w:rFonts w:asciiTheme="minorHAnsi" w:hAnsiTheme="minorHAnsi"/>
        </w:rPr>
        <w:t>airportPA.bin</w:t>
      </w:r>
      <w:r>
        <w:rPr>
          <w:rFonts w:asciiTheme="minorHAnsi" w:hAnsiTheme="minorHAnsi"/>
        </w:rPr>
        <w:t>.</w:t>
      </w:r>
    </w:p>
    <w:p w14:paraId="4951C77D" w14:textId="0CFECCD1" w:rsidR="00C06976" w:rsidRDefault="00C06976" w:rsidP="00C06976">
      <w:pPr>
        <w:pStyle w:val="Caption"/>
        <w:keepNext/>
      </w:pPr>
      <w:bookmarkStart w:id="4196" w:name="_Toc441593003"/>
      <w:r>
        <w:lastRenderedPageBreak/>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34</w:t>
      </w:r>
      <w:r w:rsidR="008F26F5">
        <w:rPr>
          <w:noProof/>
        </w:rPr>
        <w:fldChar w:fldCharType="end"/>
      </w:r>
      <w:r w:rsidR="005022E6">
        <w:t xml:space="preserve"> Airport Generation</w:t>
      </w:r>
      <w:r>
        <w:t xml:space="preserve"> File</w:t>
      </w:r>
      <w:bookmarkEnd w:id="4196"/>
    </w:p>
    <w:tbl>
      <w:tblPr>
        <w:tblStyle w:val="Style1"/>
        <w:tblW w:w="7258" w:type="dxa"/>
        <w:tblLook w:val="04A0" w:firstRow="1" w:lastRow="0" w:firstColumn="1" w:lastColumn="0" w:noHBand="0" w:noVBand="1"/>
      </w:tblPr>
      <w:tblGrid>
        <w:gridCol w:w="2862"/>
        <w:gridCol w:w="4396"/>
      </w:tblGrid>
      <w:tr w:rsidR="00C06976" w:rsidRPr="00C06976" w14:paraId="7C8EFDA1" w14:textId="77777777" w:rsidTr="00C06976">
        <w:trPr>
          <w:cnfStyle w:val="100000000000" w:firstRow="1" w:lastRow="0" w:firstColumn="0" w:lastColumn="0" w:oddVBand="0" w:evenVBand="0" w:oddHBand="0" w:evenHBand="0" w:firstRowFirstColumn="0" w:firstRowLastColumn="0" w:lastRowFirstColumn="0" w:lastRowLastColumn="0"/>
        </w:trPr>
        <w:tc>
          <w:tcPr>
            <w:tcW w:w="2862" w:type="dxa"/>
          </w:tcPr>
          <w:p w14:paraId="27F050E7" w14:textId="77777777" w:rsidR="00C06976" w:rsidRPr="00C06976" w:rsidRDefault="00C06976" w:rsidP="00C06976">
            <w:pPr>
              <w:pStyle w:val="BodyParagraph"/>
              <w:spacing w:line="240" w:lineRule="auto"/>
              <w:rPr>
                <w:rFonts w:asciiTheme="majorHAnsi" w:hAnsiTheme="majorHAnsi" w:cstheme="majorHAnsi"/>
                <w:b/>
                <w:color w:val="FFFFFF" w:themeColor="background2"/>
                <w:sz w:val="18"/>
                <w:szCs w:val="18"/>
              </w:rPr>
            </w:pPr>
            <w:r w:rsidRPr="00C06976">
              <w:rPr>
                <w:rFonts w:asciiTheme="majorHAnsi" w:hAnsiTheme="majorHAnsi" w:cstheme="majorHAnsi"/>
                <w:b/>
                <w:color w:val="FFFFFF" w:themeColor="background2"/>
                <w:sz w:val="18"/>
                <w:szCs w:val="18"/>
              </w:rPr>
              <w:t>Field</w:t>
            </w:r>
          </w:p>
        </w:tc>
        <w:tc>
          <w:tcPr>
            <w:tcW w:w="4396" w:type="dxa"/>
          </w:tcPr>
          <w:p w14:paraId="495C7F5D" w14:textId="77777777" w:rsidR="00C06976" w:rsidRPr="00C06976" w:rsidRDefault="00C06976" w:rsidP="00C06976">
            <w:pPr>
              <w:pStyle w:val="BodyParagraph"/>
              <w:spacing w:line="240" w:lineRule="auto"/>
              <w:rPr>
                <w:rFonts w:asciiTheme="majorHAnsi" w:hAnsiTheme="majorHAnsi" w:cstheme="majorHAnsi"/>
                <w:b/>
                <w:color w:val="FFFFFF" w:themeColor="background2"/>
                <w:sz w:val="18"/>
                <w:szCs w:val="18"/>
              </w:rPr>
            </w:pPr>
            <w:r w:rsidRPr="00C06976">
              <w:rPr>
                <w:rFonts w:asciiTheme="majorHAnsi" w:hAnsiTheme="majorHAnsi" w:cstheme="majorHAnsi"/>
                <w:b/>
                <w:color w:val="FFFFFF" w:themeColor="background2"/>
                <w:sz w:val="18"/>
                <w:szCs w:val="18"/>
              </w:rPr>
              <w:t>Description</w:t>
            </w:r>
          </w:p>
        </w:tc>
      </w:tr>
      <w:tr w:rsidR="00C06976" w:rsidRPr="00C06976" w14:paraId="6262D89F" w14:textId="77777777" w:rsidTr="00C06976">
        <w:tc>
          <w:tcPr>
            <w:tcW w:w="2862" w:type="dxa"/>
          </w:tcPr>
          <w:p w14:paraId="14A50A71"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ID1</w:t>
            </w:r>
          </w:p>
        </w:tc>
        <w:tc>
          <w:tcPr>
            <w:tcW w:w="4396" w:type="dxa"/>
          </w:tcPr>
          <w:p w14:paraId="1A8E5BC2"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TAZ Id</w:t>
            </w:r>
          </w:p>
        </w:tc>
      </w:tr>
      <w:tr w:rsidR="00C06976" w:rsidRPr="00C06976" w14:paraId="0F315E4E" w14:textId="77777777" w:rsidTr="00C06976">
        <w:tc>
          <w:tcPr>
            <w:tcW w:w="2862" w:type="dxa"/>
          </w:tcPr>
          <w:p w14:paraId="051D3FFB" w14:textId="77777777" w:rsidR="00C06976" w:rsidRPr="00C06976" w:rsidRDefault="00C06976" w:rsidP="00C06976">
            <w:pPr>
              <w:pStyle w:val="BodyParagraph"/>
              <w:spacing w:line="240" w:lineRule="auto"/>
              <w:rPr>
                <w:rFonts w:asciiTheme="majorHAnsi" w:hAnsiTheme="majorHAnsi" w:cstheme="majorHAnsi"/>
                <w:sz w:val="18"/>
                <w:szCs w:val="18"/>
              </w:rPr>
            </w:pPr>
            <w:bookmarkStart w:id="4197" w:name="_Hlk409103062"/>
            <w:r w:rsidRPr="00C06976">
              <w:rPr>
                <w:rFonts w:asciiTheme="majorHAnsi" w:hAnsiTheme="majorHAnsi" w:cstheme="majorHAnsi"/>
                <w:sz w:val="18"/>
                <w:szCs w:val="18"/>
              </w:rPr>
              <w:t>AIR_HBO_P</w:t>
            </w:r>
          </w:p>
        </w:tc>
        <w:tc>
          <w:tcPr>
            <w:tcW w:w="4396" w:type="dxa"/>
          </w:tcPr>
          <w:p w14:paraId="4E2C2918" w14:textId="77777777" w:rsidR="00C06976" w:rsidRPr="00C06976" w:rsidRDefault="00C06976" w:rsidP="00C06976">
            <w:pPr>
              <w:pStyle w:val="BodyParagraph"/>
              <w:spacing w:line="240" w:lineRule="auto"/>
              <w:rPr>
                <w:rFonts w:asciiTheme="majorHAnsi" w:hAnsiTheme="majorHAnsi" w:cstheme="majorHAnsi"/>
                <w:sz w:val="18"/>
                <w:szCs w:val="18"/>
              </w:rPr>
            </w:pPr>
            <w:bookmarkStart w:id="4198" w:name="OLE_LINK243"/>
            <w:bookmarkStart w:id="4199" w:name="OLE_LINK244"/>
            <w:bookmarkStart w:id="4200" w:name="OLE_LINK245"/>
            <w:r w:rsidRPr="00C06976">
              <w:rPr>
                <w:rFonts w:asciiTheme="majorHAnsi" w:hAnsiTheme="majorHAnsi" w:cstheme="majorHAnsi"/>
                <w:sz w:val="18"/>
                <w:szCs w:val="18"/>
              </w:rPr>
              <w:t>Home-based other airport production</w:t>
            </w:r>
            <w:bookmarkEnd w:id="4198"/>
            <w:bookmarkEnd w:id="4199"/>
            <w:bookmarkEnd w:id="4200"/>
          </w:p>
        </w:tc>
      </w:tr>
      <w:tr w:rsidR="00C06976" w:rsidRPr="00C06976" w14:paraId="363CDBB8" w14:textId="77777777" w:rsidTr="00C06976">
        <w:tc>
          <w:tcPr>
            <w:tcW w:w="2862" w:type="dxa"/>
          </w:tcPr>
          <w:p w14:paraId="73FB8EFB"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AIR_HBO_A</w:t>
            </w:r>
          </w:p>
        </w:tc>
        <w:tc>
          <w:tcPr>
            <w:tcW w:w="4396" w:type="dxa"/>
          </w:tcPr>
          <w:p w14:paraId="14A91950"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Home-based other airport attraction</w:t>
            </w:r>
          </w:p>
        </w:tc>
      </w:tr>
      <w:bookmarkEnd w:id="4197"/>
      <w:tr w:rsidR="00C06976" w:rsidRPr="00C06976" w14:paraId="78ABA350" w14:textId="77777777" w:rsidTr="00C06976">
        <w:tc>
          <w:tcPr>
            <w:tcW w:w="2862" w:type="dxa"/>
          </w:tcPr>
          <w:p w14:paraId="57C5EA86"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AIR_NHBW_P</w:t>
            </w:r>
          </w:p>
        </w:tc>
        <w:tc>
          <w:tcPr>
            <w:tcW w:w="4396" w:type="dxa"/>
          </w:tcPr>
          <w:p w14:paraId="5EC2F7DC" w14:textId="5414B68C" w:rsidR="00C06976" w:rsidRPr="00C06976" w:rsidRDefault="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 xml:space="preserve">Non-home-based </w:t>
            </w:r>
            <w:del w:id="4201" w:author="Nagendra Dhakar" w:date="2016-01-26T16:54:00Z">
              <w:r w:rsidRPr="00C06976" w:rsidDel="00731819">
                <w:rPr>
                  <w:rFonts w:asciiTheme="majorHAnsi" w:hAnsiTheme="majorHAnsi" w:cstheme="majorHAnsi"/>
                  <w:sz w:val="18"/>
                  <w:szCs w:val="18"/>
                </w:rPr>
                <w:delText xml:space="preserve">other </w:delText>
              </w:r>
            </w:del>
            <w:ins w:id="4202" w:author="Nagendra Dhakar" w:date="2016-01-26T16:54:00Z">
              <w:r w:rsidR="00731819">
                <w:rPr>
                  <w:rFonts w:asciiTheme="majorHAnsi" w:hAnsiTheme="majorHAnsi" w:cstheme="majorHAnsi"/>
                  <w:sz w:val="18"/>
                  <w:szCs w:val="18"/>
                </w:rPr>
                <w:t>work</w:t>
              </w:r>
              <w:r w:rsidR="00731819" w:rsidRPr="00C06976">
                <w:rPr>
                  <w:rFonts w:asciiTheme="majorHAnsi" w:hAnsiTheme="majorHAnsi" w:cstheme="majorHAnsi"/>
                  <w:sz w:val="18"/>
                  <w:szCs w:val="18"/>
                </w:rPr>
                <w:t xml:space="preserve"> </w:t>
              </w:r>
            </w:ins>
            <w:r w:rsidRPr="00C06976">
              <w:rPr>
                <w:rFonts w:asciiTheme="majorHAnsi" w:hAnsiTheme="majorHAnsi" w:cstheme="majorHAnsi"/>
                <w:sz w:val="18"/>
                <w:szCs w:val="18"/>
              </w:rPr>
              <w:t>airport production</w:t>
            </w:r>
          </w:p>
        </w:tc>
      </w:tr>
      <w:tr w:rsidR="00C06976" w:rsidRPr="00C06976" w14:paraId="40F58063" w14:textId="77777777" w:rsidTr="00C06976">
        <w:tc>
          <w:tcPr>
            <w:tcW w:w="2862" w:type="dxa"/>
          </w:tcPr>
          <w:p w14:paraId="6BA51F95"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AIR_NHBW_A</w:t>
            </w:r>
          </w:p>
        </w:tc>
        <w:tc>
          <w:tcPr>
            <w:tcW w:w="4396" w:type="dxa"/>
          </w:tcPr>
          <w:p w14:paraId="38B98A25" w14:textId="4EC5129B" w:rsidR="00C06976" w:rsidRPr="00C06976" w:rsidRDefault="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 xml:space="preserve">Non-home-based </w:t>
            </w:r>
            <w:del w:id="4203" w:author="Nagendra Dhakar" w:date="2016-01-26T16:54:00Z">
              <w:r w:rsidRPr="00C06976" w:rsidDel="00731819">
                <w:rPr>
                  <w:rFonts w:asciiTheme="majorHAnsi" w:hAnsiTheme="majorHAnsi" w:cstheme="majorHAnsi"/>
                  <w:sz w:val="18"/>
                  <w:szCs w:val="18"/>
                </w:rPr>
                <w:delText xml:space="preserve">other </w:delText>
              </w:r>
            </w:del>
            <w:ins w:id="4204" w:author="Nagendra Dhakar" w:date="2016-01-26T16:54:00Z">
              <w:r w:rsidR="00731819">
                <w:rPr>
                  <w:rFonts w:asciiTheme="majorHAnsi" w:hAnsiTheme="majorHAnsi" w:cstheme="majorHAnsi"/>
                  <w:sz w:val="18"/>
                  <w:szCs w:val="18"/>
                </w:rPr>
                <w:t>work</w:t>
              </w:r>
              <w:r w:rsidR="00731819" w:rsidRPr="00C06976">
                <w:rPr>
                  <w:rFonts w:asciiTheme="majorHAnsi" w:hAnsiTheme="majorHAnsi" w:cstheme="majorHAnsi"/>
                  <w:sz w:val="18"/>
                  <w:szCs w:val="18"/>
                </w:rPr>
                <w:t xml:space="preserve"> </w:t>
              </w:r>
            </w:ins>
            <w:r w:rsidRPr="00C06976">
              <w:rPr>
                <w:rFonts w:asciiTheme="majorHAnsi" w:hAnsiTheme="majorHAnsi" w:cstheme="majorHAnsi"/>
                <w:sz w:val="18"/>
                <w:szCs w:val="18"/>
              </w:rPr>
              <w:t>airport attraction</w:t>
            </w:r>
          </w:p>
        </w:tc>
      </w:tr>
      <w:tr w:rsidR="00C06976" w:rsidRPr="00C06976" w14:paraId="1D944D5B" w14:textId="77777777" w:rsidTr="00C06976">
        <w:tc>
          <w:tcPr>
            <w:tcW w:w="2862" w:type="dxa"/>
          </w:tcPr>
          <w:p w14:paraId="254B32BA"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AIR_VISIT_P</w:t>
            </w:r>
          </w:p>
        </w:tc>
        <w:tc>
          <w:tcPr>
            <w:tcW w:w="4396" w:type="dxa"/>
          </w:tcPr>
          <w:p w14:paraId="50E5DE77"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Visitors airport production</w:t>
            </w:r>
          </w:p>
        </w:tc>
      </w:tr>
      <w:tr w:rsidR="00C06976" w:rsidRPr="00C06976" w14:paraId="6EAAB010" w14:textId="77777777" w:rsidTr="00C06976">
        <w:tc>
          <w:tcPr>
            <w:tcW w:w="2862" w:type="dxa"/>
          </w:tcPr>
          <w:p w14:paraId="5D685288"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AIR_VISIT_A</w:t>
            </w:r>
          </w:p>
        </w:tc>
        <w:tc>
          <w:tcPr>
            <w:tcW w:w="4396" w:type="dxa"/>
          </w:tcPr>
          <w:p w14:paraId="06330746" w14:textId="77777777" w:rsidR="00C06976" w:rsidRPr="00C06976" w:rsidRDefault="00C06976" w:rsidP="00C06976">
            <w:pPr>
              <w:pStyle w:val="BodyParagraph"/>
              <w:spacing w:line="240" w:lineRule="auto"/>
              <w:rPr>
                <w:rFonts w:asciiTheme="majorHAnsi" w:hAnsiTheme="majorHAnsi" w:cstheme="majorHAnsi"/>
                <w:sz w:val="18"/>
                <w:szCs w:val="18"/>
              </w:rPr>
            </w:pPr>
            <w:r w:rsidRPr="00C06976">
              <w:rPr>
                <w:rFonts w:asciiTheme="majorHAnsi" w:hAnsiTheme="majorHAnsi" w:cstheme="majorHAnsi"/>
                <w:sz w:val="18"/>
                <w:szCs w:val="18"/>
              </w:rPr>
              <w:t>Visitors airport attraction</w:t>
            </w:r>
          </w:p>
        </w:tc>
      </w:tr>
    </w:tbl>
    <w:p w14:paraId="7BE1FE93" w14:textId="719168DA" w:rsidR="00C06976" w:rsidRDefault="009A4679" w:rsidP="00631156">
      <w:pPr>
        <w:pStyle w:val="BodyParagraph"/>
      </w:pPr>
      <w:r w:rsidRPr="009A4679">
        <w:t>Another output,</w:t>
      </w:r>
      <w:r>
        <w:t xml:space="preserve"> the</w:t>
      </w:r>
      <w:r w:rsidRPr="009A4679">
        <w:t xml:space="preserve"> airport tr</w:t>
      </w:r>
      <w:r>
        <w:t xml:space="preserve">ip distribution matrix, can be found in </w:t>
      </w:r>
      <w:r w:rsidR="0045765E">
        <w:t>.\[year]</w:t>
      </w:r>
      <w:r>
        <w:t>\outputs\</w:t>
      </w:r>
      <w:r w:rsidRPr="009A4679">
        <w:t>airportTD.bin.</w:t>
      </w:r>
    </w:p>
    <w:p w14:paraId="0A88EDE1" w14:textId="07A6E8CB" w:rsidR="005022E6" w:rsidRDefault="005022E6" w:rsidP="005022E6">
      <w:pPr>
        <w:pStyle w:val="Caption"/>
        <w:keepNext/>
      </w:pPr>
      <w:bookmarkStart w:id="4205" w:name="_Toc44159300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35</w:t>
      </w:r>
      <w:r w:rsidR="008F26F5">
        <w:rPr>
          <w:noProof/>
        </w:rPr>
        <w:fldChar w:fldCharType="end"/>
      </w:r>
      <w:r>
        <w:t xml:space="preserve"> Airport Distribution File</w:t>
      </w:r>
      <w:bookmarkEnd w:id="4205"/>
    </w:p>
    <w:tbl>
      <w:tblPr>
        <w:tblStyle w:val="Style1"/>
        <w:tblW w:w="7258" w:type="dxa"/>
        <w:tblLook w:val="04A0" w:firstRow="1" w:lastRow="0" w:firstColumn="1" w:lastColumn="0" w:noHBand="0" w:noVBand="1"/>
      </w:tblPr>
      <w:tblGrid>
        <w:gridCol w:w="2862"/>
        <w:gridCol w:w="4396"/>
      </w:tblGrid>
      <w:tr w:rsidR="005022E6" w:rsidRPr="005022E6" w14:paraId="29DFA6C5" w14:textId="77777777" w:rsidTr="005022E6">
        <w:trPr>
          <w:cnfStyle w:val="100000000000" w:firstRow="1" w:lastRow="0" w:firstColumn="0" w:lastColumn="0" w:oddVBand="0" w:evenVBand="0" w:oddHBand="0" w:evenHBand="0" w:firstRowFirstColumn="0" w:firstRowLastColumn="0" w:lastRowFirstColumn="0" w:lastRowLastColumn="0"/>
        </w:trPr>
        <w:tc>
          <w:tcPr>
            <w:tcW w:w="2862" w:type="dxa"/>
          </w:tcPr>
          <w:p w14:paraId="50E01BA6" w14:textId="5CC629B8" w:rsidR="005022E6" w:rsidRPr="005022E6" w:rsidRDefault="005022E6" w:rsidP="005022E6">
            <w:pPr>
              <w:pStyle w:val="BodyParagraph"/>
              <w:spacing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4396" w:type="dxa"/>
          </w:tcPr>
          <w:p w14:paraId="40918672" w14:textId="77777777" w:rsidR="005022E6" w:rsidRPr="005022E6" w:rsidRDefault="005022E6" w:rsidP="005022E6">
            <w:pPr>
              <w:pStyle w:val="BodyParagraph"/>
              <w:spacing w:line="240" w:lineRule="auto"/>
              <w:rPr>
                <w:rFonts w:asciiTheme="majorHAnsi" w:hAnsiTheme="majorHAnsi" w:cstheme="majorHAnsi"/>
                <w:b/>
                <w:color w:val="FFFFFF" w:themeColor="background2"/>
                <w:sz w:val="18"/>
                <w:szCs w:val="18"/>
              </w:rPr>
            </w:pPr>
            <w:r w:rsidRPr="005022E6">
              <w:rPr>
                <w:rFonts w:asciiTheme="majorHAnsi" w:hAnsiTheme="majorHAnsi" w:cstheme="majorHAnsi"/>
                <w:b/>
                <w:color w:val="FFFFFF" w:themeColor="background2"/>
                <w:sz w:val="18"/>
                <w:szCs w:val="18"/>
              </w:rPr>
              <w:t>Description</w:t>
            </w:r>
          </w:p>
        </w:tc>
      </w:tr>
      <w:tr w:rsidR="005022E6" w:rsidRPr="005022E6" w14:paraId="2C1D3566" w14:textId="77777777" w:rsidTr="005022E6">
        <w:tc>
          <w:tcPr>
            <w:tcW w:w="2862" w:type="dxa"/>
          </w:tcPr>
          <w:p w14:paraId="48B293BD" w14:textId="77965C66" w:rsidR="005022E6" w:rsidRPr="005022E6" w:rsidRDefault="005022E6" w:rsidP="005022E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ORIG</w:t>
            </w:r>
          </w:p>
        </w:tc>
        <w:tc>
          <w:tcPr>
            <w:tcW w:w="4396" w:type="dxa"/>
          </w:tcPr>
          <w:p w14:paraId="05DA8B43" w14:textId="65CF58D8" w:rsidR="005022E6" w:rsidRPr="005022E6" w:rsidRDefault="005022E6" w:rsidP="005022E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Origin zone</w:t>
            </w:r>
          </w:p>
        </w:tc>
      </w:tr>
      <w:tr w:rsidR="005022E6" w:rsidRPr="005022E6" w14:paraId="7C897412" w14:textId="77777777" w:rsidTr="005022E6">
        <w:tc>
          <w:tcPr>
            <w:tcW w:w="2862" w:type="dxa"/>
          </w:tcPr>
          <w:p w14:paraId="7E288F99" w14:textId="3002AFC2" w:rsidR="005022E6" w:rsidRPr="005022E6" w:rsidRDefault="005022E6" w:rsidP="005022E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DEST</w:t>
            </w:r>
          </w:p>
        </w:tc>
        <w:tc>
          <w:tcPr>
            <w:tcW w:w="4396" w:type="dxa"/>
          </w:tcPr>
          <w:p w14:paraId="7519DEE9" w14:textId="721D8289" w:rsidR="005022E6" w:rsidRPr="005022E6" w:rsidRDefault="005022E6" w:rsidP="005022E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Destination zone</w:t>
            </w:r>
          </w:p>
        </w:tc>
      </w:tr>
      <w:tr w:rsidR="005022E6" w:rsidRPr="005022E6" w14:paraId="25D4DF9F" w14:textId="77777777" w:rsidTr="005022E6">
        <w:tc>
          <w:tcPr>
            <w:tcW w:w="2862" w:type="dxa"/>
          </w:tcPr>
          <w:p w14:paraId="040DA7DD"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AIR_HBO</w:t>
            </w:r>
          </w:p>
        </w:tc>
        <w:tc>
          <w:tcPr>
            <w:tcW w:w="4396" w:type="dxa"/>
          </w:tcPr>
          <w:p w14:paraId="1AED8A07"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Home-based other airport trips</w:t>
            </w:r>
          </w:p>
        </w:tc>
      </w:tr>
      <w:tr w:rsidR="005022E6" w:rsidRPr="005022E6" w14:paraId="007E874A" w14:textId="77777777" w:rsidTr="005022E6">
        <w:tc>
          <w:tcPr>
            <w:tcW w:w="2862" w:type="dxa"/>
          </w:tcPr>
          <w:p w14:paraId="7293AFA0"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AIR_NHBW</w:t>
            </w:r>
          </w:p>
        </w:tc>
        <w:tc>
          <w:tcPr>
            <w:tcW w:w="4396" w:type="dxa"/>
          </w:tcPr>
          <w:p w14:paraId="26C5774D" w14:textId="3F92EF6F" w:rsidR="005022E6" w:rsidRPr="005022E6" w:rsidRDefault="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 xml:space="preserve">Non-home-based </w:t>
            </w:r>
            <w:del w:id="4206" w:author="Nagendra Dhakar" w:date="2016-01-26T16:54:00Z">
              <w:r w:rsidRPr="005022E6" w:rsidDel="00731819">
                <w:rPr>
                  <w:rFonts w:asciiTheme="majorHAnsi" w:hAnsiTheme="majorHAnsi" w:cstheme="majorHAnsi"/>
                  <w:sz w:val="18"/>
                  <w:szCs w:val="18"/>
                </w:rPr>
                <w:delText xml:space="preserve">other </w:delText>
              </w:r>
            </w:del>
            <w:ins w:id="4207" w:author="Nagendra Dhakar" w:date="2016-01-26T16:54:00Z">
              <w:r w:rsidR="00731819">
                <w:rPr>
                  <w:rFonts w:asciiTheme="majorHAnsi" w:hAnsiTheme="majorHAnsi" w:cstheme="majorHAnsi"/>
                  <w:sz w:val="18"/>
                  <w:szCs w:val="18"/>
                </w:rPr>
                <w:t>work</w:t>
              </w:r>
              <w:r w:rsidR="00731819" w:rsidRPr="005022E6">
                <w:rPr>
                  <w:rFonts w:asciiTheme="majorHAnsi" w:hAnsiTheme="majorHAnsi" w:cstheme="majorHAnsi"/>
                  <w:sz w:val="18"/>
                  <w:szCs w:val="18"/>
                </w:rPr>
                <w:t xml:space="preserve"> </w:t>
              </w:r>
            </w:ins>
            <w:r w:rsidRPr="005022E6">
              <w:rPr>
                <w:rFonts w:asciiTheme="majorHAnsi" w:hAnsiTheme="majorHAnsi" w:cstheme="majorHAnsi"/>
                <w:sz w:val="18"/>
                <w:szCs w:val="18"/>
              </w:rPr>
              <w:t>airport trips</w:t>
            </w:r>
          </w:p>
        </w:tc>
      </w:tr>
      <w:tr w:rsidR="005022E6" w:rsidRPr="005022E6" w14:paraId="5E8E817E" w14:textId="77777777" w:rsidTr="005022E6">
        <w:tc>
          <w:tcPr>
            <w:tcW w:w="2862" w:type="dxa"/>
          </w:tcPr>
          <w:p w14:paraId="1118CBD9"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AIR_VISIT</w:t>
            </w:r>
          </w:p>
        </w:tc>
        <w:tc>
          <w:tcPr>
            <w:tcW w:w="4396" w:type="dxa"/>
          </w:tcPr>
          <w:p w14:paraId="7F50EC84"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Visitors airport trips</w:t>
            </w:r>
          </w:p>
        </w:tc>
      </w:tr>
    </w:tbl>
    <w:p w14:paraId="58143561" w14:textId="727060AA" w:rsidR="009A4679" w:rsidRDefault="005022E6" w:rsidP="00631156">
      <w:pPr>
        <w:pStyle w:val="BodyParagraph"/>
      </w:pPr>
      <w:r>
        <w:t xml:space="preserve">Subsequently, mode choice is run for </w:t>
      </w:r>
      <w:r w:rsidR="00E72C5E">
        <w:t>airport</w:t>
      </w:r>
      <w:r>
        <w:t xml:space="preserve"> </w:t>
      </w:r>
      <w:r w:rsidR="00E72C5E">
        <w:t>trip</w:t>
      </w:r>
      <w:r w:rsidR="00E72C5E" w:rsidRPr="005022E6">
        <w:t>s</w:t>
      </w:r>
      <w:r w:rsidRPr="005022E6">
        <w:t>,</w:t>
      </w:r>
      <w:r>
        <w:t xml:space="preserve"> and</w:t>
      </w:r>
      <w:r w:rsidRPr="005022E6">
        <w:t xml:space="preserve"> three purpose specific outputs are p</w:t>
      </w:r>
      <w:r>
        <w:t xml:space="preserve">roduced. The outputs are </w:t>
      </w:r>
      <w:r w:rsidR="0045765E">
        <w:t>.\[year]</w:t>
      </w:r>
      <w:r>
        <w:t>\outputs\</w:t>
      </w:r>
      <w:r w:rsidRPr="005022E6">
        <w:t>mc_hbo.mtx, mc_nhbo.mtx, mc_nhbw.mtx</w:t>
      </w:r>
      <w:r>
        <w:t xml:space="preserve">. </w:t>
      </w:r>
    </w:p>
    <w:p w14:paraId="6D792569" w14:textId="05CCCD9D" w:rsidR="005022E6" w:rsidRDefault="005022E6" w:rsidP="005022E6">
      <w:pPr>
        <w:pStyle w:val="Caption"/>
        <w:keepNext/>
      </w:pPr>
      <w:bookmarkStart w:id="4208" w:name="_Toc44159300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36</w:t>
      </w:r>
      <w:r w:rsidR="008F26F5">
        <w:rPr>
          <w:noProof/>
        </w:rPr>
        <w:fldChar w:fldCharType="end"/>
      </w:r>
      <w:r>
        <w:t xml:space="preserve"> Airport Mode Choice File</w:t>
      </w:r>
      <w:bookmarkEnd w:id="4208"/>
    </w:p>
    <w:tbl>
      <w:tblPr>
        <w:tblStyle w:val="Style1"/>
        <w:tblW w:w="0" w:type="auto"/>
        <w:tblLook w:val="04A0" w:firstRow="1" w:lastRow="0" w:firstColumn="1" w:lastColumn="0" w:noHBand="0" w:noVBand="1"/>
      </w:tblPr>
      <w:tblGrid>
        <w:gridCol w:w="3017"/>
        <w:gridCol w:w="4903"/>
      </w:tblGrid>
      <w:tr w:rsidR="005022E6" w:rsidRPr="005022E6" w14:paraId="558A6448" w14:textId="77777777" w:rsidTr="005022E6">
        <w:trPr>
          <w:cnfStyle w:val="100000000000" w:firstRow="1" w:lastRow="0" w:firstColumn="0" w:lastColumn="0" w:oddVBand="0" w:evenVBand="0" w:oddHBand="0" w:evenHBand="0" w:firstRowFirstColumn="0" w:firstRowLastColumn="0" w:lastRowFirstColumn="0" w:lastRowLastColumn="0"/>
        </w:trPr>
        <w:tc>
          <w:tcPr>
            <w:tcW w:w="3078" w:type="dxa"/>
          </w:tcPr>
          <w:p w14:paraId="09243AED" w14:textId="77777777" w:rsidR="005022E6" w:rsidRPr="005022E6" w:rsidRDefault="005022E6" w:rsidP="005022E6">
            <w:pPr>
              <w:pStyle w:val="BodyParagraph"/>
              <w:spacing w:line="240" w:lineRule="auto"/>
              <w:rPr>
                <w:rFonts w:asciiTheme="majorHAnsi" w:hAnsiTheme="majorHAnsi" w:cstheme="majorHAnsi"/>
                <w:b/>
                <w:color w:val="FFFFFF" w:themeColor="background2"/>
                <w:sz w:val="18"/>
                <w:szCs w:val="18"/>
              </w:rPr>
            </w:pPr>
            <w:bookmarkStart w:id="4209" w:name="OLE_LINK284"/>
            <w:bookmarkStart w:id="4210" w:name="OLE_LINK285"/>
            <w:r w:rsidRPr="005022E6">
              <w:rPr>
                <w:rFonts w:asciiTheme="majorHAnsi" w:hAnsiTheme="majorHAnsi" w:cstheme="majorHAnsi"/>
                <w:b/>
                <w:color w:val="FFFFFF" w:themeColor="background2"/>
                <w:sz w:val="18"/>
                <w:szCs w:val="18"/>
              </w:rPr>
              <w:t>Core</w:t>
            </w:r>
          </w:p>
        </w:tc>
        <w:tc>
          <w:tcPr>
            <w:tcW w:w="5058" w:type="dxa"/>
          </w:tcPr>
          <w:p w14:paraId="4DF545FA" w14:textId="77777777" w:rsidR="005022E6" w:rsidRPr="005022E6" w:rsidRDefault="005022E6" w:rsidP="005022E6">
            <w:pPr>
              <w:pStyle w:val="BodyParagraph"/>
              <w:spacing w:line="240" w:lineRule="auto"/>
              <w:rPr>
                <w:rFonts w:asciiTheme="majorHAnsi" w:hAnsiTheme="majorHAnsi" w:cstheme="majorHAnsi"/>
                <w:b/>
                <w:color w:val="FFFFFF" w:themeColor="background2"/>
                <w:sz w:val="18"/>
                <w:szCs w:val="18"/>
              </w:rPr>
            </w:pPr>
            <w:r w:rsidRPr="005022E6">
              <w:rPr>
                <w:rFonts w:asciiTheme="majorHAnsi" w:hAnsiTheme="majorHAnsi" w:cstheme="majorHAnsi"/>
                <w:b/>
                <w:color w:val="FFFFFF" w:themeColor="background2"/>
                <w:sz w:val="18"/>
                <w:szCs w:val="18"/>
              </w:rPr>
              <w:t>Description</w:t>
            </w:r>
          </w:p>
        </w:tc>
      </w:tr>
      <w:tr w:rsidR="005022E6" w:rsidRPr="005022E6" w14:paraId="7BE722FF" w14:textId="77777777" w:rsidTr="005022E6">
        <w:tc>
          <w:tcPr>
            <w:tcW w:w="3078" w:type="dxa"/>
          </w:tcPr>
          <w:p w14:paraId="3935FD8A"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DA</w:t>
            </w:r>
          </w:p>
        </w:tc>
        <w:tc>
          <w:tcPr>
            <w:tcW w:w="5058" w:type="dxa"/>
          </w:tcPr>
          <w:p w14:paraId="674C79BD"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 xml:space="preserve">Drive alone </w:t>
            </w:r>
            <w:bookmarkStart w:id="4211" w:name="OLE_LINK255"/>
            <w:bookmarkStart w:id="4212" w:name="OLE_LINK256"/>
            <w:bookmarkStart w:id="4213" w:name="OLE_LINK257"/>
            <w:bookmarkStart w:id="4214" w:name="OLE_LINK258"/>
            <w:bookmarkStart w:id="4215" w:name="OLE_LINK259"/>
            <w:bookmarkStart w:id="4216" w:name="OLE_LINK260"/>
            <w:bookmarkStart w:id="4217" w:name="OLE_LINK261"/>
            <w:bookmarkStart w:id="4218" w:name="OLE_LINK262"/>
            <w:bookmarkStart w:id="4219" w:name="OLE_LINK263"/>
            <w:bookmarkStart w:id="4220" w:name="OLE_LINK264"/>
            <w:bookmarkStart w:id="4221" w:name="OLE_LINK265"/>
            <w:bookmarkStart w:id="4222" w:name="OLE_LINK266"/>
            <w:bookmarkStart w:id="4223" w:name="OLE_LINK267"/>
            <w:bookmarkStart w:id="4224" w:name="OLE_LINK268"/>
            <w:bookmarkStart w:id="4225" w:name="OLE_LINK269"/>
            <w:bookmarkStart w:id="4226" w:name="OLE_LINK270"/>
            <w:bookmarkStart w:id="4227" w:name="OLE_LINK271"/>
            <w:bookmarkStart w:id="4228" w:name="OLE_LINK272"/>
            <w:r w:rsidRPr="005022E6">
              <w:rPr>
                <w:rFonts w:asciiTheme="majorHAnsi" w:hAnsiTheme="majorHAnsi" w:cstheme="majorHAnsi"/>
                <w:sz w:val="18"/>
                <w:szCs w:val="18"/>
              </w:rPr>
              <w:t>airport</w:t>
            </w:r>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r w:rsidRPr="005022E6">
              <w:rPr>
                <w:rFonts w:asciiTheme="majorHAnsi" w:hAnsiTheme="majorHAnsi" w:cstheme="majorHAnsi"/>
                <w:sz w:val="18"/>
                <w:szCs w:val="18"/>
              </w:rPr>
              <w:t xml:space="preserve"> trips</w:t>
            </w:r>
          </w:p>
        </w:tc>
      </w:tr>
      <w:tr w:rsidR="005022E6" w:rsidRPr="005022E6" w14:paraId="3258E6F9" w14:textId="77777777" w:rsidTr="005022E6">
        <w:tc>
          <w:tcPr>
            <w:tcW w:w="3078" w:type="dxa"/>
          </w:tcPr>
          <w:p w14:paraId="6D367A95"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SR2</w:t>
            </w:r>
          </w:p>
        </w:tc>
        <w:tc>
          <w:tcPr>
            <w:tcW w:w="5058" w:type="dxa"/>
          </w:tcPr>
          <w:p w14:paraId="5E09A056"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 xml:space="preserve">2 person shared ride airport trips </w:t>
            </w:r>
          </w:p>
        </w:tc>
      </w:tr>
      <w:tr w:rsidR="005022E6" w:rsidRPr="005022E6" w14:paraId="264A4FC7" w14:textId="77777777" w:rsidTr="005022E6">
        <w:tc>
          <w:tcPr>
            <w:tcW w:w="3078" w:type="dxa"/>
          </w:tcPr>
          <w:p w14:paraId="17A1AF3C"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SR3</w:t>
            </w:r>
          </w:p>
        </w:tc>
        <w:tc>
          <w:tcPr>
            <w:tcW w:w="5058" w:type="dxa"/>
          </w:tcPr>
          <w:p w14:paraId="30CC3CE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 xml:space="preserve">3 or more persons shared ride airport trips </w:t>
            </w:r>
          </w:p>
        </w:tc>
      </w:tr>
      <w:tr w:rsidR="005022E6" w:rsidRPr="005022E6" w14:paraId="58BDC3AF" w14:textId="77777777" w:rsidTr="005022E6">
        <w:tc>
          <w:tcPr>
            <w:tcW w:w="3078" w:type="dxa"/>
          </w:tcPr>
          <w:p w14:paraId="0BE34C8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WALKLOCBUS</w:t>
            </w:r>
          </w:p>
        </w:tc>
        <w:tc>
          <w:tcPr>
            <w:tcW w:w="5058" w:type="dxa"/>
          </w:tcPr>
          <w:p w14:paraId="29FC8D19"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 to local bus airport trips</w:t>
            </w:r>
          </w:p>
        </w:tc>
      </w:tr>
      <w:tr w:rsidR="005022E6" w:rsidRPr="005022E6" w14:paraId="00C32EB1" w14:textId="77777777" w:rsidTr="005022E6">
        <w:tc>
          <w:tcPr>
            <w:tcW w:w="3078" w:type="dxa"/>
          </w:tcPr>
          <w:p w14:paraId="0308F4FB"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WALKBRT</w:t>
            </w:r>
          </w:p>
        </w:tc>
        <w:tc>
          <w:tcPr>
            <w:tcW w:w="5058" w:type="dxa"/>
          </w:tcPr>
          <w:p w14:paraId="09AB03F3"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 to BRT airport trips</w:t>
            </w:r>
          </w:p>
        </w:tc>
      </w:tr>
      <w:tr w:rsidR="005022E6" w:rsidRPr="005022E6" w14:paraId="07C9E59F" w14:textId="77777777" w:rsidTr="005022E6">
        <w:tc>
          <w:tcPr>
            <w:tcW w:w="3078" w:type="dxa"/>
          </w:tcPr>
          <w:p w14:paraId="5AE2E341"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WALKEXPBUS</w:t>
            </w:r>
          </w:p>
        </w:tc>
        <w:tc>
          <w:tcPr>
            <w:tcW w:w="5058" w:type="dxa"/>
          </w:tcPr>
          <w:p w14:paraId="4D351094"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 to express bus airport trips</w:t>
            </w:r>
          </w:p>
        </w:tc>
      </w:tr>
      <w:tr w:rsidR="005022E6" w:rsidRPr="005022E6" w14:paraId="0F0F1F8C" w14:textId="77777777" w:rsidTr="005022E6">
        <w:tc>
          <w:tcPr>
            <w:tcW w:w="3078" w:type="dxa"/>
          </w:tcPr>
          <w:p w14:paraId="677AAECB"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WALKURBRAIL</w:t>
            </w:r>
          </w:p>
        </w:tc>
        <w:tc>
          <w:tcPr>
            <w:tcW w:w="5058" w:type="dxa"/>
          </w:tcPr>
          <w:p w14:paraId="68909E20"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 to urban rail airport trips</w:t>
            </w:r>
          </w:p>
        </w:tc>
      </w:tr>
      <w:tr w:rsidR="005022E6" w:rsidRPr="005022E6" w14:paraId="5D666344" w14:textId="77777777" w:rsidTr="005022E6">
        <w:tc>
          <w:tcPr>
            <w:tcW w:w="3078" w:type="dxa"/>
          </w:tcPr>
          <w:p w14:paraId="523A033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lastRenderedPageBreak/>
              <w:t>WALKCOMRAIL</w:t>
            </w:r>
          </w:p>
        </w:tc>
        <w:tc>
          <w:tcPr>
            <w:tcW w:w="5058" w:type="dxa"/>
          </w:tcPr>
          <w:p w14:paraId="169B4302"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Walk to commuter rail airport trips</w:t>
            </w:r>
          </w:p>
        </w:tc>
      </w:tr>
      <w:tr w:rsidR="005022E6" w:rsidRPr="005022E6" w14:paraId="00280044" w14:textId="77777777" w:rsidTr="005022E6">
        <w:tc>
          <w:tcPr>
            <w:tcW w:w="3078" w:type="dxa"/>
          </w:tcPr>
          <w:p w14:paraId="3BFB02B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PNRLOCBUS</w:t>
            </w:r>
          </w:p>
        </w:tc>
        <w:tc>
          <w:tcPr>
            <w:tcW w:w="5058" w:type="dxa"/>
          </w:tcPr>
          <w:p w14:paraId="27A5011A"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Park and Ride to local bus airport trips</w:t>
            </w:r>
          </w:p>
        </w:tc>
      </w:tr>
      <w:tr w:rsidR="005022E6" w:rsidRPr="005022E6" w14:paraId="17BCB390" w14:textId="77777777" w:rsidTr="005022E6">
        <w:tc>
          <w:tcPr>
            <w:tcW w:w="3078" w:type="dxa"/>
          </w:tcPr>
          <w:p w14:paraId="199EDE90"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PNRBRT</w:t>
            </w:r>
          </w:p>
        </w:tc>
        <w:tc>
          <w:tcPr>
            <w:tcW w:w="5058" w:type="dxa"/>
          </w:tcPr>
          <w:p w14:paraId="7ECCF415"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Park and Ride to BRT airport trips</w:t>
            </w:r>
          </w:p>
        </w:tc>
      </w:tr>
      <w:tr w:rsidR="005022E6" w:rsidRPr="005022E6" w14:paraId="369678DA" w14:textId="77777777" w:rsidTr="005022E6">
        <w:tc>
          <w:tcPr>
            <w:tcW w:w="3078" w:type="dxa"/>
          </w:tcPr>
          <w:p w14:paraId="3D415096"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PNREXPBUS</w:t>
            </w:r>
          </w:p>
        </w:tc>
        <w:tc>
          <w:tcPr>
            <w:tcW w:w="5058" w:type="dxa"/>
          </w:tcPr>
          <w:p w14:paraId="0DBD69F4"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Park and Ride to express bus airport trips</w:t>
            </w:r>
          </w:p>
        </w:tc>
      </w:tr>
      <w:tr w:rsidR="005022E6" w:rsidRPr="005022E6" w14:paraId="299083C5" w14:textId="77777777" w:rsidTr="005022E6">
        <w:tc>
          <w:tcPr>
            <w:tcW w:w="3078" w:type="dxa"/>
          </w:tcPr>
          <w:p w14:paraId="45A71A69"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PNRURBRAIL</w:t>
            </w:r>
          </w:p>
        </w:tc>
        <w:tc>
          <w:tcPr>
            <w:tcW w:w="5058" w:type="dxa"/>
          </w:tcPr>
          <w:p w14:paraId="36AD1878"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Park and Ride to urban rail airport trips</w:t>
            </w:r>
          </w:p>
        </w:tc>
      </w:tr>
      <w:tr w:rsidR="005022E6" w:rsidRPr="005022E6" w14:paraId="31874C9D" w14:textId="77777777" w:rsidTr="005022E6">
        <w:tc>
          <w:tcPr>
            <w:tcW w:w="3078" w:type="dxa"/>
          </w:tcPr>
          <w:p w14:paraId="281BDDA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PNRCOMRAIL</w:t>
            </w:r>
          </w:p>
        </w:tc>
        <w:tc>
          <w:tcPr>
            <w:tcW w:w="5058" w:type="dxa"/>
          </w:tcPr>
          <w:p w14:paraId="50143021"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Park and Ride to commuter rail airport trips</w:t>
            </w:r>
          </w:p>
        </w:tc>
      </w:tr>
      <w:tr w:rsidR="005022E6" w:rsidRPr="005022E6" w14:paraId="1711342A" w14:textId="77777777" w:rsidTr="005022E6">
        <w:tc>
          <w:tcPr>
            <w:tcW w:w="3078" w:type="dxa"/>
          </w:tcPr>
          <w:p w14:paraId="2E92E8B8"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KNRLOCBUS</w:t>
            </w:r>
          </w:p>
        </w:tc>
        <w:tc>
          <w:tcPr>
            <w:tcW w:w="5058" w:type="dxa"/>
          </w:tcPr>
          <w:p w14:paraId="54F6B1D6"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Kiss and Ride to local bus airport trips</w:t>
            </w:r>
          </w:p>
        </w:tc>
      </w:tr>
      <w:tr w:rsidR="005022E6" w:rsidRPr="005022E6" w14:paraId="19F0428D" w14:textId="77777777" w:rsidTr="005022E6">
        <w:tc>
          <w:tcPr>
            <w:tcW w:w="3078" w:type="dxa"/>
          </w:tcPr>
          <w:p w14:paraId="0A0AE56F"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KNRBRT</w:t>
            </w:r>
          </w:p>
        </w:tc>
        <w:tc>
          <w:tcPr>
            <w:tcW w:w="5058" w:type="dxa"/>
          </w:tcPr>
          <w:p w14:paraId="5F109350"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Kiss and Ride to BRT airport trips</w:t>
            </w:r>
          </w:p>
        </w:tc>
      </w:tr>
      <w:tr w:rsidR="005022E6" w:rsidRPr="005022E6" w14:paraId="2E1B55AF" w14:textId="77777777" w:rsidTr="005022E6">
        <w:tc>
          <w:tcPr>
            <w:tcW w:w="3078" w:type="dxa"/>
          </w:tcPr>
          <w:p w14:paraId="3135D093"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KNREXPBUS</w:t>
            </w:r>
          </w:p>
        </w:tc>
        <w:tc>
          <w:tcPr>
            <w:tcW w:w="5058" w:type="dxa"/>
          </w:tcPr>
          <w:p w14:paraId="788F5777"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Kiss and Ride to express bus airport trips</w:t>
            </w:r>
          </w:p>
        </w:tc>
      </w:tr>
      <w:tr w:rsidR="005022E6" w:rsidRPr="005022E6" w14:paraId="4F2B2129" w14:textId="77777777" w:rsidTr="005022E6">
        <w:tc>
          <w:tcPr>
            <w:tcW w:w="3078" w:type="dxa"/>
          </w:tcPr>
          <w:p w14:paraId="69B2F250"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KNRURBRAIL</w:t>
            </w:r>
          </w:p>
        </w:tc>
        <w:tc>
          <w:tcPr>
            <w:tcW w:w="5058" w:type="dxa"/>
          </w:tcPr>
          <w:p w14:paraId="1106DBC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Kiss and Ride to urban rail airport trips</w:t>
            </w:r>
          </w:p>
        </w:tc>
      </w:tr>
      <w:tr w:rsidR="005022E6" w:rsidRPr="005022E6" w14:paraId="4262C1C2" w14:textId="77777777" w:rsidTr="005022E6">
        <w:tc>
          <w:tcPr>
            <w:tcW w:w="3078" w:type="dxa"/>
          </w:tcPr>
          <w:p w14:paraId="44A40BFE"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KNRCOMRAIL</w:t>
            </w:r>
          </w:p>
        </w:tc>
        <w:tc>
          <w:tcPr>
            <w:tcW w:w="5058" w:type="dxa"/>
          </w:tcPr>
          <w:p w14:paraId="646CF0E7" w14:textId="77777777" w:rsidR="005022E6" w:rsidRPr="005022E6" w:rsidRDefault="005022E6" w:rsidP="005022E6">
            <w:pPr>
              <w:pStyle w:val="BodyParagraph"/>
              <w:spacing w:line="240" w:lineRule="auto"/>
              <w:rPr>
                <w:rFonts w:asciiTheme="majorHAnsi" w:hAnsiTheme="majorHAnsi" w:cstheme="majorHAnsi"/>
                <w:sz w:val="18"/>
                <w:szCs w:val="18"/>
              </w:rPr>
            </w:pPr>
            <w:r w:rsidRPr="005022E6">
              <w:rPr>
                <w:rFonts w:asciiTheme="majorHAnsi" w:hAnsiTheme="majorHAnsi" w:cstheme="majorHAnsi"/>
                <w:sz w:val="18"/>
                <w:szCs w:val="18"/>
              </w:rPr>
              <w:t>Kiss and Ride to commuter rail airport trips</w:t>
            </w:r>
          </w:p>
        </w:tc>
      </w:tr>
    </w:tbl>
    <w:bookmarkEnd w:id="4209"/>
    <w:bookmarkEnd w:id="4210"/>
    <w:p w14:paraId="6870ACED" w14:textId="77777777" w:rsidR="005022E6" w:rsidRPr="00F445C8" w:rsidRDefault="005022E6" w:rsidP="005022E6">
      <w:pPr>
        <w:pStyle w:val="Heading4"/>
      </w:pPr>
      <w:r w:rsidRPr="00F445C8">
        <w:t>Freight</w:t>
      </w:r>
    </w:p>
    <w:p w14:paraId="45A6DC09" w14:textId="3AEA3EC3" w:rsidR="005022E6" w:rsidRDefault="005022E6" w:rsidP="005022E6">
      <w:pPr>
        <w:pStyle w:val="BodyParagraph"/>
        <w:rPr>
          <w:rFonts w:asciiTheme="minorHAnsi" w:hAnsiTheme="minorHAnsi"/>
        </w:rPr>
      </w:pPr>
      <w:r w:rsidRPr="004F2D91">
        <w:rPr>
          <w:rFonts w:asciiTheme="minorHAnsi" w:hAnsiTheme="minorHAnsi"/>
        </w:rPr>
        <w:t xml:space="preserve">Freight model district table </w:t>
      </w:r>
      <w:r>
        <w:rPr>
          <w:rFonts w:asciiTheme="minorHAnsi" w:hAnsiTheme="minorHAnsi"/>
        </w:rPr>
        <w:t>(</w:t>
      </w:r>
      <w:bookmarkStart w:id="4229" w:name="_Hlk426724474"/>
      <w:r w:rsidR="009231B9">
        <w:rPr>
          <w:rFonts w:asciiTheme="minorHAnsi" w:hAnsiTheme="minorHAnsi"/>
        </w:rPr>
        <w:t>.\[year]</w:t>
      </w:r>
      <w:bookmarkEnd w:id="4229"/>
      <w:r w:rsidR="00722780">
        <w:rPr>
          <w:rFonts w:asciiTheme="minorHAnsi" w:hAnsiTheme="minorHAnsi"/>
        </w:rPr>
        <w:t>\Inputs\</w:t>
      </w:r>
      <w:r w:rsidRPr="004F2D91">
        <w:rPr>
          <w:rFonts w:asciiTheme="minorHAnsi" w:hAnsiTheme="minorHAnsi"/>
        </w:rPr>
        <w:t>2010 district sub OD factored.mtx</w:t>
      </w:r>
      <w:r>
        <w:rPr>
          <w:rFonts w:asciiTheme="minorHAnsi" w:hAnsiTheme="minorHAnsi"/>
        </w:rPr>
        <w:t xml:space="preserve">) is an input to the freight model. </w:t>
      </w:r>
    </w:p>
    <w:p w14:paraId="3E5CC94F" w14:textId="59D12EA9" w:rsidR="00722780" w:rsidRDefault="00722780" w:rsidP="00722780">
      <w:pPr>
        <w:pStyle w:val="Caption"/>
        <w:keepNext/>
      </w:pPr>
      <w:bookmarkStart w:id="4230" w:name="_Toc441593006"/>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37</w:t>
      </w:r>
      <w:r w:rsidR="008F26F5">
        <w:rPr>
          <w:noProof/>
        </w:rPr>
        <w:fldChar w:fldCharType="end"/>
      </w:r>
      <w:r>
        <w:t xml:space="preserve"> Freight District Table</w:t>
      </w:r>
      <w:bookmarkEnd w:id="4230"/>
    </w:p>
    <w:tbl>
      <w:tblPr>
        <w:tblStyle w:val="Style1"/>
        <w:tblW w:w="7258" w:type="dxa"/>
        <w:tblLook w:val="04A0" w:firstRow="1" w:lastRow="0" w:firstColumn="1" w:lastColumn="0" w:noHBand="0" w:noVBand="1"/>
      </w:tblPr>
      <w:tblGrid>
        <w:gridCol w:w="2862"/>
        <w:gridCol w:w="4396"/>
      </w:tblGrid>
      <w:tr w:rsidR="00722780" w:rsidRPr="00722780" w14:paraId="77F5F46E" w14:textId="77777777" w:rsidTr="00722780">
        <w:trPr>
          <w:cnfStyle w:val="100000000000" w:firstRow="1" w:lastRow="0" w:firstColumn="0" w:lastColumn="0" w:oddVBand="0" w:evenVBand="0" w:oddHBand="0" w:evenHBand="0" w:firstRowFirstColumn="0" w:firstRowLastColumn="0" w:lastRowFirstColumn="0" w:lastRowLastColumn="0"/>
        </w:trPr>
        <w:tc>
          <w:tcPr>
            <w:tcW w:w="2862" w:type="dxa"/>
          </w:tcPr>
          <w:p w14:paraId="138F4F02" w14:textId="77777777" w:rsidR="00722780" w:rsidRPr="00722780" w:rsidRDefault="00722780" w:rsidP="00722780">
            <w:pPr>
              <w:pStyle w:val="BodyParagraph"/>
              <w:spacing w:line="240" w:lineRule="auto"/>
              <w:rPr>
                <w:rFonts w:asciiTheme="majorHAnsi" w:hAnsiTheme="majorHAnsi" w:cstheme="majorHAnsi"/>
                <w:b/>
                <w:color w:val="FFFFFF" w:themeColor="background2"/>
                <w:sz w:val="18"/>
                <w:szCs w:val="18"/>
              </w:rPr>
            </w:pPr>
            <w:r w:rsidRPr="00722780">
              <w:rPr>
                <w:rFonts w:asciiTheme="majorHAnsi" w:hAnsiTheme="majorHAnsi" w:cstheme="majorHAnsi"/>
                <w:b/>
                <w:color w:val="FFFFFF" w:themeColor="background2"/>
                <w:sz w:val="18"/>
                <w:szCs w:val="18"/>
              </w:rPr>
              <w:t>Core</w:t>
            </w:r>
          </w:p>
        </w:tc>
        <w:tc>
          <w:tcPr>
            <w:tcW w:w="4396" w:type="dxa"/>
          </w:tcPr>
          <w:p w14:paraId="7BD6BBF7" w14:textId="77777777" w:rsidR="00722780" w:rsidRPr="00722780" w:rsidRDefault="00722780" w:rsidP="00722780">
            <w:pPr>
              <w:pStyle w:val="BodyParagraph"/>
              <w:spacing w:line="240" w:lineRule="auto"/>
              <w:rPr>
                <w:rFonts w:asciiTheme="majorHAnsi" w:hAnsiTheme="majorHAnsi" w:cstheme="majorHAnsi"/>
                <w:b/>
                <w:color w:val="FFFFFF" w:themeColor="background2"/>
                <w:sz w:val="18"/>
                <w:szCs w:val="18"/>
              </w:rPr>
            </w:pPr>
            <w:r w:rsidRPr="00722780">
              <w:rPr>
                <w:rFonts w:asciiTheme="majorHAnsi" w:hAnsiTheme="majorHAnsi" w:cstheme="majorHAnsi"/>
                <w:b/>
                <w:color w:val="FFFFFF" w:themeColor="background2"/>
                <w:sz w:val="18"/>
                <w:szCs w:val="18"/>
              </w:rPr>
              <w:t>Description</w:t>
            </w:r>
          </w:p>
        </w:tc>
      </w:tr>
      <w:tr w:rsidR="00722780" w:rsidRPr="00722780" w14:paraId="73024015" w14:textId="77777777" w:rsidTr="00722780">
        <w:tc>
          <w:tcPr>
            <w:tcW w:w="2862" w:type="dxa"/>
          </w:tcPr>
          <w:p w14:paraId="31AF09FC" w14:textId="77777777" w:rsidR="00722780" w:rsidRPr="00722780" w:rsidRDefault="00722780" w:rsidP="00722780">
            <w:pPr>
              <w:pStyle w:val="BodyParagraph"/>
              <w:spacing w:line="240" w:lineRule="auto"/>
              <w:rPr>
                <w:rFonts w:asciiTheme="majorHAnsi" w:hAnsiTheme="majorHAnsi" w:cstheme="majorHAnsi"/>
                <w:sz w:val="18"/>
                <w:szCs w:val="18"/>
              </w:rPr>
            </w:pPr>
            <w:bookmarkStart w:id="4231" w:name="OLE_LINK227"/>
            <w:bookmarkStart w:id="4232" w:name="OLE_LINK228"/>
            <w:bookmarkStart w:id="4233" w:name="OLE_LINK229"/>
            <w:bookmarkStart w:id="4234" w:name="OLE_LINK230"/>
            <w:r w:rsidRPr="00722780">
              <w:rPr>
                <w:rFonts w:asciiTheme="majorHAnsi" w:hAnsiTheme="majorHAnsi" w:cstheme="majorHAnsi"/>
                <w:sz w:val="18"/>
                <w:szCs w:val="18"/>
              </w:rPr>
              <w:t>Demand (Through)</w:t>
            </w:r>
            <w:bookmarkEnd w:id="4231"/>
            <w:bookmarkEnd w:id="4232"/>
            <w:bookmarkEnd w:id="4233"/>
            <w:bookmarkEnd w:id="4234"/>
          </w:p>
        </w:tc>
        <w:tc>
          <w:tcPr>
            <w:tcW w:w="4396" w:type="dxa"/>
          </w:tcPr>
          <w:p w14:paraId="231EE34A" w14:textId="77777777" w:rsidR="00722780" w:rsidRPr="00722780" w:rsidRDefault="00722780" w:rsidP="00722780">
            <w:pPr>
              <w:pStyle w:val="BodyParagraph"/>
              <w:spacing w:line="240" w:lineRule="auto"/>
              <w:rPr>
                <w:rFonts w:asciiTheme="majorHAnsi" w:hAnsiTheme="majorHAnsi" w:cstheme="majorHAnsi"/>
                <w:sz w:val="18"/>
                <w:szCs w:val="18"/>
              </w:rPr>
            </w:pPr>
            <w:r w:rsidRPr="00722780">
              <w:rPr>
                <w:rFonts w:asciiTheme="majorHAnsi" w:hAnsiTheme="majorHAnsi" w:cstheme="majorHAnsi"/>
                <w:sz w:val="18"/>
                <w:szCs w:val="18"/>
              </w:rPr>
              <w:t>Through demand</w:t>
            </w:r>
          </w:p>
        </w:tc>
      </w:tr>
      <w:tr w:rsidR="00722780" w:rsidRPr="00722780" w14:paraId="4F0DEED2" w14:textId="77777777" w:rsidTr="00722780">
        <w:tc>
          <w:tcPr>
            <w:tcW w:w="2862" w:type="dxa"/>
          </w:tcPr>
          <w:p w14:paraId="38615A4B" w14:textId="77777777" w:rsidR="00722780" w:rsidRPr="00722780" w:rsidRDefault="00722780" w:rsidP="00722780">
            <w:pPr>
              <w:pStyle w:val="BodyParagraph"/>
              <w:spacing w:line="240" w:lineRule="auto"/>
              <w:rPr>
                <w:rFonts w:asciiTheme="majorHAnsi" w:hAnsiTheme="majorHAnsi" w:cstheme="majorHAnsi"/>
                <w:sz w:val="18"/>
                <w:szCs w:val="18"/>
              </w:rPr>
            </w:pPr>
            <w:r w:rsidRPr="00722780">
              <w:rPr>
                <w:rFonts w:asciiTheme="majorHAnsi" w:hAnsiTheme="majorHAnsi" w:cstheme="majorHAnsi"/>
                <w:sz w:val="18"/>
                <w:szCs w:val="18"/>
              </w:rPr>
              <w:t>Demand (Inbound)</w:t>
            </w:r>
          </w:p>
        </w:tc>
        <w:tc>
          <w:tcPr>
            <w:tcW w:w="4396" w:type="dxa"/>
          </w:tcPr>
          <w:p w14:paraId="09D1C20C" w14:textId="77777777" w:rsidR="00722780" w:rsidRPr="00722780" w:rsidRDefault="00722780" w:rsidP="00722780">
            <w:pPr>
              <w:pStyle w:val="BodyParagraph"/>
              <w:spacing w:line="240" w:lineRule="auto"/>
              <w:rPr>
                <w:rFonts w:asciiTheme="majorHAnsi" w:hAnsiTheme="majorHAnsi" w:cstheme="majorHAnsi"/>
                <w:sz w:val="18"/>
                <w:szCs w:val="18"/>
              </w:rPr>
            </w:pPr>
            <w:r w:rsidRPr="00722780">
              <w:rPr>
                <w:rFonts w:asciiTheme="majorHAnsi" w:hAnsiTheme="majorHAnsi" w:cstheme="majorHAnsi"/>
                <w:sz w:val="18"/>
                <w:szCs w:val="18"/>
              </w:rPr>
              <w:t>Inbound demand</w:t>
            </w:r>
          </w:p>
        </w:tc>
      </w:tr>
      <w:tr w:rsidR="00722780" w:rsidRPr="00722780" w14:paraId="5B323EF9" w14:textId="77777777" w:rsidTr="00722780">
        <w:tc>
          <w:tcPr>
            <w:tcW w:w="2862" w:type="dxa"/>
          </w:tcPr>
          <w:p w14:paraId="648FCB6C" w14:textId="77777777" w:rsidR="00722780" w:rsidRPr="00722780" w:rsidRDefault="00722780" w:rsidP="00722780">
            <w:pPr>
              <w:pStyle w:val="BodyParagraph"/>
              <w:spacing w:line="240" w:lineRule="auto"/>
              <w:rPr>
                <w:rFonts w:asciiTheme="majorHAnsi" w:hAnsiTheme="majorHAnsi" w:cstheme="majorHAnsi"/>
                <w:sz w:val="18"/>
                <w:szCs w:val="18"/>
              </w:rPr>
            </w:pPr>
            <w:r w:rsidRPr="00722780">
              <w:rPr>
                <w:rFonts w:asciiTheme="majorHAnsi" w:hAnsiTheme="majorHAnsi" w:cstheme="majorHAnsi"/>
                <w:sz w:val="18"/>
                <w:szCs w:val="18"/>
              </w:rPr>
              <w:t>Demand (Outbound)</w:t>
            </w:r>
          </w:p>
        </w:tc>
        <w:tc>
          <w:tcPr>
            <w:tcW w:w="4396" w:type="dxa"/>
          </w:tcPr>
          <w:p w14:paraId="7B7BE5F7" w14:textId="77777777" w:rsidR="00722780" w:rsidRPr="00722780" w:rsidRDefault="00722780" w:rsidP="00722780">
            <w:pPr>
              <w:pStyle w:val="BodyParagraph"/>
              <w:spacing w:line="240" w:lineRule="auto"/>
              <w:rPr>
                <w:rFonts w:asciiTheme="majorHAnsi" w:hAnsiTheme="majorHAnsi" w:cstheme="majorHAnsi"/>
                <w:sz w:val="18"/>
                <w:szCs w:val="18"/>
              </w:rPr>
            </w:pPr>
            <w:r w:rsidRPr="00722780">
              <w:rPr>
                <w:rFonts w:asciiTheme="majorHAnsi" w:hAnsiTheme="majorHAnsi" w:cstheme="majorHAnsi"/>
                <w:sz w:val="18"/>
                <w:szCs w:val="18"/>
              </w:rPr>
              <w:t>Outbound demand</w:t>
            </w:r>
          </w:p>
        </w:tc>
      </w:tr>
    </w:tbl>
    <w:p w14:paraId="0EA2730C" w14:textId="44CD3523" w:rsidR="005022E6" w:rsidRDefault="00722780" w:rsidP="00631156">
      <w:pPr>
        <w:pStyle w:val="BodyParagraph"/>
      </w:pPr>
      <w:r>
        <w:t>The multi-unit OD matrix (</w:t>
      </w:r>
      <w:r w:rsidR="009231B9">
        <w:rPr>
          <w:rFonts w:asciiTheme="minorHAnsi" w:hAnsiTheme="minorHAnsi"/>
        </w:rPr>
        <w:t>.\[year]</w:t>
      </w:r>
      <w:r>
        <w:t>\outputs\</w:t>
      </w:r>
      <w:r w:rsidRPr="00722780">
        <w:t xml:space="preserve">FREIGHT_DISTRICT_update.mtx) and </w:t>
      </w:r>
      <w:r>
        <w:t>the Freight OD matrix (</w:t>
      </w:r>
      <w:r w:rsidR="009231B9">
        <w:rPr>
          <w:rFonts w:asciiTheme="minorHAnsi" w:hAnsiTheme="minorHAnsi"/>
        </w:rPr>
        <w:t>.\[year]</w:t>
      </w:r>
      <w:r>
        <w:t>\outputs\</w:t>
      </w:r>
      <w:r w:rsidRPr="00722780">
        <w:t xml:space="preserve">OD_Freight.mtx) are outputs of the freight model. </w:t>
      </w:r>
    </w:p>
    <w:p w14:paraId="5A0BDD88" w14:textId="5D93BE5D" w:rsidR="00735BC3" w:rsidRDefault="00735BC3" w:rsidP="00735BC3">
      <w:pPr>
        <w:pStyle w:val="Caption"/>
        <w:keepNext/>
      </w:pPr>
      <w:bookmarkStart w:id="4235" w:name="_Toc44159300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38</w:t>
      </w:r>
      <w:r w:rsidR="008F26F5">
        <w:rPr>
          <w:noProof/>
        </w:rPr>
        <w:fldChar w:fldCharType="end"/>
      </w:r>
      <w:r>
        <w:t xml:space="preserve"> Multi-unit OD MAtrix</w:t>
      </w:r>
      <w:bookmarkEnd w:id="4235"/>
    </w:p>
    <w:tbl>
      <w:tblPr>
        <w:tblStyle w:val="Style1"/>
        <w:tblW w:w="7258" w:type="dxa"/>
        <w:tblLook w:val="04A0" w:firstRow="1" w:lastRow="0" w:firstColumn="1" w:lastColumn="0" w:noHBand="0" w:noVBand="1"/>
      </w:tblPr>
      <w:tblGrid>
        <w:gridCol w:w="2862"/>
        <w:gridCol w:w="4396"/>
      </w:tblGrid>
      <w:tr w:rsidR="00735BC3" w:rsidRPr="00735BC3" w14:paraId="01B448AA" w14:textId="77777777" w:rsidTr="00735BC3">
        <w:trPr>
          <w:cnfStyle w:val="100000000000" w:firstRow="1" w:lastRow="0" w:firstColumn="0" w:lastColumn="0" w:oddVBand="0" w:evenVBand="0" w:oddHBand="0" w:evenHBand="0" w:firstRowFirstColumn="0" w:firstRowLastColumn="0" w:lastRowFirstColumn="0" w:lastRowLastColumn="0"/>
        </w:trPr>
        <w:tc>
          <w:tcPr>
            <w:tcW w:w="2862" w:type="dxa"/>
          </w:tcPr>
          <w:p w14:paraId="5CB85CFA" w14:textId="77777777" w:rsidR="00735BC3" w:rsidRPr="00735BC3" w:rsidRDefault="00735BC3" w:rsidP="00735BC3">
            <w:pPr>
              <w:pStyle w:val="BodyParagraph"/>
              <w:spacing w:line="240" w:lineRule="auto"/>
              <w:rPr>
                <w:rFonts w:asciiTheme="majorHAnsi" w:hAnsiTheme="majorHAnsi" w:cstheme="majorHAnsi"/>
                <w:b/>
                <w:color w:val="FFFFFF" w:themeColor="background2"/>
                <w:sz w:val="18"/>
                <w:szCs w:val="18"/>
              </w:rPr>
            </w:pPr>
            <w:bookmarkStart w:id="4236" w:name="OLE_LINK232"/>
            <w:bookmarkStart w:id="4237" w:name="OLE_LINK233"/>
            <w:r w:rsidRPr="00735BC3">
              <w:rPr>
                <w:rFonts w:asciiTheme="majorHAnsi" w:hAnsiTheme="majorHAnsi" w:cstheme="majorHAnsi"/>
                <w:b/>
                <w:color w:val="FFFFFF" w:themeColor="background2"/>
                <w:sz w:val="18"/>
                <w:szCs w:val="18"/>
              </w:rPr>
              <w:t>Core</w:t>
            </w:r>
          </w:p>
        </w:tc>
        <w:tc>
          <w:tcPr>
            <w:tcW w:w="4396" w:type="dxa"/>
          </w:tcPr>
          <w:p w14:paraId="27D3C188" w14:textId="77777777" w:rsidR="00735BC3" w:rsidRPr="00735BC3" w:rsidRDefault="00735BC3" w:rsidP="00735BC3">
            <w:pPr>
              <w:pStyle w:val="BodyParagraph"/>
              <w:spacing w:line="240" w:lineRule="auto"/>
              <w:rPr>
                <w:rFonts w:asciiTheme="majorHAnsi" w:hAnsiTheme="majorHAnsi" w:cstheme="majorHAnsi"/>
                <w:b/>
                <w:color w:val="FFFFFF" w:themeColor="background2"/>
                <w:sz w:val="18"/>
                <w:szCs w:val="18"/>
              </w:rPr>
            </w:pPr>
            <w:r w:rsidRPr="00735BC3">
              <w:rPr>
                <w:rFonts w:asciiTheme="majorHAnsi" w:hAnsiTheme="majorHAnsi" w:cstheme="majorHAnsi"/>
                <w:b/>
                <w:color w:val="FFFFFF" w:themeColor="background2"/>
                <w:sz w:val="18"/>
                <w:szCs w:val="18"/>
              </w:rPr>
              <w:t>Description</w:t>
            </w:r>
          </w:p>
        </w:tc>
      </w:tr>
      <w:tr w:rsidR="00735BC3" w:rsidRPr="00735BC3" w14:paraId="5E85E485" w14:textId="77777777" w:rsidTr="00735BC3">
        <w:tc>
          <w:tcPr>
            <w:tcW w:w="2862" w:type="dxa"/>
          </w:tcPr>
          <w:p w14:paraId="44352EAD"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Weight_O</w:t>
            </w:r>
          </w:p>
        </w:tc>
        <w:tc>
          <w:tcPr>
            <w:tcW w:w="4396" w:type="dxa"/>
          </w:tcPr>
          <w:p w14:paraId="474C8B39"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Weight for origin</w:t>
            </w:r>
          </w:p>
        </w:tc>
      </w:tr>
      <w:tr w:rsidR="00735BC3" w:rsidRPr="00735BC3" w14:paraId="0FD41FF9" w14:textId="77777777" w:rsidTr="00735BC3">
        <w:tc>
          <w:tcPr>
            <w:tcW w:w="2862" w:type="dxa"/>
          </w:tcPr>
          <w:p w14:paraId="519CA1D9"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Weight_D</w:t>
            </w:r>
          </w:p>
        </w:tc>
        <w:tc>
          <w:tcPr>
            <w:tcW w:w="4396" w:type="dxa"/>
          </w:tcPr>
          <w:p w14:paraId="00F9F261"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Weight for destination</w:t>
            </w:r>
          </w:p>
        </w:tc>
      </w:tr>
      <w:tr w:rsidR="00735BC3" w:rsidRPr="00735BC3" w14:paraId="394AFF1D" w14:textId="77777777" w:rsidTr="00735BC3">
        <w:tc>
          <w:tcPr>
            <w:tcW w:w="2862" w:type="dxa"/>
          </w:tcPr>
          <w:p w14:paraId="57DB57CB"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Demand (Through)</w:t>
            </w:r>
          </w:p>
        </w:tc>
        <w:tc>
          <w:tcPr>
            <w:tcW w:w="4396" w:type="dxa"/>
          </w:tcPr>
          <w:p w14:paraId="14C3DEE7"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Through demand</w:t>
            </w:r>
          </w:p>
        </w:tc>
      </w:tr>
      <w:tr w:rsidR="00735BC3" w:rsidRPr="00735BC3" w14:paraId="7DDE3D74" w14:textId="77777777" w:rsidTr="00735BC3">
        <w:tc>
          <w:tcPr>
            <w:tcW w:w="2862" w:type="dxa"/>
          </w:tcPr>
          <w:p w14:paraId="0D29C20C"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Demand (Inbound)</w:t>
            </w:r>
          </w:p>
        </w:tc>
        <w:tc>
          <w:tcPr>
            <w:tcW w:w="4396" w:type="dxa"/>
          </w:tcPr>
          <w:p w14:paraId="1605F6EA"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Inbound demand</w:t>
            </w:r>
          </w:p>
        </w:tc>
      </w:tr>
      <w:tr w:rsidR="00735BC3" w:rsidRPr="00735BC3" w14:paraId="35FF50C3" w14:textId="77777777" w:rsidTr="00735BC3">
        <w:tc>
          <w:tcPr>
            <w:tcW w:w="2862" w:type="dxa"/>
          </w:tcPr>
          <w:p w14:paraId="51E89229"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Demand (Outbound)</w:t>
            </w:r>
          </w:p>
        </w:tc>
        <w:tc>
          <w:tcPr>
            <w:tcW w:w="4396" w:type="dxa"/>
          </w:tcPr>
          <w:p w14:paraId="623C1505"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Outbound demand</w:t>
            </w:r>
          </w:p>
        </w:tc>
      </w:tr>
      <w:bookmarkEnd w:id="4236"/>
      <w:bookmarkEnd w:id="4237"/>
    </w:tbl>
    <w:p w14:paraId="271D16EC" w14:textId="77777777" w:rsidR="00735BC3" w:rsidRDefault="00735BC3" w:rsidP="00631156">
      <w:pPr>
        <w:pStyle w:val="BodyParagraph"/>
      </w:pPr>
    </w:p>
    <w:p w14:paraId="514D2F90" w14:textId="47E9C5B4" w:rsidR="00735BC3" w:rsidRDefault="00735BC3" w:rsidP="00735BC3">
      <w:pPr>
        <w:pStyle w:val="Caption"/>
        <w:keepNext/>
      </w:pPr>
      <w:bookmarkStart w:id="4238" w:name="_Toc44159300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39</w:t>
      </w:r>
      <w:r w:rsidR="008F26F5">
        <w:rPr>
          <w:noProof/>
        </w:rPr>
        <w:fldChar w:fldCharType="end"/>
      </w:r>
      <w:r>
        <w:t xml:space="preserve"> Freight OD MAtrix</w:t>
      </w:r>
      <w:bookmarkEnd w:id="4238"/>
    </w:p>
    <w:tbl>
      <w:tblPr>
        <w:tblStyle w:val="Style1"/>
        <w:tblW w:w="0" w:type="auto"/>
        <w:tblLook w:val="04A0" w:firstRow="1" w:lastRow="0" w:firstColumn="1" w:lastColumn="0" w:noHBand="0" w:noVBand="1"/>
      </w:tblPr>
      <w:tblGrid>
        <w:gridCol w:w="3005"/>
        <w:gridCol w:w="4915"/>
      </w:tblGrid>
      <w:tr w:rsidR="00735BC3" w:rsidRPr="00735BC3" w14:paraId="028B013B" w14:textId="77777777" w:rsidTr="004A3A5B">
        <w:trPr>
          <w:cnfStyle w:val="100000000000" w:firstRow="1" w:lastRow="0" w:firstColumn="0" w:lastColumn="0" w:oddVBand="0" w:evenVBand="0" w:oddHBand="0" w:evenHBand="0" w:firstRowFirstColumn="0" w:firstRowLastColumn="0" w:lastRowFirstColumn="0" w:lastRowLastColumn="0"/>
        </w:trPr>
        <w:tc>
          <w:tcPr>
            <w:tcW w:w="3078" w:type="dxa"/>
          </w:tcPr>
          <w:p w14:paraId="74EB3934" w14:textId="77777777" w:rsidR="00735BC3" w:rsidRPr="00735BC3" w:rsidRDefault="00735BC3" w:rsidP="00735BC3">
            <w:pPr>
              <w:pStyle w:val="BodyParagraph"/>
              <w:spacing w:line="240" w:lineRule="auto"/>
              <w:rPr>
                <w:rFonts w:asciiTheme="majorHAnsi" w:hAnsiTheme="majorHAnsi" w:cstheme="majorHAnsi"/>
                <w:b/>
                <w:color w:val="FFFFFF" w:themeColor="background2"/>
                <w:sz w:val="18"/>
                <w:szCs w:val="18"/>
              </w:rPr>
            </w:pPr>
            <w:bookmarkStart w:id="4239" w:name="OLE_LINK345"/>
            <w:r w:rsidRPr="00735BC3">
              <w:rPr>
                <w:rFonts w:asciiTheme="majorHAnsi" w:hAnsiTheme="majorHAnsi" w:cstheme="majorHAnsi"/>
                <w:b/>
                <w:color w:val="FFFFFF" w:themeColor="background2"/>
                <w:sz w:val="18"/>
                <w:szCs w:val="18"/>
              </w:rPr>
              <w:t>Core</w:t>
            </w:r>
          </w:p>
        </w:tc>
        <w:tc>
          <w:tcPr>
            <w:tcW w:w="5058" w:type="dxa"/>
          </w:tcPr>
          <w:p w14:paraId="7EFE72E7" w14:textId="77777777" w:rsidR="00735BC3" w:rsidRPr="00735BC3" w:rsidRDefault="00735BC3" w:rsidP="00735BC3">
            <w:pPr>
              <w:pStyle w:val="BodyParagraph"/>
              <w:spacing w:line="240" w:lineRule="auto"/>
              <w:rPr>
                <w:rFonts w:asciiTheme="majorHAnsi" w:hAnsiTheme="majorHAnsi" w:cstheme="majorHAnsi"/>
                <w:b/>
                <w:color w:val="FFFFFF" w:themeColor="background2"/>
                <w:sz w:val="18"/>
                <w:szCs w:val="18"/>
              </w:rPr>
            </w:pPr>
            <w:r w:rsidRPr="00735BC3">
              <w:rPr>
                <w:rFonts w:asciiTheme="majorHAnsi" w:hAnsiTheme="majorHAnsi" w:cstheme="majorHAnsi"/>
                <w:b/>
                <w:color w:val="FFFFFF" w:themeColor="background2"/>
                <w:sz w:val="18"/>
                <w:szCs w:val="18"/>
              </w:rPr>
              <w:t>Description</w:t>
            </w:r>
          </w:p>
        </w:tc>
      </w:tr>
      <w:tr w:rsidR="00735BC3" w:rsidRPr="00735BC3" w14:paraId="65A34A71" w14:textId="77777777" w:rsidTr="004A3A5B">
        <w:tc>
          <w:tcPr>
            <w:tcW w:w="3078" w:type="dxa"/>
          </w:tcPr>
          <w:p w14:paraId="29BAEAE8" w14:textId="77777777" w:rsidR="00735BC3" w:rsidRPr="00735BC3" w:rsidRDefault="00735BC3" w:rsidP="00735BC3">
            <w:pPr>
              <w:pStyle w:val="BodyParagraph"/>
              <w:spacing w:line="240" w:lineRule="auto"/>
              <w:rPr>
                <w:rFonts w:asciiTheme="majorHAnsi" w:hAnsiTheme="majorHAnsi" w:cstheme="majorHAnsi"/>
                <w:sz w:val="18"/>
                <w:szCs w:val="18"/>
              </w:rPr>
            </w:pPr>
            <w:bookmarkStart w:id="4240" w:name="OLE_LINK286"/>
            <w:bookmarkStart w:id="4241" w:name="OLE_LINK287"/>
            <w:bookmarkStart w:id="4242" w:name="OLE_LINK288"/>
            <w:bookmarkStart w:id="4243" w:name="OLE_LINK289"/>
            <w:bookmarkStart w:id="4244" w:name="OLE_LINK290"/>
            <w:bookmarkStart w:id="4245" w:name="OLE_LINK291"/>
            <w:r w:rsidRPr="00735BC3">
              <w:rPr>
                <w:rFonts w:asciiTheme="majorHAnsi" w:hAnsiTheme="majorHAnsi" w:cstheme="majorHAnsi"/>
                <w:sz w:val="18"/>
                <w:szCs w:val="18"/>
              </w:rPr>
              <w:t>MUEE_AM</w:t>
            </w:r>
            <w:bookmarkEnd w:id="4240"/>
            <w:bookmarkEnd w:id="4241"/>
            <w:bookmarkEnd w:id="4242"/>
            <w:bookmarkEnd w:id="4243"/>
            <w:bookmarkEnd w:id="4244"/>
            <w:bookmarkEnd w:id="4245"/>
          </w:p>
        </w:tc>
        <w:tc>
          <w:tcPr>
            <w:tcW w:w="5058" w:type="dxa"/>
          </w:tcPr>
          <w:p w14:paraId="02D2A226"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Drive alone airport trips</w:t>
            </w:r>
          </w:p>
        </w:tc>
      </w:tr>
      <w:tr w:rsidR="00735BC3" w:rsidRPr="00735BC3" w14:paraId="5302DE84" w14:textId="77777777" w:rsidTr="004A3A5B">
        <w:tc>
          <w:tcPr>
            <w:tcW w:w="3078" w:type="dxa"/>
          </w:tcPr>
          <w:p w14:paraId="446BCB90"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MUEE_MD</w:t>
            </w:r>
          </w:p>
        </w:tc>
        <w:tc>
          <w:tcPr>
            <w:tcW w:w="5058" w:type="dxa"/>
          </w:tcPr>
          <w:p w14:paraId="766D1D1D"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 xml:space="preserve">2 person shared ride airport trips </w:t>
            </w:r>
          </w:p>
        </w:tc>
      </w:tr>
      <w:tr w:rsidR="00735BC3" w:rsidRPr="00735BC3" w14:paraId="128CD393" w14:textId="77777777" w:rsidTr="004A3A5B">
        <w:tc>
          <w:tcPr>
            <w:tcW w:w="3078" w:type="dxa"/>
          </w:tcPr>
          <w:p w14:paraId="301F46E5"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MUEE_PM</w:t>
            </w:r>
          </w:p>
        </w:tc>
        <w:tc>
          <w:tcPr>
            <w:tcW w:w="5058" w:type="dxa"/>
          </w:tcPr>
          <w:p w14:paraId="3AEF89F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 xml:space="preserve">3 or more persons shared ride airport trips </w:t>
            </w:r>
          </w:p>
        </w:tc>
      </w:tr>
      <w:tr w:rsidR="00735BC3" w:rsidRPr="00735BC3" w14:paraId="55395D0F" w14:textId="77777777" w:rsidTr="004A3A5B">
        <w:tc>
          <w:tcPr>
            <w:tcW w:w="3078" w:type="dxa"/>
          </w:tcPr>
          <w:p w14:paraId="3F9D7822"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MUEE_OP</w:t>
            </w:r>
          </w:p>
        </w:tc>
        <w:tc>
          <w:tcPr>
            <w:tcW w:w="5058" w:type="dxa"/>
          </w:tcPr>
          <w:p w14:paraId="17168001"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Walk to local bus airport trips</w:t>
            </w:r>
          </w:p>
        </w:tc>
      </w:tr>
      <w:tr w:rsidR="00735BC3" w:rsidRPr="00735BC3" w14:paraId="7C826D84" w14:textId="77777777" w:rsidTr="004A3A5B">
        <w:tc>
          <w:tcPr>
            <w:tcW w:w="3078" w:type="dxa"/>
          </w:tcPr>
          <w:p w14:paraId="14B3F938" w14:textId="77777777" w:rsidR="00735BC3" w:rsidRPr="00735BC3" w:rsidRDefault="00735BC3" w:rsidP="00735BC3">
            <w:pPr>
              <w:pStyle w:val="BodyParagraph"/>
              <w:spacing w:line="240" w:lineRule="auto"/>
              <w:rPr>
                <w:rFonts w:asciiTheme="majorHAnsi" w:hAnsiTheme="majorHAnsi" w:cstheme="majorHAnsi"/>
                <w:sz w:val="18"/>
                <w:szCs w:val="18"/>
              </w:rPr>
            </w:pPr>
            <w:bookmarkStart w:id="4246" w:name="OLE_LINK292"/>
            <w:bookmarkStart w:id="4247" w:name="OLE_LINK293"/>
            <w:bookmarkStart w:id="4248" w:name="OLE_LINK294"/>
            <w:r w:rsidRPr="00735BC3">
              <w:rPr>
                <w:rFonts w:asciiTheme="majorHAnsi" w:hAnsiTheme="majorHAnsi" w:cstheme="majorHAnsi"/>
                <w:sz w:val="18"/>
                <w:szCs w:val="18"/>
              </w:rPr>
              <w:t>MUEI_AM</w:t>
            </w:r>
            <w:bookmarkEnd w:id="4246"/>
            <w:bookmarkEnd w:id="4247"/>
            <w:bookmarkEnd w:id="4248"/>
          </w:p>
        </w:tc>
        <w:tc>
          <w:tcPr>
            <w:tcW w:w="5058" w:type="dxa"/>
          </w:tcPr>
          <w:p w14:paraId="576C9AFB"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Walk to BRT airport trips</w:t>
            </w:r>
          </w:p>
        </w:tc>
      </w:tr>
      <w:tr w:rsidR="00735BC3" w:rsidRPr="00735BC3" w14:paraId="44A084A0" w14:textId="77777777" w:rsidTr="004A3A5B">
        <w:tc>
          <w:tcPr>
            <w:tcW w:w="3078" w:type="dxa"/>
          </w:tcPr>
          <w:p w14:paraId="32B0551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MUEI_MD</w:t>
            </w:r>
          </w:p>
        </w:tc>
        <w:tc>
          <w:tcPr>
            <w:tcW w:w="5058" w:type="dxa"/>
          </w:tcPr>
          <w:p w14:paraId="31BD422D"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Walk to express bus airport trips</w:t>
            </w:r>
          </w:p>
        </w:tc>
      </w:tr>
      <w:tr w:rsidR="00735BC3" w:rsidRPr="00735BC3" w14:paraId="0820E1D7" w14:textId="77777777" w:rsidTr="004A3A5B">
        <w:tc>
          <w:tcPr>
            <w:tcW w:w="3078" w:type="dxa"/>
          </w:tcPr>
          <w:p w14:paraId="5D0CC484"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MUEI_PM</w:t>
            </w:r>
          </w:p>
        </w:tc>
        <w:tc>
          <w:tcPr>
            <w:tcW w:w="5058" w:type="dxa"/>
          </w:tcPr>
          <w:p w14:paraId="4DDBE65A"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Walk to urban rail airport trips</w:t>
            </w:r>
          </w:p>
        </w:tc>
      </w:tr>
      <w:tr w:rsidR="00735BC3" w:rsidRPr="00735BC3" w14:paraId="038C730E" w14:textId="77777777" w:rsidTr="004A3A5B">
        <w:tc>
          <w:tcPr>
            <w:tcW w:w="3078" w:type="dxa"/>
          </w:tcPr>
          <w:p w14:paraId="7084B21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MUEI_OP</w:t>
            </w:r>
          </w:p>
        </w:tc>
        <w:tc>
          <w:tcPr>
            <w:tcW w:w="5058" w:type="dxa"/>
          </w:tcPr>
          <w:p w14:paraId="2DB13D61"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Walk to commuter rail airport trips</w:t>
            </w:r>
          </w:p>
        </w:tc>
      </w:tr>
      <w:tr w:rsidR="00735BC3" w:rsidRPr="00735BC3" w14:paraId="4C46F444" w14:textId="77777777" w:rsidTr="004A3A5B">
        <w:tc>
          <w:tcPr>
            <w:tcW w:w="3078" w:type="dxa"/>
          </w:tcPr>
          <w:p w14:paraId="3E269822" w14:textId="77777777" w:rsidR="00735BC3" w:rsidRPr="00735BC3" w:rsidRDefault="00735BC3" w:rsidP="00735BC3">
            <w:pPr>
              <w:pStyle w:val="BodyParagraph"/>
              <w:spacing w:line="240" w:lineRule="auto"/>
              <w:rPr>
                <w:rFonts w:asciiTheme="majorHAnsi" w:hAnsiTheme="majorHAnsi" w:cstheme="majorHAnsi"/>
                <w:sz w:val="18"/>
                <w:szCs w:val="18"/>
              </w:rPr>
            </w:pPr>
            <w:bookmarkStart w:id="4249" w:name="OLE_LINK295"/>
            <w:bookmarkStart w:id="4250" w:name="OLE_LINK296"/>
            <w:bookmarkStart w:id="4251" w:name="OLE_LINK297"/>
            <w:r w:rsidRPr="00735BC3">
              <w:rPr>
                <w:rFonts w:asciiTheme="majorHAnsi" w:hAnsiTheme="majorHAnsi" w:cstheme="majorHAnsi"/>
                <w:sz w:val="18"/>
                <w:szCs w:val="18"/>
              </w:rPr>
              <w:t>MUIE_AM</w:t>
            </w:r>
            <w:bookmarkEnd w:id="4249"/>
            <w:bookmarkEnd w:id="4250"/>
            <w:bookmarkEnd w:id="4251"/>
          </w:p>
        </w:tc>
        <w:tc>
          <w:tcPr>
            <w:tcW w:w="5058" w:type="dxa"/>
          </w:tcPr>
          <w:p w14:paraId="69A7251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Park and Ride to local bus airport trips</w:t>
            </w:r>
          </w:p>
        </w:tc>
      </w:tr>
      <w:tr w:rsidR="00735BC3" w:rsidRPr="00735BC3" w14:paraId="57AE429C" w14:textId="77777777" w:rsidTr="004A3A5B">
        <w:tc>
          <w:tcPr>
            <w:tcW w:w="3078" w:type="dxa"/>
          </w:tcPr>
          <w:p w14:paraId="5915B9C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MUIE_MD</w:t>
            </w:r>
          </w:p>
        </w:tc>
        <w:tc>
          <w:tcPr>
            <w:tcW w:w="5058" w:type="dxa"/>
          </w:tcPr>
          <w:p w14:paraId="318508C5"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Park and Ride to BRT airport trips</w:t>
            </w:r>
          </w:p>
        </w:tc>
      </w:tr>
      <w:tr w:rsidR="00735BC3" w:rsidRPr="00735BC3" w14:paraId="1C01D3A8" w14:textId="77777777" w:rsidTr="004A3A5B">
        <w:tc>
          <w:tcPr>
            <w:tcW w:w="3078" w:type="dxa"/>
          </w:tcPr>
          <w:p w14:paraId="533E3ABB"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MUIE_PM</w:t>
            </w:r>
          </w:p>
        </w:tc>
        <w:tc>
          <w:tcPr>
            <w:tcW w:w="5058" w:type="dxa"/>
          </w:tcPr>
          <w:p w14:paraId="155FEC88"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Park and Ride to express bus airport trips</w:t>
            </w:r>
          </w:p>
        </w:tc>
      </w:tr>
      <w:tr w:rsidR="00735BC3" w:rsidRPr="00735BC3" w14:paraId="09B47785" w14:textId="77777777" w:rsidTr="004A3A5B">
        <w:tc>
          <w:tcPr>
            <w:tcW w:w="3078" w:type="dxa"/>
          </w:tcPr>
          <w:p w14:paraId="0D219AFE"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MUIE_OP</w:t>
            </w:r>
          </w:p>
        </w:tc>
        <w:tc>
          <w:tcPr>
            <w:tcW w:w="5058" w:type="dxa"/>
          </w:tcPr>
          <w:p w14:paraId="5D43B646" w14:textId="77777777" w:rsidR="00735BC3" w:rsidRPr="00735BC3" w:rsidRDefault="00735BC3" w:rsidP="00735BC3">
            <w:pPr>
              <w:pStyle w:val="BodyParagraph"/>
              <w:spacing w:line="240" w:lineRule="auto"/>
              <w:rPr>
                <w:rFonts w:asciiTheme="majorHAnsi" w:hAnsiTheme="majorHAnsi" w:cstheme="majorHAnsi"/>
                <w:sz w:val="18"/>
                <w:szCs w:val="18"/>
              </w:rPr>
            </w:pPr>
            <w:r w:rsidRPr="00735BC3">
              <w:rPr>
                <w:rFonts w:asciiTheme="majorHAnsi" w:hAnsiTheme="majorHAnsi" w:cstheme="majorHAnsi"/>
                <w:sz w:val="18"/>
                <w:szCs w:val="18"/>
              </w:rPr>
              <w:t>Park and Ride to urban rail airport trips</w:t>
            </w:r>
          </w:p>
        </w:tc>
      </w:tr>
    </w:tbl>
    <w:bookmarkEnd w:id="4239"/>
    <w:p w14:paraId="6FF18FFB" w14:textId="77777777" w:rsidR="004A3A5B" w:rsidRDefault="004A3A5B" w:rsidP="004A3A5B">
      <w:pPr>
        <w:pStyle w:val="Heading4"/>
      </w:pPr>
      <w:r>
        <w:t>Non-HH</w:t>
      </w:r>
    </w:p>
    <w:p w14:paraId="2EDD4D7D" w14:textId="2E6246D5" w:rsidR="00735BC3" w:rsidRDefault="004A3A5B" w:rsidP="004A3A5B">
      <w:pPr>
        <w:pStyle w:val="BodyParagraph"/>
      </w:pPr>
      <w:r>
        <w:t>Friction factors (</w:t>
      </w:r>
      <w:r w:rsidR="009231B9">
        <w:rPr>
          <w:rFonts w:asciiTheme="minorHAnsi" w:hAnsiTheme="minorHAnsi"/>
        </w:rPr>
        <w:t>.\[year]</w:t>
      </w:r>
      <w:r>
        <w:t>\Inputs\Friction Factors.bin) and county adjustment factors for non-hh trip generation (</w:t>
      </w:r>
      <w:r w:rsidR="009231B9">
        <w:rPr>
          <w:rFonts w:asciiTheme="minorHAnsi" w:hAnsiTheme="minorHAnsi"/>
        </w:rPr>
        <w:t>.\[year]</w:t>
      </w:r>
      <w:r>
        <w:t xml:space="preserve">\Inputs\Non-Household Adj.bin) are inputs in generating the non-hh demand. </w:t>
      </w:r>
    </w:p>
    <w:p w14:paraId="50DFAC87" w14:textId="628752D1" w:rsidR="004A3A5B" w:rsidRDefault="004A3A5B" w:rsidP="004A3A5B">
      <w:pPr>
        <w:pStyle w:val="Caption"/>
        <w:keepNext/>
      </w:pPr>
      <w:bookmarkStart w:id="4252" w:name="_Toc441593009"/>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40</w:t>
      </w:r>
      <w:r w:rsidR="008F26F5">
        <w:rPr>
          <w:noProof/>
        </w:rPr>
        <w:fldChar w:fldCharType="end"/>
      </w:r>
      <w:r>
        <w:t xml:space="preserve"> Non-HH Friction Factor File</w:t>
      </w:r>
      <w:bookmarkEnd w:id="4252"/>
    </w:p>
    <w:tbl>
      <w:tblPr>
        <w:tblStyle w:val="Style1"/>
        <w:tblW w:w="7038" w:type="dxa"/>
        <w:tblLook w:val="04A0" w:firstRow="1" w:lastRow="0" w:firstColumn="1" w:lastColumn="0" w:noHBand="0" w:noVBand="1"/>
      </w:tblPr>
      <w:tblGrid>
        <w:gridCol w:w="1638"/>
        <w:gridCol w:w="5400"/>
      </w:tblGrid>
      <w:tr w:rsidR="004A3A5B" w:rsidRPr="004A3A5B" w14:paraId="2133E04B" w14:textId="77777777" w:rsidTr="004A3A5B">
        <w:trPr>
          <w:cnfStyle w:val="100000000000" w:firstRow="1" w:lastRow="0" w:firstColumn="0" w:lastColumn="0" w:oddVBand="0" w:evenVBand="0" w:oddHBand="0" w:evenHBand="0" w:firstRowFirstColumn="0" w:firstRowLastColumn="0" w:lastRowFirstColumn="0" w:lastRowLastColumn="0"/>
        </w:trPr>
        <w:tc>
          <w:tcPr>
            <w:tcW w:w="1638" w:type="dxa"/>
          </w:tcPr>
          <w:p w14:paraId="48A96D3B"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bookmarkStart w:id="4253" w:name="OLE_LINK301"/>
            <w:bookmarkStart w:id="4254" w:name="OLE_LINK302"/>
            <w:r w:rsidRPr="004A3A5B">
              <w:rPr>
                <w:rFonts w:asciiTheme="majorHAnsi" w:hAnsiTheme="majorHAnsi" w:cstheme="majorHAnsi"/>
                <w:b/>
                <w:color w:val="FFFFFF" w:themeColor="background2"/>
                <w:sz w:val="18"/>
                <w:szCs w:val="18"/>
              </w:rPr>
              <w:t>Field</w:t>
            </w:r>
          </w:p>
        </w:tc>
        <w:tc>
          <w:tcPr>
            <w:tcW w:w="5400" w:type="dxa"/>
          </w:tcPr>
          <w:p w14:paraId="26D05404"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r w:rsidRPr="004A3A5B">
              <w:rPr>
                <w:rFonts w:asciiTheme="majorHAnsi" w:hAnsiTheme="majorHAnsi" w:cstheme="majorHAnsi"/>
                <w:b/>
                <w:color w:val="FFFFFF" w:themeColor="background2"/>
                <w:sz w:val="18"/>
                <w:szCs w:val="18"/>
              </w:rPr>
              <w:t>Description</w:t>
            </w:r>
          </w:p>
        </w:tc>
      </w:tr>
      <w:tr w:rsidR="004A3A5B" w:rsidRPr="004A3A5B" w14:paraId="77B079D0" w14:textId="77777777" w:rsidTr="004A3A5B">
        <w:tc>
          <w:tcPr>
            <w:tcW w:w="1638" w:type="dxa"/>
          </w:tcPr>
          <w:p w14:paraId="5E30519F"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Time</w:t>
            </w:r>
          </w:p>
        </w:tc>
        <w:tc>
          <w:tcPr>
            <w:tcW w:w="5400" w:type="dxa"/>
          </w:tcPr>
          <w:p w14:paraId="7EB81953"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Time</w:t>
            </w:r>
          </w:p>
        </w:tc>
      </w:tr>
      <w:tr w:rsidR="004A3A5B" w:rsidRPr="004A3A5B" w14:paraId="3530F8EA" w14:textId="77777777" w:rsidTr="004A3A5B">
        <w:tc>
          <w:tcPr>
            <w:tcW w:w="1638" w:type="dxa"/>
          </w:tcPr>
          <w:p w14:paraId="483E19B9"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IICOM</w:t>
            </w:r>
          </w:p>
        </w:tc>
        <w:tc>
          <w:tcPr>
            <w:tcW w:w="5400" w:type="dxa"/>
          </w:tcPr>
          <w:p w14:paraId="116D9D1C" w14:textId="77777777" w:rsidR="004A3A5B" w:rsidRPr="004A3A5B" w:rsidRDefault="004A3A5B" w:rsidP="004A3A5B">
            <w:pPr>
              <w:pStyle w:val="BodyParagraph"/>
              <w:spacing w:line="240" w:lineRule="auto"/>
              <w:rPr>
                <w:rFonts w:asciiTheme="majorHAnsi" w:hAnsiTheme="majorHAnsi" w:cstheme="majorHAnsi"/>
                <w:sz w:val="18"/>
                <w:szCs w:val="18"/>
              </w:rPr>
            </w:pPr>
            <w:bookmarkStart w:id="4255" w:name="OLE_LINK236"/>
            <w:bookmarkStart w:id="4256" w:name="OLE_LINK237"/>
            <w:bookmarkStart w:id="4257" w:name="OLE_LINK238"/>
            <w:bookmarkStart w:id="4258" w:name="OLE_LINK239"/>
            <w:bookmarkStart w:id="4259" w:name="OLE_LINK240"/>
            <w:bookmarkStart w:id="4260" w:name="OLE_LINK241"/>
            <w:r w:rsidRPr="004A3A5B">
              <w:rPr>
                <w:rFonts w:asciiTheme="majorHAnsi" w:hAnsiTheme="majorHAnsi" w:cstheme="majorHAnsi"/>
                <w:sz w:val="18"/>
                <w:szCs w:val="18"/>
              </w:rPr>
              <w:t>Friction factor for an internal-internal commercial vehicle trip</w:t>
            </w:r>
            <w:bookmarkEnd w:id="4255"/>
            <w:bookmarkEnd w:id="4256"/>
            <w:bookmarkEnd w:id="4257"/>
            <w:bookmarkEnd w:id="4258"/>
            <w:bookmarkEnd w:id="4259"/>
            <w:bookmarkEnd w:id="4260"/>
          </w:p>
        </w:tc>
      </w:tr>
      <w:tr w:rsidR="004A3A5B" w:rsidRPr="004A3A5B" w14:paraId="593C809F" w14:textId="77777777" w:rsidTr="004A3A5B">
        <w:tc>
          <w:tcPr>
            <w:tcW w:w="1638" w:type="dxa"/>
          </w:tcPr>
          <w:p w14:paraId="32C9F643"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IISU</w:t>
            </w:r>
          </w:p>
        </w:tc>
        <w:tc>
          <w:tcPr>
            <w:tcW w:w="5400" w:type="dxa"/>
          </w:tcPr>
          <w:p w14:paraId="08F9263C"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Friction factor for an internal-internal Single Unit vehicle trips</w:t>
            </w:r>
          </w:p>
        </w:tc>
      </w:tr>
      <w:tr w:rsidR="004A3A5B" w:rsidRPr="004A3A5B" w14:paraId="41DA0B9E" w14:textId="77777777" w:rsidTr="004A3A5B">
        <w:tc>
          <w:tcPr>
            <w:tcW w:w="1638" w:type="dxa"/>
          </w:tcPr>
          <w:p w14:paraId="011F2FC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IIMU</w:t>
            </w:r>
          </w:p>
        </w:tc>
        <w:tc>
          <w:tcPr>
            <w:tcW w:w="5400" w:type="dxa"/>
          </w:tcPr>
          <w:p w14:paraId="24789ADE"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Friction factor for an internal-internal Multi Unit vehicle trips</w:t>
            </w:r>
          </w:p>
        </w:tc>
      </w:tr>
      <w:tr w:rsidR="004A3A5B" w:rsidRPr="004A3A5B" w14:paraId="3831C704" w14:textId="77777777" w:rsidTr="004A3A5B">
        <w:tc>
          <w:tcPr>
            <w:tcW w:w="1638" w:type="dxa"/>
          </w:tcPr>
          <w:p w14:paraId="64FC90FD"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IEAUTO</w:t>
            </w:r>
          </w:p>
        </w:tc>
        <w:tc>
          <w:tcPr>
            <w:tcW w:w="5400" w:type="dxa"/>
          </w:tcPr>
          <w:p w14:paraId="48532150"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Friction factor for an internal-external auto trips</w:t>
            </w:r>
          </w:p>
        </w:tc>
      </w:tr>
      <w:tr w:rsidR="004A3A5B" w:rsidRPr="004A3A5B" w14:paraId="20D1F43D" w14:textId="77777777" w:rsidTr="004A3A5B">
        <w:tc>
          <w:tcPr>
            <w:tcW w:w="1638" w:type="dxa"/>
          </w:tcPr>
          <w:p w14:paraId="68ACACD5"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IESU</w:t>
            </w:r>
          </w:p>
        </w:tc>
        <w:tc>
          <w:tcPr>
            <w:tcW w:w="5400" w:type="dxa"/>
          </w:tcPr>
          <w:p w14:paraId="436F530D"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Friction factor for an internal-external Single Unit vehicle trips</w:t>
            </w:r>
          </w:p>
        </w:tc>
      </w:tr>
      <w:bookmarkEnd w:id="4253"/>
      <w:bookmarkEnd w:id="4254"/>
    </w:tbl>
    <w:p w14:paraId="7AF28A6D" w14:textId="77777777" w:rsidR="00735BC3" w:rsidRDefault="00735BC3" w:rsidP="00631156">
      <w:pPr>
        <w:pStyle w:val="BodyParagraph"/>
      </w:pPr>
    </w:p>
    <w:p w14:paraId="569B2CA8" w14:textId="77777777" w:rsidR="004A3A5B" w:rsidRDefault="004A3A5B" w:rsidP="00631156">
      <w:pPr>
        <w:pStyle w:val="BodyParagraph"/>
      </w:pPr>
    </w:p>
    <w:p w14:paraId="21D068FB" w14:textId="44994EA6" w:rsidR="004A3A5B" w:rsidRDefault="004A3A5B" w:rsidP="004A3A5B">
      <w:pPr>
        <w:pStyle w:val="Caption"/>
        <w:keepNext/>
      </w:pPr>
      <w:bookmarkStart w:id="4261" w:name="_Toc441593010"/>
      <w:r>
        <w:lastRenderedPageBreak/>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41</w:t>
      </w:r>
      <w:r w:rsidR="008F26F5">
        <w:rPr>
          <w:noProof/>
        </w:rPr>
        <w:fldChar w:fldCharType="end"/>
      </w:r>
      <w:r>
        <w:t xml:space="preserve"> Non-HH County Adjustment Factor File</w:t>
      </w:r>
      <w:bookmarkEnd w:id="4261"/>
    </w:p>
    <w:tbl>
      <w:tblPr>
        <w:tblStyle w:val="Style1"/>
        <w:tblW w:w="7258" w:type="dxa"/>
        <w:tblLook w:val="04A0" w:firstRow="1" w:lastRow="0" w:firstColumn="1" w:lastColumn="0" w:noHBand="0" w:noVBand="1"/>
      </w:tblPr>
      <w:tblGrid>
        <w:gridCol w:w="2862"/>
        <w:gridCol w:w="4396"/>
      </w:tblGrid>
      <w:tr w:rsidR="004A3A5B" w:rsidRPr="004A3A5B" w14:paraId="58660A11" w14:textId="77777777" w:rsidTr="004A3A5B">
        <w:trPr>
          <w:cnfStyle w:val="100000000000" w:firstRow="1" w:lastRow="0" w:firstColumn="0" w:lastColumn="0" w:oddVBand="0" w:evenVBand="0" w:oddHBand="0" w:evenHBand="0" w:firstRowFirstColumn="0" w:firstRowLastColumn="0" w:lastRowFirstColumn="0" w:lastRowLastColumn="0"/>
        </w:trPr>
        <w:tc>
          <w:tcPr>
            <w:tcW w:w="2862" w:type="dxa"/>
          </w:tcPr>
          <w:p w14:paraId="00A6F184"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r w:rsidRPr="004A3A5B">
              <w:rPr>
                <w:rFonts w:asciiTheme="majorHAnsi" w:hAnsiTheme="majorHAnsi" w:cstheme="majorHAnsi"/>
                <w:b/>
                <w:color w:val="FFFFFF" w:themeColor="background2"/>
                <w:sz w:val="18"/>
                <w:szCs w:val="18"/>
              </w:rPr>
              <w:t>Field</w:t>
            </w:r>
          </w:p>
        </w:tc>
        <w:tc>
          <w:tcPr>
            <w:tcW w:w="4396" w:type="dxa"/>
          </w:tcPr>
          <w:p w14:paraId="1F8BFC98"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r w:rsidRPr="004A3A5B">
              <w:rPr>
                <w:rFonts w:asciiTheme="majorHAnsi" w:hAnsiTheme="majorHAnsi" w:cstheme="majorHAnsi"/>
                <w:b/>
                <w:color w:val="FFFFFF" w:themeColor="background2"/>
                <w:sz w:val="18"/>
                <w:szCs w:val="18"/>
              </w:rPr>
              <w:t>Description</w:t>
            </w:r>
          </w:p>
        </w:tc>
      </w:tr>
      <w:tr w:rsidR="004A3A5B" w:rsidRPr="004A3A5B" w14:paraId="55C0745A" w14:textId="77777777" w:rsidTr="004A3A5B">
        <w:tc>
          <w:tcPr>
            <w:tcW w:w="2862" w:type="dxa"/>
          </w:tcPr>
          <w:p w14:paraId="5D9D120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County</w:t>
            </w:r>
          </w:p>
        </w:tc>
        <w:tc>
          <w:tcPr>
            <w:tcW w:w="4396" w:type="dxa"/>
          </w:tcPr>
          <w:p w14:paraId="6DC911E5"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County Id</w:t>
            </w:r>
          </w:p>
        </w:tc>
      </w:tr>
      <w:tr w:rsidR="004A3A5B" w:rsidRPr="004A3A5B" w14:paraId="03420A4C" w14:textId="77777777" w:rsidTr="004A3A5B">
        <w:tc>
          <w:tcPr>
            <w:tcW w:w="2862" w:type="dxa"/>
          </w:tcPr>
          <w:p w14:paraId="533C8BC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COM</w:t>
            </w:r>
          </w:p>
        </w:tc>
        <w:tc>
          <w:tcPr>
            <w:tcW w:w="4396" w:type="dxa"/>
          </w:tcPr>
          <w:p w14:paraId="54CACDB2"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commercial vehicle</w:t>
            </w:r>
          </w:p>
        </w:tc>
      </w:tr>
      <w:tr w:rsidR="004A3A5B" w:rsidRPr="004A3A5B" w14:paraId="74543551" w14:textId="77777777" w:rsidTr="004A3A5B">
        <w:tc>
          <w:tcPr>
            <w:tcW w:w="2862" w:type="dxa"/>
          </w:tcPr>
          <w:p w14:paraId="1791B6EA"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SU</w:t>
            </w:r>
          </w:p>
        </w:tc>
        <w:tc>
          <w:tcPr>
            <w:tcW w:w="4396" w:type="dxa"/>
          </w:tcPr>
          <w:p w14:paraId="4C22F66B"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Single Unit vehicle</w:t>
            </w:r>
          </w:p>
        </w:tc>
      </w:tr>
      <w:tr w:rsidR="004A3A5B" w:rsidRPr="004A3A5B" w14:paraId="5718D013" w14:textId="77777777" w:rsidTr="004A3A5B">
        <w:tc>
          <w:tcPr>
            <w:tcW w:w="2862" w:type="dxa"/>
          </w:tcPr>
          <w:p w14:paraId="5D8E6B72"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MU</w:t>
            </w:r>
          </w:p>
        </w:tc>
        <w:tc>
          <w:tcPr>
            <w:tcW w:w="4396" w:type="dxa"/>
          </w:tcPr>
          <w:p w14:paraId="3BBCDA8B" w14:textId="2A8DAF84" w:rsidR="004A3A5B" w:rsidRPr="004A3A5B" w:rsidRDefault="00E72C5E"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Multi-Unit</w:t>
            </w:r>
            <w:r w:rsidR="004A3A5B" w:rsidRPr="004A3A5B">
              <w:rPr>
                <w:rFonts w:asciiTheme="majorHAnsi" w:hAnsiTheme="majorHAnsi" w:cstheme="majorHAnsi"/>
                <w:sz w:val="18"/>
                <w:szCs w:val="18"/>
              </w:rPr>
              <w:t xml:space="preserve"> vehicle</w:t>
            </w:r>
          </w:p>
        </w:tc>
      </w:tr>
    </w:tbl>
    <w:p w14:paraId="67C5E27F" w14:textId="0B441C25" w:rsidR="004A3A5B" w:rsidRDefault="004A3A5B" w:rsidP="00631156">
      <w:pPr>
        <w:pStyle w:val="BodyParagraph"/>
      </w:pPr>
      <w:r w:rsidRPr="004A3A5B">
        <w:t>Non-HH demand is s</w:t>
      </w:r>
      <w:r>
        <w:t xml:space="preserve">tored in </w:t>
      </w:r>
      <w:r w:rsidR="009231B9">
        <w:rPr>
          <w:rFonts w:asciiTheme="minorHAnsi" w:hAnsiTheme="minorHAnsi"/>
        </w:rPr>
        <w:t>.\[year]</w:t>
      </w:r>
      <w:r>
        <w:t xml:space="preserve">\outputs\PA.mtx. </w:t>
      </w:r>
    </w:p>
    <w:p w14:paraId="578F0863" w14:textId="5FCEB5BE" w:rsidR="004A3A5B" w:rsidRDefault="004A3A5B" w:rsidP="004A3A5B">
      <w:pPr>
        <w:pStyle w:val="Caption"/>
        <w:keepNext/>
      </w:pPr>
      <w:bookmarkStart w:id="4262" w:name="_Toc441593011"/>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42</w:t>
      </w:r>
      <w:r w:rsidR="008F26F5">
        <w:rPr>
          <w:noProof/>
        </w:rPr>
        <w:fldChar w:fldCharType="end"/>
      </w:r>
      <w:r>
        <w:t xml:space="preserve"> Non</w:t>
      </w:r>
      <w:r w:rsidR="008309BC">
        <w:t>-HH Demand File</w:t>
      </w:r>
      <w:bookmarkEnd w:id="4262"/>
    </w:p>
    <w:tbl>
      <w:tblPr>
        <w:tblStyle w:val="Style1"/>
        <w:tblW w:w="0" w:type="auto"/>
        <w:tblLook w:val="04A0" w:firstRow="1" w:lastRow="0" w:firstColumn="1" w:lastColumn="0" w:noHBand="0" w:noVBand="1"/>
      </w:tblPr>
      <w:tblGrid>
        <w:gridCol w:w="2358"/>
        <w:gridCol w:w="4860"/>
      </w:tblGrid>
      <w:tr w:rsidR="004A3A5B" w:rsidRPr="004A3A5B" w14:paraId="0333529D" w14:textId="77777777" w:rsidTr="008309BC">
        <w:trPr>
          <w:cnfStyle w:val="100000000000" w:firstRow="1" w:lastRow="0" w:firstColumn="0" w:lastColumn="0" w:oddVBand="0" w:evenVBand="0" w:oddHBand="0" w:evenHBand="0" w:firstRowFirstColumn="0" w:firstRowLastColumn="0" w:lastRowFirstColumn="0" w:lastRowLastColumn="0"/>
        </w:trPr>
        <w:tc>
          <w:tcPr>
            <w:tcW w:w="2358" w:type="dxa"/>
          </w:tcPr>
          <w:p w14:paraId="169E14D6"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r w:rsidRPr="004A3A5B">
              <w:rPr>
                <w:rFonts w:asciiTheme="majorHAnsi" w:hAnsiTheme="majorHAnsi" w:cstheme="majorHAnsi"/>
                <w:b/>
                <w:color w:val="FFFFFF" w:themeColor="background2"/>
                <w:sz w:val="18"/>
                <w:szCs w:val="18"/>
              </w:rPr>
              <w:t>Matrix Core</w:t>
            </w:r>
          </w:p>
        </w:tc>
        <w:tc>
          <w:tcPr>
            <w:tcW w:w="4860" w:type="dxa"/>
          </w:tcPr>
          <w:p w14:paraId="49920E17" w14:textId="77777777" w:rsidR="004A3A5B" w:rsidRPr="004A3A5B" w:rsidRDefault="004A3A5B" w:rsidP="004A3A5B">
            <w:pPr>
              <w:pStyle w:val="BodyParagraph"/>
              <w:spacing w:line="240" w:lineRule="auto"/>
              <w:rPr>
                <w:rFonts w:asciiTheme="majorHAnsi" w:hAnsiTheme="majorHAnsi" w:cstheme="majorHAnsi"/>
                <w:b/>
                <w:color w:val="FFFFFF" w:themeColor="background2"/>
                <w:sz w:val="18"/>
                <w:szCs w:val="18"/>
              </w:rPr>
            </w:pPr>
            <w:r w:rsidRPr="004A3A5B">
              <w:rPr>
                <w:rFonts w:asciiTheme="majorHAnsi" w:hAnsiTheme="majorHAnsi" w:cstheme="majorHAnsi"/>
                <w:b/>
                <w:color w:val="FFFFFF" w:themeColor="background2"/>
                <w:sz w:val="18"/>
                <w:szCs w:val="18"/>
              </w:rPr>
              <w:t>Description</w:t>
            </w:r>
          </w:p>
        </w:tc>
      </w:tr>
      <w:tr w:rsidR="004A3A5B" w:rsidRPr="004A3A5B" w14:paraId="241A2368" w14:textId="77777777" w:rsidTr="008309BC">
        <w:tc>
          <w:tcPr>
            <w:tcW w:w="2358" w:type="dxa"/>
          </w:tcPr>
          <w:p w14:paraId="62F504BC"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IICOM</w:t>
            </w:r>
          </w:p>
        </w:tc>
        <w:tc>
          <w:tcPr>
            <w:tcW w:w="4860" w:type="dxa"/>
          </w:tcPr>
          <w:p w14:paraId="6CC386E0"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Internal-internal commercial</w:t>
            </w:r>
          </w:p>
        </w:tc>
      </w:tr>
      <w:tr w:rsidR="004A3A5B" w:rsidRPr="004A3A5B" w14:paraId="7988B723" w14:textId="77777777" w:rsidTr="008309BC">
        <w:tc>
          <w:tcPr>
            <w:tcW w:w="2358" w:type="dxa"/>
          </w:tcPr>
          <w:p w14:paraId="19CD132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IISU</w:t>
            </w:r>
          </w:p>
        </w:tc>
        <w:tc>
          <w:tcPr>
            <w:tcW w:w="4860" w:type="dxa"/>
          </w:tcPr>
          <w:p w14:paraId="6B64150E"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Internal-internal single-unit</w:t>
            </w:r>
          </w:p>
        </w:tc>
      </w:tr>
      <w:tr w:rsidR="004A3A5B" w:rsidRPr="004A3A5B" w14:paraId="6E24D04A" w14:textId="77777777" w:rsidTr="008309BC">
        <w:tc>
          <w:tcPr>
            <w:tcW w:w="2358" w:type="dxa"/>
          </w:tcPr>
          <w:p w14:paraId="0CE6C011"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IIMU</w:t>
            </w:r>
          </w:p>
        </w:tc>
        <w:tc>
          <w:tcPr>
            <w:tcW w:w="4860" w:type="dxa"/>
          </w:tcPr>
          <w:p w14:paraId="0B62F38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Internal-internal multi-unit</w:t>
            </w:r>
          </w:p>
        </w:tc>
      </w:tr>
      <w:tr w:rsidR="004A3A5B" w:rsidRPr="004A3A5B" w14:paraId="7F9DCD21" w14:textId="77777777" w:rsidTr="008309BC">
        <w:tc>
          <w:tcPr>
            <w:tcW w:w="2358" w:type="dxa"/>
          </w:tcPr>
          <w:p w14:paraId="15578FB6"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IEAUTO</w:t>
            </w:r>
          </w:p>
        </w:tc>
        <w:tc>
          <w:tcPr>
            <w:tcW w:w="4860" w:type="dxa"/>
          </w:tcPr>
          <w:p w14:paraId="5B30F116"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Internal-external auto</w:t>
            </w:r>
          </w:p>
        </w:tc>
      </w:tr>
      <w:tr w:rsidR="004A3A5B" w:rsidRPr="004A3A5B" w14:paraId="6F2BF8CD" w14:textId="77777777" w:rsidTr="008309BC">
        <w:tc>
          <w:tcPr>
            <w:tcW w:w="2358" w:type="dxa"/>
          </w:tcPr>
          <w:p w14:paraId="63D359A8"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IESU</w:t>
            </w:r>
          </w:p>
        </w:tc>
        <w:tc>
          <w:tcPr>
            <w:tcW w:w="4860" w:type="dxa"/>
          </w:tcPr>
          <w:p w14:paraId="3E2366CF"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Internal-external single unit</w:t>
            </w:r>
          </w:p>
        </w:tc>
      </w:tr>
      <w:tr w:rsidR="004A3A5B" w:rsidRPr="004A3A5B" w14:paraId="3046BC80" w14:textId="77777777" w:rsidTr="008309BC">
        <w:tc>
          <w:tcPr>
            <w:tcW w:w="2358" w:type="dxa"/>
          </w:tcPr>
          <w:p w14:paraId="04F4B601"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EEAUTO</w:t>
            </w:r>
          </w:p>
        </w:tc>
        <w:tc>
          <w:tcPr>
            <w:tcW w:w="4860" w:type="dxa"/>
          </w:tcPr>
          <w:p w14:paraId="3AF6FCA3"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External-external auto</w:t>
            </w:r>
          </w:p>
        </w:tc>
      </w:tr>
      <w:tr w:rsidR="004A3A5B" w:rsidRPr="004A3A5B" w14:paraId="5841FDD7" w14:textId="77777777" w:rsidTr="008309BC">
        <w:tc>
          <w:tcPr>
            <w:tcW w:w="2358" w:type="dxa"/>
          </w:tcPr>
          <w:p w14:paraId="24BA58B0"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EESU</w:t>
            </w:r>
          </w:p>
        </w:tc>
        <w:tc>
          <w:tcPr>
            <w:tcW w:w="4860" w:type="dxa"/>
          </w:tcPr>
          <w:p w14:paraId="1BE917C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External-external single unit</w:t>
            </w:r>
          </w:p>
        </w:tc>
      </w:tr>
      <w:tr w:rsidR="004A3A5B" w:rsidRPr="004A3A5B" w14:paraId="05191633" w14:textId="77777777" w:rsidTr="008309BC">
        <w:tc>
          <w:tcPr>
            <w:tcW w:w="2358" w:type="dxa"/>
          </w:tcPr>
          <w:p w14:paraId="76B4050F"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HBO_DA</w:t>
            </w:r>
          </w:p>
        </w:tc>
        <w:tc>
          <w:tcPr>
            <w:tcW w:w="4860" w:type="dxa"/>
          </w:tcPr>
          <w:p w14:paraId="7332F620"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Drive alone home based other </w:t>
            </w:r>
          </w:p>
        </w:tc>
      </w:tr>
      <w:tr w:rsidR="004A3A5B" w:rsidRPr="004A3A5B" w14:paraId="10410183" w14:textId="77777777" w:rsidTr="008309BC">
        <w:tc>
          <w:tcPr>
            <w:tcW w:w="2358" w:type="dxa"/>
          </w:tcPr>
          <w:p w14:paraId="2E755DA6"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HBO_SR2</w:t>
            </w:r>
          </w:p>
        </w:tc>
        <w:tc>
          <w:tcPr>
            <w:tcW w:w="4860" w:type="dxa"/>
          </w:tcPr>
          <w:p w14:paraId="679668D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home based other</w:t>
            </w:r>
          </w:p>
        </w:tc>
      </w:tr>
      <w:tr w:rsidR="004A3A5B" w:rsidRPr="004A3A5B" w14:paraId="1991F864" w14:textId="77777777" w:rsidTr="008309BC">
        <w:tc>
          <w:tcPr>
            <w:tcW w:w="2358" w:type="dxa"/>
          </w:tcPr>
          <w:p w14:paraId="28E3A64E"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HBO_SR3</w:t>
            </w:r>
          </w:p>
        </w:tc>
        <w:tc>
          <w:tcPr>
            <w:tcW w:w="4860" w:type="dxa"/>
          </w:tcPr>
          <w:p w14:paraId="406FBC2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(3 or more people) home based other</w:t>
            </w:r>
          </w:p>
        </w:tc>
      </w:tr>
      <w:tr w:rsidR="004A3A5B" w:rsidRPr="004A3A5B" w14:paraId="60C3426E" w14:textId="77777777" w:rsidTr="008309BC">
        <w:tc>
          <w:tcPr>
            <w:tcW w:w="2358" w:type="dxa"/>
          </w:tcPr>
          <w:p w14:paraId="0FF2CE1A"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HBSch_DA</w:t>
            </w:r>
          </w:p>
        </w:tc>
        <w:tc>
          <w:tcPr>
            <w:tcW w:w="4860" w:type="dxa"/>
          </w:tcPr>
          <w:p w14:paraId="70D970A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Drive alone home based school</w:t>
            </w:r>
          </w:p>
        </w:tc>
      </w:tr>
      <w:tr w:rsidR="004A3A5B" w:rsidRPr="004A3A5B" w14:paraId="37B294C0" w14:textId="77777777" w:rsidTr="008309BC">
        <w:tc>
          <w:tcPr>
            <w:tcW w:w="2358" w:type="dxa"/>
          </w:tcPr>
          <w:p w14:paraId="3DD863BB"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HBSch_SR2</w:t>
            </w:r>
          </w:p>
        </w:tc>
        <w:tc>
          <w:tcPr>
            <w:tcW w:w="4860" w:type="dxa"/>
          </w:tcPr>
          <w:p w14:paraId="3176DABF"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home based school</w:t>
            </w:r>
          </w:p>
        </w:tc>
      </w:tr>
      <w:tr w:rsidR="004A3A5B" w:rsidRPr="004A3A5B" w14:paraId="7DCFE6E6" w14:textId="77777777" w:rsidTr="008309BC">
        <w:tc>
          <w:tcPr>
            <w:tcW w:w="2358" w:type="dxa"/>
          </w:tcPr>
          <w:p w14:paraId="5901488A"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HBSch_SR3</w:t>
            </w:r>
          </w:p>
        </w:tc>
        <w:tc>
          <w:tcPr>
            <w:tcW w:w="4860" w:type="dxa"/>
          </w:tcPr>
          <w:p w14:paraId="2148B83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(3 or more people) home based school</w:t>
            </w:r>
          </w:p>
        </w:tc>
      </w:tr>
      <w:tr w:rsidR="004A3A5B" w:rsidRPr="004A3A5B" w14:paraId="38389272" w14:textId="77777777" w:rsidTr="008309BC">
        <w:tc>
          <w:tcPr>
            <w:tcW w:w="2358" w:type="dxa"/>
          </w:tcPr>
          <w:p w14:paraId="2BDA0C5A"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HBShp_DA</w:t>
            </w:r>
          </w:p>
        </w:tc>
        <w:tc>
          <w:tcPr>
            <w:tcW w:w="4860" w:type="dxa"/>
          </w:tcPr>
          <w:p w14:paraId="6718A9D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Drive alone home based shopping </w:t>
            </w:r>
          </w:p>
        </w:tc>
      </w:tr>
      <w:tr w:rsidR="004A3A5B" w:rsidRPr="004A3A5B" w14:paraId="281198BE" w14:textId="77777777" w:rsidTr="008309BC">
        <w:tc>
          <w:tcPr>
            <w:tcW w:w="2358" w:type="dxa"/>
          </w:tcPr>
          <w:p w14:paraId="6D56E41F"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HBShp_SR2</w:t>
            </w:r>
          </w:p>
        </w:tc>
        <w:tc>
          <w:tcPr>
            <w:tcW w:w="4860" w:type="dxa"/>
          </w:tcPr>
          <w:p w14:paraId="397A68C1"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home based shopping</w:t>
            </w:r>
          </w:p>
        </w:tc>
      </w:tr>
      <w:tr w:rsidR="004A3A5B" w:rsidRPr="004A3A5B" w14:paraId="2074BE91" w14:textId="77777777" w:rsidTr="008309BC">
        <w:tc>
          <w:tcPr>
            <w:tcW w:w="2358" w:type="dxa"/>
          </w:tcPr>
          <w:p w14:paraId="461D88B1"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HBShp_SR3</w:t>
            </w:r>
          </w:p>
        </w:tc>
        <w:tc>
          <w:tcPr>
            <w:tcW w:w="4860" w:type="dxa"/>
          </w:tcPr>
          <w:p w14:paraId="7611B5B4"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(3 or more people) home based shopping</w:t>
            </w:r>
          </w:p>
        </w:tc>
      </w:tr>
      <w:tr w:rsidR="004A3A5B" w:rsidRPr="004A3A5B" w14:paraId="44503B51" w14:textId="77777777" w:rsidTr="008309BC">
        <w:tc>
          <w:tcPr>
            <w:tcW w:w="2358" w:type="dxa"/>
          </w:tcPr>
          <w:p w14:paraId="39BF8409"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HBW_DA</w:t>
            </w:r>
          </w:p>
        </w:tc>
        <w:tc>
          <w:tcPr>
            <w:tcW w:w="4860" w:type="dxa"/>
          </w:tcPr>
          <w:p w14:paraId="0339326D"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Drive alone home based work </w:t>
            </w:r>
          </w:p>
        </w:tc>
      </w:tr>
      <w:tr w:rsidR="004A3A5B" w:rsidRPr="004A3A5B" w14:paraId="3E8B0193" w14:textId="77777777" w:rsidTr="008309BC">
        <w:tc>
          <w:tcPr>
            <w:tcW w:w="2358" w:type="dxa"/>
          </w:tcPr>
          <w:p w14:paraId="5500635A"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HBW _SR2</w:t>
            </w:r>
          </w:p>
        </w:tc>
        <w:tc>
          <w:tcPr>
            <w:tcW w:w="4860" w:type="dxa"/>
          </w:tcPr>
          <w:p w14:paraId="0AF044C5"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home based work</w:t>
            </w:r>
          </w:p>
        </w:tc>
      </w:tr>
      <w:tr w:rsidR="004A3A5B" w:rsidRPr="004A3A5B" w14:paraId="03D34C74" w14:textId="77777777" w:rsidTr="008309BC">
        <w:tc>
          <w:tcPr>
            <w:tcW w:w="2358" w:type="dxa"/>
          </w:tcPr>
          <w:p w14:paraId="75C82D3B"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HBW _SR3</w:t>
            </w:r>
          </w:p>
        </w:tc>
        <w:tc>
          <w:tcPr>
            <w:tcW w:w="4860" w:type="dxa"/>
          </w:tcPr>
          <w:p w14:paraId="1B7C1F8E"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(3 or more people) home based work</w:t>
            </w:r>
          </w:p>
        </w:tc>
      </w:tr>
      <w:tr w:rsidR="004A3A5B" w:rsidRPr="004A3A5B" w14:paraId="523618D8" w14:textId="77777777" w:rsidTr="008309BC">
        <w:tc>
          <w:tcPr>
            <w:tcW w:w="2358" w:type="dxa"/>
          </w:tcPr>
          <w:p w14:paraId="5C28A4A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lastRenderedPageBreak/>
              <w:t>NHBO_DA</w:t>
            </w:r>
          </w:p>
        </w:tc>
        <w:tc>
          <w:tcPr>
            <w:tcW w:w="4860" w:type="dxa"/>
          </w:tcPr>
          <w:p w14:paraId="1E418272"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Drive alone non-home based other </w:t>
            </w:r>
          </w:p>
        </w:tc>
      </w:tr>
      <w:tr w:rsidR="004A3A5B" w:rsidRPr="004A3A5B" w14:paraId="7BC13576" w14:textId="77777777" w:rsidTr="008309BC">
        <w:tc>
          <w:tcPr>
            <w:tcW w:w="2358" w:type="dxa"/>
          </w:tcPr>
          <w:p w14:paraId="0063F09D"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NHBO_SR2</w:t>
            </w:r>
          </w:p>
        </w:tc>
        <w:tc>
          <w:tcPr>
            <w:tcW w:w="4860" w:type="dxa"/>
          </w:tcPr>
          <w:p w14:paraId="151257DB"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non-home based other</w:t>
            </w:r>
          </w:p>
        </w:tc>
      </w:tr>
      <w:tr w:rsidR="004A3A5B" w:rsidRPr="004A3A5B" w14:paraId="3DE7E624" w14:textId="77777777" w:rsidTr="008309BC">
        <w:tc>
          <w:tcPr>
            <w:tcW w:w="2358" w:type="dxa"/>
          </w:tcPr>
          <w:p w14:paraId="3E2CF452"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NHBO_SR3</w:t>
            </w:r>
          </w:p>
        </w:tc>
        <w:tc>
          <w:tcPr>
            <w:tcW w:w="4860" w:type="dxa"/>
          </w:tcPr>
          <w:p w14:paraId="5DA5D4F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Shared ride (3 or more people) non-home based other</w:t>
            </w:r>
          </w:p>
        </w:tc>
      </w:tr>
      <w:tr w:rsidR="004A3A5B" w:rsidRPr="004A3A5B" w14:paraId="4073CFD2" w14:textId="77777777" w:rsidTr="008309BC">
        <w:tc>
          <w:tcPr>
            <w:tcW w:w="2358" w:type="dxa"/>
          </w:tcPr>
          <w:p w14:paraId="0474C7D3"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NHBW_DA</w:t>
            </w:r>
          </w:p>
        </w:tc>
        <w:tc>
          <w:tcPr>
            <w:tcW w:w="4860" w:type="dxa"/>
          </w:tcPr>
          <w:p w14:paraId="0F22ADD7" w14:textId="18B8D228" w:rsidR="004A3A5B" w:rsidRPr="004A3A5B" w:rsidRDefault="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Drive alone non-home based </w:t>
            </w:r>
            <w:del w:id="4263" w:author="Nagendra Dhakar" w:date="2016-01-26T16:55:00Z">
              <w:r w:rsidRPr="004A3A5B" w:rsidDel="00731819">
                <w:rPr>
                  <w:rFonts w:asciiTheme="majorHAnsi" w:hAnsiTheme="majorHAnsi" w:cstheme="majorHAnsi"/>
                  <w:sz w:val="18"/>
                  <w:szCs w:val="18"/>
                </w:rPr>
                <w:delText xml:space="preserve">other </w:delText>
              </w:r>
            </w:del>
            <w:ins w:id="4264" w:author="Nagendra Dhakar" w:date="2016-01-26T16:55:00Z">
              <w:r w:rsidR="00731819">
                <w:rPr>
                  <w:rFonts w:asciiTheme="majorHAnsi" w:hAnsiTheme="majorHAnsi" w:cstheme="majorHAnsi"/>
                  <w:sz w:val="18"/>
                  <w:szCs w:val="18"/>
                </w:rPr>
                <w:t>work</w:t>
              </w:r>
              <w:r w:rsidR="00731819" w:rsidRPr="004A3A5B">
                <w:rPr>
                  <w:rFonts w:asciiTheme="majorHAnsi" w:hAnsiTheme="majorHAnsi" w:cstheme="majorHAnsi"/>
                  <w:sz w:val="18"/>
                  <w:szCs w:val="18"/>
                </w:rPr>
                <w:t xml:space="preserve"> </w:t>
              </w:r>
            </w:ins>
          </w:p>
        </w:tc>
      </w:tr>
      <w:tr w:rsidR="004A3A5B" w:rsidRPr="004A3A5B" w14:paraId="7B8A78EC" w14:textId="77777777" w:rsidTr="008309BC">
        <w:tc>
          <w:tcPr>
            <w:tcW w:w="2358" w:type="dxa"/>
          </w:tcPr>
          <w:p w14:paraId="35F88667"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NHBW_SR2</w:t>
            </w:r>
          </w:p>
        </w:tc>
        <w:tc>
          <w:tcPr>
            <w:tcW w:w="4860" w:type="dxa"/>
          </w:tcPr>
          <w:p w14:paraId="1A48F277" w14:textId="617E0A24" w:rsidR="004A3A5B" w:rsidRPr="004A3A5B" w:rsidRDefault="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Shared ride non-home based </w:t>
            </w:r>
            <w:del w:id="4265" w:author="Nagendra Dhakar" w:date="2016-01-26T16:55:00Z">
              <w:r w:rsidRPr="004A3A5B" w:rsidDel="00731819">
                <w:rPr>
                  <w:rFonts w:asciiTheme="majorHAnsi" w:hAnsiTheme="majorHAnsi" w:cstheme="majorHAnsi"/>
                  <w:sz w:val="18"/>
                  <w:szCs w:val="18"/>
                </w:rPr>
                <w:delText>other</w:delText>
              </w:r>
            </w:del>
            <w:ins w:id="4266" w:author="Nagendra Dhakar" w:date="2016-01-26T16:55:00Z">
              <w:r w:rsidR="00731819">
                <w:rPr>
                  <w:rFonts w:asciiTheme="majorHAnsi" w:hAnsiTheme="majorHAnsi" w:cstheme="majorHAnsi"/>
                  <w:sz w:val="18"/>
                  <w:szCs w:val="18"/>
                </w:rPr>
                <w:t>work</w:t>
              </w:r>
            </w:ins>
          </w:p>
        </w:tc>
      </w:tr>
      <w:tr w:rsidR="004A3A5B" w:rsidRPr="004A3A5B" w14:paraId="026EC1D7" w14:textId="77777777" w:rsidTr="008309BC">
        <w:tc>
          <w:tcPr>
            <w:tcW w:w="2358" w:type="dxa"/>
          </w:tcPr>
          <w:p w14:paraId="0A4DF0B2" w14:textId="77777777" w:rsidR="004A3A5B" w:rsidRPr="004A3A5B" w:rsidRDefault="004A3A5B" w:rsidP="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NHBW_SR3</w:t>
            </w:r>
          </w:p>
        </w:tc>
        <w:tc>
          <w:tcPr>
            <w:tcW w:w="4860" w:type="dxa"/>
          </w:tcPr>
          <w:p w14:paraId="6B1792FC" w14:textId="7DC16E8C" w:rsidR="004A3A5B" w:rsidRPr="004A3A5B" w:rsidRDefault="004A3A5B">
            <w:pPr>
              <w:pStyle w:val="BodyParagraph"/>
              <w:spacing w:line="240" w:lineRule="auto"/>
              <w:rPr>
                <w:rFonts w:asciiTheme="majorHAnsi" w:hAnsiTheme="majorHAnsi" w:cstheme="majorHAnsi"/>
                <w:sz w:val="18"/>
                <w:szCs w:val="18"/>
              </w:rPr>
            </w:pPr>
            <w:r w:rsidRPr="004A3A5B">
              <w:rPr>
                <w:rFonts w:asciiTheme="majorHAnsi" w:hAnsiTheme="majorHAnsi" w:cstheme="majorHAnsi"/>
                <w:sz w:val="18"/>
                <w:szCs w:val="18"/>
              </w:rPr>
              <w:t xml:space="preserve">Shared ride (3 or more people) non-home based </w:t>
            </w:r>
            <w:del w:id="4267" w:author="Nagendra Dhakar" w:date="2016-01-26T16:55:00Z">
              <w:r w:rsidRPr="004A3A5B" w:rsidDel="00731819">
                <w:rPr>
                  <w:rFonts w:asciiTheme="majorHAnsi" w:hAnsiTheme="majorHAnsi" w:cstheme="majorHAnsi"/>
                  <w:sz w:val="18"/>
                  <w:szCs w:val="18"/>
                </w:rPr>
                <w:delText>other</w:delText>
              </w:r>
            </w:del>
            <w:ins w:id="4268" w:author="Nagendra Dhakar" w:date="2016-01-26T16:55:00Z">
              <w:r w:rsidR="00731819">
                <w:rPr>
                  <w:rFonts w:asciiTheme="majorHAnsi" w:hAnsiTheme="majorHAnsi" w:cstheme="majorHAnsi"/>
                  <w:sz w:val="18"/>
                  <w:szCs w:val="18"/>
                </w:rPr>
                <w:t>work</w:t>
              </w:r>
            </w:ins>
          </w:p>
        </w:tc>
      </w:tr>
    </w:tbl>
    <w:p w14:paraId="3BAA7D84" w14:textId="77777777" w:rsidR="004A3A5B" w:rsidRPr="00631156" w:rsidRDefault="004A3A5B" w:rsidP="00631156">
      <w:pPr>
        <w:pStyle w:val="BodyParagraph"/>
      </w:pPr>
    </w:p>
    <w:p w14:paraId="59DF729A" w14:textId="74CC6119" w:rsidR="00A36FE5" w:rsidRDefault="00A36FE5" w:rsidP="00F977D1">
      <w:pPr>
        <w:pStyle w:val="Heading2"/>
      </w:pPr>
      <w:bookmarkStart w:id="4269" w:name="_Toc441592863"/>
      <w:r>
        <w:t>Network Assignment</w:t>
      </w:r>
      <w:bookmarkEnd w:id="4269"/>
    </w:p>
    <w:p w14:paraId="650E6883" w14:textId="0F22EBA3" w:rsidR="00A36FE5" w:rsidRDefault="00A36FE5" w:rsidP="00F977D1">
      <w:pPr>
        <w:pStyle w:val="Heading3"/>
      </w:pPr>
      <w:bookmarkStart w:id="4270" w:name="_Toc441592864"/>
      <w:r>
        <w:t>Assignment Inputs</w:t>
      </w:r>
      <w:bookmarkEnd w:id="4270"/>
    </w:p>
    <w:p w14:paraId="7A619477" w14:textId="01F8EF68" w:rsidR="008309BC" w:rsidRDefault="008309BC" w:rsidP="008309BC">
      <w:pPr>
        <w:pStyle w:val="Heading4"/>
      </w:pPr>
      <w:r>
        <w:t>Highway Assignment</w:t>
      </w:r>
    </w:p>
    <w:p w14:paraId="47D37946" w14:textId="4EF864D9" w:rsidR="008309BC" w:rsidRDefault="008309BC" w:rsidP="008309BC">
      <w:pPr>
        <w:pStyle w:val="BodyParagraph"/>
      </w:pPr>
      <w:r w:rsidRPr="008309BC">
        <w:t>Before the highway assignment step,</w:t>
      </w:r>
      <w:r>
        <w:t xml:space="preserve"> and assignment preparation step is performed in which time-of-</w:t>
      </w:r>
      <w:r w:rsidRPr="008309BC">
        <w:t>day specific matrices are prepared by putting all highway demand (airport, auxiliary, and freight) are into one</w:t>
      </w:r>
      <w:r>
        <w:t xml:space="preserve"> matrix. The matrices are </w:t>
      </w:r>
      <w:r w:rsidR="009231B9">
        <w:rPr>
          <w:rFonts w:asciiTheme="minorHAnsi" w:hAnsiTheme="minorHAnsi"/>
        </w:rPr>
        <w:t>.\[year]</w:t>
      </w:r>
      <w:r>
        <w:t>\</w:t>
      </w:r>
      <w:r w:rsidRPr="008309BC">
        <w:t>output</w:t>
      </w:r>
      <w:r>
        <w:t>s\</w:t>
      </w:r>
      <w:r w:rsidRPr="008309BC">
        <w:t>[Period]OD.mtx</w:t>
      </w:r>
    </w:p>
    <w:p w14:paraId="4CA8D3C3" w14:textId="64B8C000" w:rsidR="008309BC" w:rsidRDefault="008309BC" w:rsidP="008309BC">
      <w:pPr>
        <w:pStyle w:val="Caption"/>
        <w:keepNext/>
      </w:pPr>
      <w:bookmarkStart w:id="4271" w:name="_Toc44159301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43</w:t>
      </w:r>
      <w:r w:rsidR="008F26F5">
        <w:rPr>
          <w:noProof/>
        </w:rPr>
        <w:fldChar w:fldCharType="end"/>
      </w:r>
      <w:r>
        <w:t xml:space="preserve"> Highway Assignment Input Matrix</w:t>
      </w:r>
      <w:bookmarkEnd w:id="4271"/>
    </w:p>
    <w:tbl>
      <w:tblPr>
        <w:tblStyle w:val="Style1"/>
        <w:tblW w:w="7258" w:type="dxa"/>
        <w:tblLook w:val="04A0" w:firstRow="1" w:lastRow="0" w:firstColumn="1" w:lastColumn="0" w:noHBand="0" w:noVBand="1"/>
      </w:tblPr>
      <w:tblGrid>
        <w:gridCol w:w="2862"/>
        <w:gridCol w:w="4396"/>
      </w:tblGrid>
      <w:tr w:rsidR="008309BC" w:rsidRPr="008309BC" w14:paraId="352ACB6C" w14:textId="77777777" w:rsidTr="008309BC">
        <w:trPr>
          <w:cnfStyle w:val="100000000000" w:firstRow="1" w:lastRow="0" w:firstColumn="0" w:lastColumn="0" w:oddVBand="0" w:evenVBand="0" w:oddHBand="0" w:evenHBand="0" w:firstRowFirstColumn="0" w:firstRowLastColumn="0" w:lastRowFirstColumn="0" w:lastRowLastColumn="0"/>
        </w:trPr>
        <w:tc>
          <w:tcPr>
            <w:tcW w:w="2862" w:type="dxa"/>
          </w:tcPr>
          <w:p w14:paraId="5D969A3A" w14:textId="77777777" w:rsidR="008309BC" w:rsidRPr="008309BC" w:rsidRDefault="008309BC" w:rsidP="008309BC">
            <w:pPr>
              <w:pStyle w:val="BodyParagraph"/>
              <w:spacing w:line="240" w:lineRule="auto"/>
              <w:rPr>
                <w:rFonts w:asciiTheme="majorHAnsi" w:hAnsiTheme="majorHAnsi" w:cstheme="majorHAnsi"/>
                <w:b/>
                <w:color w:val="FFFFFF" w:themeColor="background2"/>
                <w:sz w:val="18"/>
                <w:szCs w:val="18"/>
              </w:rPr>
            </w:pPr>
            <w:r w:rsidRPr="008309BC">
              <w:rPr>
                <w:rFonts w:asciiTheme="majorHAnsi" w:hAnsiTheme="majorHAnsi" w:cstheme="majorHAnsi"/>
                <w:b/>
                <w:color w:val="FFFFFF" w:themeColor="background2"/>
                <w:sz w:val="18"/>
                <w:szCs w:val="18"/>
              </w:rPr>
              <w:t>Core</w:t>
            </w:r>
          </w:p>
        </w:tc>
        <w:tc>
          <w:tcPr>
            <w:tcW w:w="4396" w:type="dxa"/>
          </w:tcPr>
          <w:p w14:paraId="75A77B1C" w14:textId="77777777" w:rsidR="008309BC" w:rsidRPr="008309BC" w:rsidRDefault="008309BC" w:rsidP="008309BC">
            <w:pPr>
              <w:pStyle w:val="BodyParagraph"/>
              <w:spacing w:line="240" w:lineRule="auto"/>
              <w:rPr>
                <w:rFonts w:asciiTheme="majorHAnsi" w:hAnsiTheme="majorHAnsi" w:cstheme="majorHAnsi"/>
                <w:b/>
                <w:color w:val="FFFFFF" w:themeColor="background2"/>
                <w:sz w:val="18"/>
                <w:szCs w:val="18"/>
              </w:rPr>
            </w:pPr>
            <w:r w:rsidRPr="008309BC">
              <w:rPr>
                <w:rFonts w:asciiTheme="majorHAnsi" w:hAnsiTheme="majorHAnsi" w:cstheme="majorHAnsi"/>
                <w:b/>
                <w:color w:val="FFFFFF" w:themeColor="background2"/>
                <w:sz w:val="18"/>
                <w:szCs w:val="18"/>
              </w:rPr>
              <w:t>Description</w:t>
            </w:r>
          </w:p>
        </w:tc>
      </w:tr>
      <w:tr w:rsidR="008309BC" w:rsidRPr="008309BC" w14:paraId="386BAAD9" w14:textId="77777777" w:rsidTr="008309BC">
        <w:tc>
          <w:tcPr>
            <w:tcW w:w="2862" w:type="dxa"/>
          </w:tcPr>
          <w:p w14:paraId="45CAB797"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IICOM</w:t>
            </w:r>
          </w:p>
        </w:tc>
        <w:tc>
          <w:tcPr>
            <w:tcW w:w="4396" w:type="dxa"/>
          </w:tcPr>
          <w:p w14:paraId="0CF1EF08"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Internal-internal commercial vehicle trips</w:t>
            </w:r>
          </w:p>
        </w:tc>
      </w:tr>
      <w:tr w:rsidR="008309BC" w:rsidRPr="008309BC" w14:paraId="7D0DA32D" w14:textId="77777777" w:rsidTr="008309BC">
        <w:tc>
          <w:tcPr>
            <w:tcW w:w="2862" w:type="dxa"/>
          </w:tcPr>
          <w:p w14:paraId="15860F5E"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IISU</w:t>
            </w:r>
          </w:p>
        </w:tc>
        <w:tc>
          <w:tcPr>
            <w:tcW w:w="4396" w:type="dxa"/>
          </w:tcPr>
          <w:p w14:paraId="53083608"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Internal-internal single unit truck trips</w:t>
            </w:r>
          </w:p>
        </w:tc>
      </w:tr>
      <w:tr w:rsidR="008309BC" w:rsidRPr="008309BC" w14:paraId="572B04B9" w14:textId="77777777" w:rsidTr="008309BC">
        <w:tc>
          <w:tcPr>
            <w:tcW w:w="2862" w:type="dxa"/>
          </w:tcPr>
          <w:p w14:paraId="0F39E020"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IIMU</w:t>
            </w:r>
          </w:p>
        </w:tc>
        <w:tc>
          <w:tcPr>
            <w:tcW w:w="4396" w:type="dxa"/>
          </w:tcPr>
          <w:p w14:paraId="3A57D8F5"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Internal-internal multi-unit truck trips</w:t>
            </w:r>
          </w:p>
        </w:tc>
      </w:tr>
      <w:tr w:rsidR="008309BC" w:rsidRPr="008309BC" w14:paraId="5D8FECAA" w14:textId="77777777" w:rsidTr="008309BC">
        <w:tc>
          <w:tcPr>
            <w:tcW w:w="2862" w:type="dxa"/>
          </w:tcPr>
          <w:p w14:paraId="2860FF41"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IEAUTO</w:t>
            </w:r>
          </w:p>
        </w:tc>
        <w:tc>
          <w:tcPr>
            <w:tcW w:w="4396" w:type="dxa"/>
          </w:tcPr>
          <w:p w14:paraId="2C2D367C"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Internal-external auto trips</w:t>
            </w:r>
          </w:p>
        </w:tc>
      </w:tr>
      <w:tr w:rsidR="008309BC" w:rsidRPr="008309BC" w14:paraId="6CF91CEB" w14:textId="77777777" w:rsidTr="008309BC">
        <w:tc>
          <w:tcPr>
            <w:tcW w:w="2862" w:type="dxa"/>
          </w:tcPr>
          <w:p w14:paraId="757729BE"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IESU</w:t>
            </w:r>
          </w:p>
        </w:tc>
        <w:tc>
          <w:tcPr>
            <w:tcW w:w="4396" w:type="dxa"/>
          </w:tcPr>
          <w:p w14:paraId="7789651E"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Internal-external single unit truck trips</w:t>
            </w:r>
          </w:p>
        </w:tc>
      </w:tr>
      <w:tr w:rsidR="008309BC" w:rsidRPr="008309BC" w14:paraId="240691F7" w14:textId="77777777" w:rsidTr="008309BC">
        <w:tc>
          <w:tcPr>
            <w:tcW w:w="2862" w:type="dxa"/>
          </w:tcPr>
          <w:p w14:paraId="2BD7484D"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EEAUTO</w:t>
            </w:r>
          </w:p>
        </w:tc>
        <w:tc>
          <w:tcPr>
            <w:tcW w:w="4396" w:type="dxa"/>
          </w:tcPr>
          <w:p w14:paraId="7CFD7F38"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External-external auto trips</w:t>
            </w:r>
          </w:p>
        </w:tc>
      </w:tr>
      <w:tr w:rsidR="008309BC" w:rsidRPr="008309BC" w14:paraId="1393A14E" w14:textId="77777777" w:rsidTr="008309BC">
        <w:tc>
          <w:tcPr>
            <w:tcW w:w="2862" w:type="dxa"/>
          </w:tcPr>
          <w:p w14:paraId="2B1A65B5"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EESU</w:t>
            </w:r>
          </w:p>
        </w:tc>
        <w:tc>
          <w:tcPr>
            <w:tcW w:w="4396" w:type="dxa"/>
          </w:tcPr>
          <w:p w14:paraId="2EBC9457"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External-external single unit truck trips</w:t>
            </w:r>
          </w:p>
        </w:tc>
      </w:tr>
      <w:tr w:rsidR="008309BC" w:rsidRPr="008309BC" w14:paraId="5F64E033" w14:textId="77777777" w:rsidTr="008309BC">
        <w:tc>
          <w:tcPr>
            <w:tcW w:w="2862" w:type="dxa"/>
          </w:tcPr>
          <w:p w14:paraId="219FDCB1"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Passenger</w:t>
            </w:r>
          </w:p>
        </w:tc>
        <w:tc>
          <w:tcPr>
            <w:tcW w:w="4396" w:type="dxa"/>
          </w:tcPr>
          <w:p w14:paraId="0CE2445A"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Residents auto trips</w:t>
            </w:r>
          </w:p>
        </w:tc>
      </w:tr>
      <w:tr w:rsidR="008309BC" w:rsidRPr="008309BC" w14:paraId="76DF75B6" w14:textId="77777777" w:rsidTr="008309BC">
        <w:tc>
          <w:tcPr>
            <w:tcW w:w="2862" w:type="dxa"/>
          </w:tcPr>
          <w:p w14:paraId="3BF9E483"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Commercial</w:t>
            </w:r>
          </w:p>
        </w:tc>
        <w:tc>
          <w:tcPr>
            <w:tcW w:w="4396" w:type="dxa"/>
          </w:tcPr>
          <w:p w14:paraId="7CC04336"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Residents commercial trips</w:t>
            </w:r>
          </w:p>
        </w:tc>
      </w:tr>
      <w:tr w:rsidR="008309BC" w:rsidRPr="008309BC" w14:paraId="03EA9232" w14:textId="77777777" w:rsidTr="008309BC">
        <w:tc>
          <w:tcPr>
            <w:tcW w:w="2862" w:type="dxa"/>
          </w:tcPr>
          <w:p w14:paraId="75B3B423"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Single unit</w:t>
            </w:r>
          </w:p>
        </w:tc>
        <w:tc>
          <w:tcPr>
            <w:tcW w:w="4396" w:type="dxa"/>
          </w:tcPr>
          <w:p w14:paraId="0A1287A6"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Residents single unit truck trips</w:t>
            </w:r>
          </w:p>
        </w:tc>
      </w:tr>
      <w:tr w:rsidR="008309BC" w:rsidRPr="008309BC" w14:paraId="4A91F371" w14:textId="77777777" w:rsidTr="008309BC">
        <w:tc>
          <w:tcPr>
            <w:tcW w:w="2862" w:type="dxa"/>
          </w:tcPr>
          <w:p w14:paraId="58F7460E"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MU</w:t>
            </w:r>
          </w:p>
        </w:tc>
        <w:tc>
          <w:tcPr>
            <w:tcW w:w="4396" w:type="dxa"/>
          </w:tcPr>
          <w:p w14:paraId="21476247"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Residents multi-unit truck trips</w:t>
            </w:r>
          </w:p>
        </w:tc>
      </w:tr>
      <w:tr w:rsidR="008309BC" w:rsidRPr="008309BC" w14:paraId="4708EFD4" w14:textId="77777777" w:rsidTr="008309BC">
        <w:tc>
          <w:tcPr>
            <w:tcW w:w="2862" w:type="dxa"/>
          </w:tcPr>
          <w:p w14:paraId="5C3511FD"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Preload_MU</w:t>
            </w:r>
          </w:p>
        </w:tc>
        <w:tc>
          <w:tcPr>
            <w:tcW w:w="4396" w:type="dxa"/>
          </w:tcPr>
          <w:p w14:paraId="7AFFEBE0"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Multi-unit truck trips for preload assignment</w:t>
            </w:r>
          </w:p>
        </w:tc>
      </w:tr>
      <w:tr w:rsidR="008309BC" w:rsidRPr="008309BC" w14:paraId="3C94D65B" w14:textId="77777777" w:rsidTr="008309BC">
        <w:tc>
          <w:tcPr>
            <w:tcW w:w="2862" w:type="dxa"/>
          </w:tcPr>
          <w:p w14:paraId="3CE570CE"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Preload_SU</w:t>
            </w:r>
          </w:p>
        </w:tc>
        <w:tc>
          <w:tcPr>
            <w:tcW w:w="4396" w:type="dxa"/>
          </w:tcPr>
          <w:p w14:paraId="4925720A"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Single unit truck trips for preload assignment</w:t>
            </w:r>
          </w:p>
        </w:tc>
      </w:tr>
      <w:tr w:rsidR="008309BC" w:rsidRPr="008309BC" w14:paraId="45A5880F" w14:textId="77777777" w:rsidTr="008309BC">
        <w:tc>
          <w:tcPr>
            <w:tcW w:w="2862" w:type="dxa"/>
          </w:tcPr>
          <w:p w14:paraId="34F02A0A"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Preload_Pass</w:t>
            </w:r>
          </w:p>
        </w:tc>
        <w:tc>
          <w:tcPr>
            <w:tcW w:w="4396" w:type="dxa"/>
          </w:tcPr>
          <w:p w14:paraId="7C899852" w14:textId="77777777" w:rsidR="008309BC" w:rsidRPr="008309BC" w:rsidRDefault="008309BC" w:rsidP="008309BC">
            <w:pPr>
              <w:pStyle w:val="BodyParagraph"/>
              <w:spacing w:line="240" w:lineRule="auto"/>
              <w:rPr>
                <w:rFonts w:asciiTheme="majorHAnsi" w:hAnsiTheme="majorHAnsi" w:cstheme="majorHAnsi"/>
                <w:sz w:val="18"/>
                <w:szCs w:val="18"/>
              </w:rPr>
            </w:pPr>
            <w:r w:rsidRPr="008309BC">
              <w:rPr>
                <w:rFonts w:asciiTheme="majorHAnsi" w:hAnsiTheme="majorHAnsi" w:cstheme="majorHAnsi"/>
                <w:sz w:val="18"/>
                <w:szCs w:val="18"/>
              </w:rPr>
              <w:t>Auto trips for preload assignment</w:t>
            </w:r>
          </w:p>
        </w:tc>
      </w:tr>
    </w:tbl>
    <w:p w14:paraId="30873A20" w14:textId="1C6451B5" w:rsidR="008309BC" w:rsidRDefault="008309BC" w:rsidP="008309BC">
      <w:pPr>
        <w:pStyle w:val="BodyParagraph"/>
      </w:pPr>
      <w:r>
        <w:lastRenderedPageBreak/>
        <w:t>Hourly factors (</w:t>
      </w:r>
      <w:r w:rsidR="009231B9">
        <w:rPr>
          <w:rFonts w:asciiTheme="minorHAnsi" w:hAnsiTheme="minorHAnsi"/>
        </w:rPr>
        <w:t>.\[year]</w:t>
      </w:r>
      <w:r>
        <w:t>\</w:t>
      </w:r>
      <w:r w:rsidRPr="008309BC">
        <w:t>Inputs</w:t>
      </w:r>
      <w:r w:rsidR="009231B9">
        <w:t>\</w:t>
      </w:r>
      <w:r w:rsidRPr="008309BC">
        <w:t>NashvilleHourly.bin) are also input to the assignment.</w:t>
      </w:r>
    </w:p>
    <w:p w14:paraId="14E3F5F9" w14:textId="4F9F415A" w:rsidR="008309BC" w:rsidRDefault="008309BC" w:rsidP="008309BC">
      <w:pPr>
        <w:pStyle w:val="Caption"/>
        <w:keepNext/>
      </w:pPr>
      <w:bookmarkStart w:id="4272" w:name="_Toc441593013"/>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44</w:t>
      </w:r>
      <w:r w:rsidR="008F26F5">
        <w:rPr>
          <w:noProof/>
        </w:rPr>
        <w:fldChar w:fldCharType="end"/>
      </w:r>
      <w:r>
        <w:t xml:space="preserve"> Highway Assignment Hourly Factors</w:t>
      </w:r>
      <w:bookmarkEnd w:id="4272"/>
    </w:p>
    <w:tbl>
      <w:tblPr>
        <w:tblStyle w:val="Style1"/>
        <w:tblW w:w="7488" w:type="dxa"/>
        <w:tblLook w:val="04A0" w:firstRow="1" w:lastRow="0" w:firstColumn="1" w:lastColumn="0" w:noHBand="0" w:noVBand="1"/>
      </w:tblPr>
      <w:tblGrid>
        <w:gridCol w:w="1665"/>
        <w:gridCol w:w="5823"/>
      </w:tblGrid>
      <w:tr w:rsidR="008309BC" w:rsidRPr="008309BC" w14:paraId="381A049F" w14:textId="77777777" w:rsidTr="008309BC">
        <w:trPr>
          <w:cnfStyle w:val="100000000000" w:firstRow="1" w:lastRow="0" w:firstColumn="0" w:lastColumn="0" w:oddVBand="0" w:evenVBand="0" w:oddHBand="0" w:evenHBand="0" w:firstRowFirstColumn="0" w:firstRowLastColumn="0" w:lastRowFirstColumn="0" w:lastRowLastColumn="0"/>
          <w:trHeight w:val="300"/>
        </w:trPr>
        <w:tc>
          <w:tcPr>
            <w:tcW w:w="1665" w:type="dxa"/>
            <w:noWrap/>
            <w:hideMark/>
          </w:tcPr>
          <w:p w14:paraId="193C3B31" w14:textId="77777777" w:rsidR="008309BC" w:rsidRPr="008309BC" w:rsidRDefault="008309BC" w:rsidP="008309BC">
            <w:pPr>
              <w:spacing w:before="120" w:line="240" w:lineRule="auto"/>
              <w:rPr>
                <w:rFonts w:asciiTheme="majorHAnsi" w:hAnsiTheme="majorHAnsi" w:cstheme="majorHAnsi"/>
                <w:b/>
                <w:color w:val="FFFFFF" w:themeColor="background2"/>
                <w:sz w:val="18"/>
                <w:szCs w:val="18"/>
              </w:rPr>
            </w:pPr>
            <w:bookmarkStart w:id="4273" w:name="OLE_LINK364"/>
            <w:bookmarkStart w:id="4274" w:name="OLE_LINK365"/>
            <w:r w:rsidRPr="008309BC">
              <w:rPr>
                <w:rFonts w:asciiTheme="majorHAnsi" w:hAnsiTheme="majorHAnsi" w:cstheme="majorHAnsi"/>
                <w:b/>
                <w:color w:val="FFFFFF" w:themeColor="background2"/>
                <w:sz w:val="18"/>
                <w:szCs w:val="18"/>
              </w:rPr>
              <w:t>Field</w:t>
            </w:r>
          </w:p>
        </w:tc>
        <w:tc>
          <w:tcPr>
            <w:tcW w:w="5823" w:type="dxa"/>
            <w:noWrap/>
            <w:hideMark/>
          </w:tcPr>
          <w:p w14:paraId="36B77BED" w14:textId="77777777" w:rsidR="008309BC" w:rsidRPr="008309BC" w:rsidRDefault="008309BC" w:rsidP="008309BC">
            <w:pPr>
              <w:spacing w:before="120" w:line="240" w:lineRule="auto"/>
              <w:rPr>
                <w:rFonts w:asciiTheme="majorHAnsi" w:hAnsiTheme="majorHAnsi" w:cstheme="majorHAnsi"/>
                <w:b/>
                <w:color w:val="FFFFFF" w:themeColor="background2"/>
                <w:sz w:val="18"/>
                <w:szCs w:val="18"/>
              </w:rPr>
            </w:pPr>
            <w:r w:rsidRPr="008309BC">
              <w:rPr>
                <w:rFonts w:asciiTheme="majorHAnsi" w:hAnsiTheme="majorHAnsi" w:cstheme="majorHAnsi"/>
                <w:b/>
                <w:color w:val="FFFFFF" w:themeColor="background2"/>
                <w:sz w:val="18"/>
                <w:szCs w:val="18"/>
              </w:rPr>
              <w:t>Description</w:t>
            </w:r>
          </w:p>
        </w:tc>
      </w:tr>
      <w:tr w:rsidR="008309BC" w:rsidRPr="008309BC" w14:paraId="448435C8" w14:textId="77777777" w:rsidTr="008309BC">
        <w:trPr>
          <w:trHeight w:val="300"/>
        </w:trPr>
        <w:tc>
          <w:tcPr>
            <w:tcW w:w="1665" w:type="dxa"/>
            <w:noWrap/>
            <w:hideMark/>
          </w:tcPr>
          <w:p w14:paraId="5930133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HOUR</w:t>
            </w:r>
          </w:p>
        </w:tc>
        <w:tc>
          <w:tcPr>
            <w:tcW w:w="5823" w:type="dxa"/>
            <w:noWrap/>
            <w:hideMark/>
          </w:tcPr>
          <w:p w14:paraId="245DFB7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Hour</w:t>
            </w:r>
          </w:p>
        </w:tc>
      </w:tr>
      <w:tr w:rsidR="008309BC" w:rsidRPr="008309BC" w14:paraId="6B91FA89" w14:textId="77777777" w:rsidTr="008309BC">
        <w:trPr>
          <w:trHeight w:val="300"/>
        </w:trPr>
        <w:tc>
          <w:tcPr>
            <w:tcW w:w="1665" w:type="dxa"/>
            <w:noWrap/>
            <w:hideMark/>
          </w:tcPr>
          <w:p w14:paraId="1F100CA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TOD</w:t>
            </w:r>
          </w:p>
        </w:tc>
        <w:tc>
          <w:tcPr>
            <w:tcW w:w="5823" w:type="dxa"/>
            <w:noWrap/>
            <w:hideMark/>
          </w:tcPr>
          <w:p w14:paraId="45C32C94"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Time of day</w:t>
            </w:r>
          </w:p>
        </w:tc>
      </w:tr>
      <w:tr w:rsidR="008309BC" w:rsidRPr="008309BC" w14:paraId="308A5CF7" w14:textId="77777777" w:rsidTr="008309BC">
        <w:trPr>
          <w:trHeight w:val="300"/>
        </w:trPr>
        <w:tc>
          <w:tcPr>
            <w:tcW w:w="1665" w:type="dxa"/>
            <w:noWrap/>
            <w:hideMark/>
          </w:tcPr>
          <w:p w14:paraId="5A4552A1" w14:textId="77777777" w:rsidR="008309BC" w:rsidRPr="008309BC" w:rsidRDefault="008309BC" w:rsidP="008309BC">
            <w:pPr>
              <w:spacing w:before="120" w:line="240" w:lineRule="auto"/>
              <w:rPr>
                <w:rFonts w:asciiTheme="majorHAnsi" w:hAnsiTheme="majorHAnsi" w:cstheme="majorHAnsi"/>
                <w:color w:val="000000"/>
                <w:sz w:val="18"/>
                <w:szCs w:val="18"/>
              </w:rPr>
            </w:pPr>
            <w:bookmarkStart w:id="4275" w:name="_Hlk409189308"/>
            <w:r w:rsidRPr="008309BC">
              <w:rPr>
                <w:rFonts w:asciiTheme="majorHAnsi" w:hAnsiTheme="majorHAnsi" w:cstheme="majorHAnsi"/>
                <w:color w:val="000000"/>
                <w:sz w:val="18"/>
                <w:szCs w:val="18"/>
              </w:rPr>
              <w:t>DEP_IICOM</w:t>
            </w:r>
          </w:p>
        </w:tc>
        <w:tc>
          <w:tcPr>
            <w:tcW w:w="5823" w:type="dxa"/>
            <w:noWrap/>
            <w:hideMark/>
          </w:tcPr>
          <w:p w14:paraId="307FC3E1" w14:textId="77777777" w:rsidR="008309BC" w:rsidRPr="008309BC" w:rsidRDefault="008309BC" w:rsidP="008309BC">
            <w:pPr>
              <w:spacing w:before="120" w:line="240" w:lineRule="auto"/>
              <w:rPr>
                <w:rFonts w:asciiTheme="majorHAnsi" w:hAnsiTheme="majorHAnsi" w:cstheme="majorHAnsi"/>
                <w:color w:val="000000"/>
                <w:sz w:val="18"/>
                <w:szCs w:val="18"/>
              </w:rPr>
            </w:pPr>
            <w:bookmarkStart w:id="4276" w:name="OLE_LINK392"/>
            <w:bookmarkStart w:id="4277" w:name="OLE_LINK393"/>
            <w:bookmarkStart w:id="4278" w:name="OLE_LINK394"/>
            <w:r w:rsidRPr="008309BC">
              <w:rPr>
                <w:rFonts w:asciiTheme="majorHAnsi" w:hAnsiTheme="majorHAnsi" w:cstheme="majorHAnsi"/>
                <w:color w:val="000000"/>
                <w:sz w:val="18"/>
                <w:szCs w:val="18"/>
              </w:rPr>
              <w:t>Departure factor for internal-internal commercial vehicle</w:t>
            </w:r>
            <w:bookmarkEnd w:id="4276"/>
            <w:bookmarkEnd w:id="4277"/>
            <w:bookmarkEnd w:id="4278"/>
          </w:p>
        </w:tc>
      </w:tr>
      <w:tr w:rsidR="008309BC" w:rsidRPr="008309BC" w14:paraId="0D5C5711" w14:textId="77777777" w:rsidTr="008309BC">
        <w:trPr>
          <w:trHeight w:val="300"/>
        </w:trPr>
        <w:tc>
          <w:tcPr>
            <w:tcW w:w="1665" w:type="dxa"/>
            <w:noWrap/>
            <w:hideMark/>
          </w:tcPr>
          <w:p w14:paraId="471D3B7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RET_IICOM</w:t>
            </w:r>
          </w:p>
        </w:tc>
        <w:tc>
          <w:tcPr>
            <w:tcW w:w="5823" w:type="dxa"/>
            <w:noWrap/>
            <w:hideMark/>
          </w:tcPr>
          <w:p w14:paraId="477FD00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internal-internal commercial vehicle</w:t>
            </w:r>
          </w:p>
        </w:tc>
      </w:tr>
      <w:bookmarkEnd w:id="4275"/>
      <w:tr w:rsidR="008309BC" w:rsidRPr="008309BC" w14:paraId="1DA326C3" w14:textId="77777777" w:rsidTr="008309BC">
        <w:trPr>
          <w:trHeight w:val="300"/>
        </w:trPr>
        <w:tc>
          <w:tcPr>
            <w:tcW w:w="1665" w:type="dxa"/>
            <w:noWrap/>
            <w:hideMark/>
          </w:tcPr>
          <w:p w14:paraId="2A84D555"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DEP_IISU</w:t>
            </w:r>
          </w:p>
        </w:tc>
        <w:tc>
          <w:tcPr>
            <w:tcW w:w="5823" w:type="dxa"/>
            <w:noWrap/>
            <w:hideMark/>
          </w:tcPr>
          <w:p w14:paraId="44F8F38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internal-internal </w:t>
            </w:r>
            <w:bookmarkStart w:id="4279" w:name="OLE_LINK397"/>
            <w:bookmarkStart w:id="4280" w:name="OLE_LINK398"/>
            <w:bookmarkStart w:id="4281" w:name="OLE_LINK399"/>
            <w:bookmarkStart w:id="4282" w:name="OLE_LINK400"/>
            <w:bookmarkStart w:id="4283" w:name="OLE_LINK401"/>
            <w:bookmarkStart w:id="4284" w:name="OLE_LINK402"/>
            <w:bookmarkStart w:id="4285" w:name="OLE_LINK403"/>
            <w:r w:rsidRPr="008309BC">
              <w:rPr>
                <w:rFonts w:asciiTheme="majorHAnsi" w:hAnsiTheme="majorHAnsi" w:cstheme="majorHAnsi"/>
                <w:color w:val="000000"/>
                <w:sz w:val="18"/>
                <w:szCs w:val="18"/>
              </w:rPr>
              <w:t>single-unit trucks</w:t>
            </w:r>
            <w:bookmarkEnd w:id="4279"/>
            <w:bookmarkEnd w:id="4280"/>
            <w:bookmarkEnd w:id="4281"/>
            <w:bookmarkEnd w:id="4282"/>
            <w:bookmarkEnd w:id="4283"/>
            <w:bookmarkEnd w:id="4284"/>
            <w:bookmarkEnd w:id="4285"/>
          </w:p>
        </w:tc>
      </w:tr>
      <w:tr w:rsidR="008309BC" w:rsidRPr="008309BC" w14:paraId="3B127741" w14:textId="77777777" w:rsidTr="008309BC">
        <w:trPr>
          <w:trHeight w:val="300"/>
        </w:trPr>
        <w:tc>
          <w:tcPr>
            <w:tcW w:w="1665" w:type="dxa"/>
            <w:noWrap/>
            <w:hideMark/>
          </w:tcPr>
          <w:p w14:paraId="1712BA78"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RET_IISU</w:t>
            </w:r>
          </w:p>
        </w:tc>
        <w:tc>
          <w:tcPr>
            <w:tcW w:w="5823" w:type="dxa"/>
            <w:noWrap/>
            <w:hideMark/>
          </w:tcPr>
          <w:p w14:paraId="448846D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internal-internal single-unit trucks</w:t>
            </w:r>
          </w:p>
        </w:tc>
      </w:tr>
      <w:tr w:rsidR="008309BC" w:rsidRPr="008309BC" w14:paraId="3F6073CE" w14:textId="77777777" w:rsidTr="008309BC">
        <w:trPr>
          <w:trHeight w:val="300"/>
        </w:trPr>
        <w:tc>
          <w:tcPr>
            <w:tcW w:w="1665" w:type="dxa"/>
            <w:noWrap/>
            <w:hideMark/>
          </w:tcPr>
          <w:p w14:paraId="4E75C79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DEP_IIMU</w:t>
            </w:r>
          </w:p>
        </w:tc>
        <w:tc>
          <w:tcPr>
            <w:tcW w:w="5823" w:type="dxa"/>
            <w:noWrap/>
            <w:hideMark/>
          </w:tcPr>
          <w:p w14:paraId="1776B091"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internal-internal multi-unit trucks</w:t>
            </w:r>
          </w:p>
        </w:tc>
      </w:tr>
      <w:tr w:rsidR="008309BC" w:rsidRPr="008309BC" w14:paraId="03E9151D" w14:textId="77777777" w:rsidTr="008309BC">
        <w:trPr>
          <w:trHeight w:val="300"/>
        </w:trPr>
        <w:tc>
          <w:tcPr>
            <w:tcW w:w="1665" w:type="dxa"/>
            <w:noWrap/>
            <w:hideMark/>
          </w:tcPr>
          <w:p w14:paraId="72478A7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RET_IIMU</w:t>
            </w:r>
          </w:p>
        </w:tc>
        <w:tc>
          <w:tcPr>
            <w:tcW w:w="5823" w:type="dxa"/>
            <w:noWrap/>
            <w:hideMark/>
          </w:tcPr>
          <w:p w14:paraId="3D97CEE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internal-internal multi-unit trucks</w:t>
            </w:r>
          </w:p>
        </w:tc>
      </w:tr>
      <w:tr w:rsidR="008309BC" w:rsidRPr="008309BC" w14:paraId="2004771A" w14:textId="77777777" w:rsidTr="008309BC">
        <w:trPr>
          <w:trHeight w:val="300"/>
        </w:trPr>
        <w:tc>
          <w:tcPr>
            <w:tcW w:w="1665" w:type="dxa"/>
            <w:noWrap/>
            <w:hideMark/>
          </w:tcPr>
          <w:p w14:paraId="1FDBBEE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DEP_IESU</w:t>
            </w:r>
          </w:p>
        </w:tc>
        <w:tc>
          <w:tcPr>
            <w:tcW w:w="5823" w:type="dxa"/>
            <w:noWrap/>
            <w:hideMark/>
          </w:tcPr>
          <w:p w14:paraId="4C381ED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internal-external single-unit trucks</w:t>
            </w:r>
          </w:p>
        </w:tc>
      </w:tr>
      <w:tr w:rsidR="008309BC" w:rsidRPr="008309BC" w14:paraId="214BCB6C" w14:textId="77777777" w:rsidTr="008309BC">
        <w:trPr>
          <w:trHeight w:val="300"/>
        </w:trPr>
        <w:tc>
          <w:tcPr>
            <w:tcW w:w="1665" w:type="dxa"/>
            <w:noWrap/>
            <w:hideMark/>
          </w:tcPr>
          <w:p w14:paraId="6659D51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RET_IESU</w:t>
            </w:r>
          </w:p>
        </w:tc>
        <w:tc>
          <w:tcPr>
            <w:tcW w:w="5823" w:type="dxa"/>
            <w:noWrap/>
            <w:hideMark/>
          </w:tcPr>
          <w:p w14:paraId="1F51D45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internal-external single-unit trucks</w:t>
            </w:r>
          </w:p>
        </w:tc>
      </w:tr>
      <w:tr w:rsidR="008309BC" w:rsidRPr="008309BC" w14:paraId="12F2A512" w14:textId="77777777" w:rsidTr="008309BC">
        <w:trPr>
          <w:trHeight w:val="300"/>
        </w:trPr>
        <w:tc>
          <w:tcPr>
            <w:tcW w:w="1665" w:type="dxa"/>
            <w:noWrap/>
            <w:hideMark/>
          </w:tcPr>
          <w:p w14:paraId="73C7C27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DEP_IEAUTO</w:t>
            </w:r>
          </w:p>
        </w:tc>
        <w:tc>
          <w:tcPr>
            <w:tcW w:w="5823" w:type="dxa"/>
            <w:noWrap/>
            <w:hideMark/>
          </w:tcPr>
          <w:p w14:paraId="517BBC4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internal-</w:t>
            </w:r>
            <w:bookmarkStart w:id="4286" w:name="OLE_LINK404"/>
            <w:bookmarkStart w:id="4287" w:name="OLE_LINK405"/>
            <w:bookmarkStart w:id="4288" w:name="OLE_LINK406"/>
            <w:bookmarkStart w:id="4289" w:name="OLE_LINK407"/>
            <w:r w:rsidRPr="008309BC">
              <w:rPr>
                <w:rFonts w:asciiTheme="majorHAnsi" w:hAnsiTheme="majorHAnsi" w:cstheme="majorHAnsi"/>
                <w:color w:val="000000"/>
                <w:sz w:val="18"/>
                <w:szCs w:val="18"/>
              </w:rPr>
              <w:t>external auto</w:t>
            </w:r>
            <w:bookmarkEnd w:id="4286"/>
            <w:bookmarkEnd w:id="4287"/>
            <w:bookmarkEnd w:id="4288"/>
            <w:bookmarkEnd w:id="4289"/>
            <w:r w:rsidRPr="008309BC">
              <w:rPr>
                <w:rFonts w:asciiTheme="majorHAnsi" w:hAnsiTheme="majorHAnsi" w:cstheme="majorHAnsi"/>
                <w:color w:val="000000"/>
                <w:sz w:val="18"/>
                <w:szCs w:val="18"/>
              </w:rPr>
              <w:t xml:space="preserve"> trips</w:t>
            </w:r>
          </w:p>
        </w:tc>
      </w:tr>
      <w:tr w:rsidR="008309BC" w:rsidRPr="008309BC" w14:paraId="617ED8D1" w14:textId="77777777" w:rsidTr="008309BC">
        <w:trPr>
          <w:trHeight w:val="300"/>
        </w:trPr>
        <w:tc>
          <w:tcPr>
            <w:tcW w:w="1665" w:type="dxa"/>
            <w:noWrap/>
            <w:hideMark/>
          </w:tcPr>
          <w:p w14:paraId="01B35CA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RET_IEAUTO</w:t>
            </w:r>
          </w:p>
        </w:tc>
        <w:tc>
          <w:tcPr>
            <w:tcW w:w="5823" w:type="dxa"/>
            <w:noWrap/>
            <w:hideMark/>
          </w:tcPr>
          <w:p w14:paraId="58F59C6D"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internal-external auto trips</w:t>
            </w:r>
          </w:p>
        </w:tc>
      </w:tr>
      <w:tr w:rsidR="008309BC" w:rsidRPr="008309BC" w14:paraId="41690A20" w14:textId="77777777" w:rsidTr="008309BC">
        <w:trPr>
          <w:trHeight w:val="300"/>
        </w:trPr>
        <w:tc>
          <w:tcPr>
            <w:tcW w:w="1665" w:type="dxa"/>
            <w:noWrap/>
            <w:hideMark/>
          </w:tcPr>
          <w:p w14:paraId="5A50A4E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DEP_IEMU</w:t>
            </w:r>
          </w:p>
        </w:tc>
        <w:tc>
          <w:tcPr>
            <w:tcW w:w="5823" w:type="dxa"/>
            <w:noWrap/>
            <w:hideMark/>
          </w:tcPr>
          <w:p w14:paraId="62D285E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internal-</w:t>
            </w:r>
            <w:bookmarkStart w:id="4290" w:name="OLE_LINK408"/>
            <w:bookmarkStart w:id="4291" w:name="OLE_LINK409"/>
            <w:bookmarkStart w:id="4292" w:name="OLE_LINK410"/>
            <w:bookmarkStart w:id="4293" w:name="OLE_LINK411"/>
            <w:r w:rsidRPr="008309BC">
              <w:rPr>
                <w:rFonts w:asciiTheme="majorHAnsi" w:hAnsiTheme="majorHAnsi" w:cstheme="majorHAnsi"/>
                <w:color w:val="000000"/>
                <w:sz w:val="18"/>
                <w:szCs w:val="18"/>
              </w:rPr>
              <w:t>external multi-unit trucks</w:t>
            </w:r>
            <w:bookmarkEnd w:id="4290"/>
            <w:bookmarkEnd w:id="4291"/>
            <w:bookmarkEnd w:id="4292"/>
            <w:bookmarkEnd w:id="4293"/>
          </w:p>
        </w:tc>
      </w:tr>
      <w:tr w:rsidR="008309BC" w:rsidRPr="008309BC" w14:paraId="037D6D35" w14:textId="77777777" w:rsidTr="008309BC">
        <w:trPr>
          <w:trHeight w:val="300"/>
        </w:trPr>
        <w:tc>
          <w:tcPr>
            <w:tcW w:w="1665" w:type="dxa"/>
            <w:noWrap/>
            <w:hideMark/>
          </w:tcPr>
          <w:p w14:paraId="75B64178"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RET_IEMU</w:t>
            </w:r>
          </w:p>
        </w:tc>
        <w:tc>
          <w:tcPr>
            <w:tcW w:w="5823" w:type="dxa"/>
            <w:noWrap/>
            <w:hideMark/>
          </w:tcPr>
          <w:p w14:paraId="6BFA7C3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internal-external multi-unit trucks</w:t>
            </w:r>
          </w:p>
        </w:tc>
      </w:tr>
      <w:tr w:rsidR="008309BC" w:rsidRPr="008309BC" w14:paraId="5263A41A" w14:textId="77777777" w:rsidTr="008309BC">
        <w:trPr>
          <w:trHeight w:val="300"/>
        </w:trPr>
        <w:tc>
          <w:tcPr>
            <w:tcW w:w="1665" w:type="dxa"/>
            <w:noWrap/>
            <w:hideMark/>
          </w:tcPr>
          <w:p w14:paraId="7DD34884"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DEP_EEAUTO</w:t>
            </w:r>
          </w:p>
        </w:tc>
        <w:tc>
          <w:tcPr>
            <w:tcW w:w="5823" w:type="dxa"/>
            <w:noWrap/>
            <w:hideMark/>
          </w:tcPr>
          <w:p w14:paraId="2D91EDF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4294" w:name="OLE_LINK412"/>
            <w:bookmarkStart w:id="4295" w:name="OLE_LINK413"/>
            <w:bookmarkStart w:id="4296" w:name="OLE_LINK414"/>
            <w:r w:rsidRPr="008309BC">
              <w:rPr>
                <w:rFonts w:asciiTheme="majorHAnsi" w:hAnsiTheme="majorHAnsi" w:cstheme="majorHAnsi"/>
                <w:color w:val="000000"/>
                <w:sz w:val="18"/>
                <w:szCs w:val="18"/>
              </w:rPr>
              <w:t>external-external auto</w:t>
            </w:r>
            <w:bookmarkEnd w:id="4294"/>
            <w:bookmarkEnd w:id="4295"/>
            <w:bookmarkEnd w:id="4296"/>
            <w:r w:rsidRPr="008309BC">
              <w:rPr>
                <w:rFonts w:asciiTheme="majorHAnsi" w:hAnsiTheme="majorHAnsi" w:cstheme="majorHAnsi"/>
                <w:color w:val="000000"/>
                <w:sz w:val="18"/>
                <w:szCs w:val="18"/>
              </w:rPr>
              <w:t xml:space="preserve"> trips</w:t>
            </w:r>
          </w:p>
        </w:tc>
      </w:tr>
      <w:tr w:rsidR="008309BC" w:rsidRPr="008309BC" w14:paraId="2B79B20F" w14:textId="77777777" w:rsidTr="008309BC">
        <w:trPr>
          <w:trHeight w:val="300"/>
        </w:trPr>
        <w:tc>
          <w:tcPr>
            <w:tcW w:w="1665" w:type="dxa"/>
            <w:noWrap/>
            <w:hideMark/>
          </w:tcPr>
          <w:p w14:paraId="539B6531"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RET_EEAUTO</w:t>
            </w:r>
          </w:p>
        </w:tc>
        <w:tc>
          <w:tcPr>
            <w:tcW w:w="5823" w:type="dxa"/>
            <w:noWrap/>
            <w:hideMark/>
          </w:tcPr>
          <w:p w14:paraId="0B85EA49"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external-external auto trips</w:t>
            </w:r>
          </w:p>
        </w:tc>
      </w:tr>
      <w:tr w:rsidR="008309BC" w:rsidRPr="008309BC" w14:paraId="11682261" w14:textId="77777777" w:rsidTr="008309BC">
        <w:trPr>
          <w:trHeight w:val="300"/>
        </w:trPr>
        <w:tc>
          <w:tcPr>
            <w:tcW w:w="1665" w:type="dxa"/>
            <w:noWrap/>
            <w:hideMark/>
          </w:tcPr>
          <w:p w14:paraId="76B0C47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DEP_EESU</w:t>
            </w:r>
          </w:p>
        </w:tc>
        <w:tc>
          <w:tcPr>
            <w:tcW w:w="5823" w:type="dxa"/>
            <w:noWrap/>
            <w:hideMark/>
          </w:tcPr>
          <w:p w14:paraId="766EBD7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4297" w:name="OLE_LINK415"/>
            <w:bookmarkStart w:id="4298" w:name="OLE_LINK416"/>
            <w:bookmarkStart w:id="4299" w:name="OLE_LINK417"/>
            <w:bookmarkStart w:id="4300" w:name="OLE_LINK418"/>
            <w:bookmarkStart w:id="4301" w:name="OLE_LINK419"/>
            <w:r w:rsidRPr="008309BC">
              <w:rPr>
                <w:rFonts w:asciiTheme="majorHAnsi" w:hAnsiTheme="majorHAnsi" w:cstheme="majorHAnsi"/>
                <w:color w:val="000000"/>
                <w:sz w:val="18"/>
                <w:szCs w:val="18"/>
              </w:rPr>
              <w:t>external-external single-unit trucks</w:t>
            </w:r>
            <w:bookmarkEnd w:id="4297"/>
            <w:bookmarkEnd w:id="4298"/>
            <w:bookmarkEnd w:id="4299"/>
            <w:bookmarkEnd w:id="4300"/>
            <w:bookmarkEnd w:id="4301"/>
          </w:p>
        </w:tc>
      </w:tr>
      <w:tr w:rsidR="008309BC" w:rsidRPr="008309BC" w14:paraId="0FFA5151" w14:textId="77777777" w:rsidTr="008309BC">
        <w:trPr>
          <w:trHeight w:val="300"/>
        </w:trPr>
        <w:tc>
          <w:tcPr>
            <w:tcW w:w="1665" w:type="dxa"/>
            <w:noWrap/>
            <w:hideMark/>
          </w:tcPr>
          <w:p w14:paraId="62FB9F1B"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RET_EESU</w:t>
            </w:r>
          </w:p>
        </w:tc>
        <w:tc>
          <w:tcPr>
            <w:tcW w:w="5823" w:type="dxa"/>
            <w:noWrap/>
            <w:hideMark/>
          </w:tcPr>
          <w:p w14:paraId="6A13ADA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external-external single-unit trucks</w:t>
            </w:r>
          </w:p>
        </w:tc>
      </w:tr>
      <w:tr w:rsidR="008309BC" w:rsidRPr="008309BC" w14:paraId="571425F1" w14:textId="77777777" w:rsidTr="008309BC">
        <w:trPr>
          <w:trHeight w:val="300"/>
        </w:trPr>
        <w:tc>
          <w:tcPr>
            <w:tcW w:w="1665" w:type="dxa"/>
            <w:noWrap/>
            <w:hideMark/>
          </w:tcPr>
          <w:p w14:paraId="110E3BE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DEP_EEMU</w:t>
            </w:r>
          </w:p>
        </w:tc>
        <w:tc>
          <w:tcPr>
            <w:tcW w:w="5823" w:type="dxa"/>
            <w:noWrap/>
            <w:hideMark/>
          </w:tcPr>
          <w:p w14:paraId="6A1C346D"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external-external multi-unit trucks</w:t>
            </w:r>
          </w:p>
        </w:tc>
      </w:tr>
      <w:tr w:rsidR="008309BC" w:rsidRPr="008309BC" w14:paraId="2CB27EDF" w14:textId="77777777" w:rsidTr="008309BC">
        <w:trPr>
          <w:trHeight w:val="300"/>
        </w:trPr>
        <w:tc>
          <w:tcPr>
            <w:tcW w:w="1665" w:type="dxa"/>
            <w:noWrap/>
            <w:hideMark/>
          </w:tcPr>
          <w:p w14:paraId="3B00816B"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RET_EEMU</w:t>
            </w:r>
          </w:p>
        </w:tc>
        <w:tc>
          <w:tcPr>
            <w:tcW w:w="5823" w:type="dxa"/>
            <w:noWrap/>
            <w:hideMark/>
          </w:tcPr>
          <w:p w14:paraId="1D71AAC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external-external multi-unit trucks</w:t>
            </w:r>
          </w:p>
        </w:tc>
      </w:tr>
      <w:tr w:rsidR="008309BC" w:rsidRPr="008309BC" w14:paraId="16C95456" w14:textId="77777777" w:rsidTr="008309BC">
        <w:trPr>
          <w:trHeight w:val="300"/>
        </w:trPr>
        <w:tc>
          <w:tcPr>
            <w:tcW w:w="1665" w:type="dxa"/>
            <w:noWrap/>
            <w:hideMark/>
          </w:tcPr>
          <w:p w14:paraId="56BA094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DEP_HBO</w:t>
            </w:r>
          </w:p>
        </w:tc>
        <w:tc>
          <w:tcPr>
            <w:tcW w:w="5823" w:type="dxa"/>
            <w:noWrap/>
            <w:hideMark/>
          </w:tcPr>
          <w:p w14:paraId="3A02C195"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4302" w:name="OLE_LINK420"/>
            <w:bookmarkStart w:id="4303" w:name="OLE_LINK421"/>
            <w:bookmarkStart w:id="4304" w:name="OLE_LINK422"/>
            <w:bookmarkStart w:id="4305" w:name="OLE_LINK423"/>
            <w:r w:rsidRPr="008309BC">
              <w:rPr>
                <w:rFonts w:asciiTheme="majorHAnsi" w:hAnsiTheme="majorHAnsi" w:cstheme="majorHAnsi"/>
                <w:color w:val="000000"/>
                <w:sz w:val="18"/>
                <w:szCs w:val="18"/>
              </w:rPr>
              <w:t>home-based other trips</w:t>
            </w:r>
            <w:bookmarkEnd w:id="4302"/>
            <w:bookmarkEnd w:id="4303"/>
            <w:bookmarkEnd w:id="4304"/>
            <w:bookmarkEnd w:id="4305"/>
          </w:p>
        </w:tc>
      </w:tr>
      <w:tr w:rsidR="008309BC" w:rsidRPr="008309BC" w14:paraId="11589BCB" w14:textId="77777777" w:rsidTr="008309BC">
        <w:trPr>
          <w:trHeight w:val="300"/>
        </w:trPr>
        <w:tc>
          <w:tcPr>
            <w:tcW w:w="1665" w:type="dxa"/>
            <w:noWrap/>
            <w:hideMark/>
          </w:tcPr>
          <w:p w14:paraId="44B52D9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RET_HBO</w:t>
            </w:r>
          </w:p>
        </w:tc>
        <w:tc>
          <w:tcPr>
            <w:tcW w:w="5823" w:type="dxa"/>
            <w:noWrap/>
            <w:hideMark/>
          </w:tcPr>
          <w:p w14:paraId="75A335EC"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home-based other trips</w:t>
            </w:r>
          </w:p>
        </w:tc>
      </w:tr>
      <w:tr w:rsidR="008309BC" w:rsidRPr="008309BC" w14:paraId="0CA517AA" w14:textId="77777777" w:rsidTr="008309BC">
        <w:trPr>
          <w:trHeight w:val="300"/>
        </w:trPr>
        <w:tc>
          <w:tcPr>
            <w:tcW w:w="1665" w:type="dxa"/>
            <w:noWrap/>
            <w:hideMark/>
          </w:tcPr>
          <w:p w14:paraId="0F5D745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DEP_HBPD</w:t>
            </w:r>
          </w:p>
        </w:tc>
        <w:tc>
          <w:tcPr>
            <w:tcW w:w="5823" w:type="dxa"/>
            <w:noWrap/>
            <w:hideMark/>
          </w:tcPr>
          <w:p w14:paraId="0F4607C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4306" w:name="OLE_LINK424"/>
            <w:bookmarkStart w:id="4307" w:name="OLE_LINK425"/>
            <w:bookmarkStart w:id="4308" w:name="OLE_LINK426"/>
            <w:bookmarkStart w:id="4309" w:name="OLE_LINK427"/>
            <w:r w:rsidRPr="008309BC">
              <w:rPr>
                <w:rFonts w:asciiTheme="majorHAnsi" w:hAnsiTheme="majorHAnsi" w:cstheme="majorHAnsi"/>
                <w:color w:val="000000"/>
                <w:sz w:val="18"/>
                <w:szCs w:val="18"/>
              </w:rPr>
              <w:t>home-based pick-up/drop-off</w:t>
            </w:r>
            <w:bookmarkEnd w:id="4306"/>
            <w:bookmarkEnd w:id="4307"/>
            <w:bookmarkEnd w:id="4308"/>
            <w:bookmarkEnd w:id="4309"/>
          </w:p>
        </w:tc>
      </w:tr>
      <w:tr w:rsidR="008309BC" w:rsidRPr="008309BC" w14:paraId="484C4A1A" w14:textId="77777777" w:rsidTr="008309BC">
        <w:trPr>
          <w:trHeight w:val="300"/>
        </w:trPr>
        <w:tc>
          <w:tcPr>
            <w:tcW w:w="1665" w:type="dxa"/>
            <w:noWrap/>
            <w:hideMark/>
          </w:tcPr>
          <w:p w14:paraId="34899B5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RET_HBPD</w:t>
            </w:r>
          </w:p>
        </w:tc>
        <w:tc>
          <w:tcPr>
            <w:tcW w:w="5823" w:type="dxa"/>
            <w:noWrap/>
            <w:hideMark/>
          </w:tcPr>
          <w:p w14:paraId="1E19367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home-based pick-up/drop-off</w:t>
            </w:r>
          </w:p>
        </w:tc>
      </w:tr>
      <w:tr w:rsidR="008309BC" w:rsidRPr="008309BC" w14:paraId="735FC9B1" w14:textId="77777777" w:rsidTr="008309BC">
        <w:trPr>
          <w:trHeight w:val="300"/>
        </w:trPr>
        <w:tc>
          <w:tcPr>
            <w:tcW w:w="1665" w:type="dxa"/>
            <w:noWrap/>
            <w:hideMark/>
          </w:tcPr>
          <w:p w14:paraId="31C3A87B"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DEP_HBSch</w:t>
            </w:r>
          </w:p>
        </w:tc>
        <w:tc>
          <w:tcPr>
            <w:tcW w:w="5823" w:type="dxa"/>
            <w:noWrap/>
            <w:hideMark/>
          </w:tcPr>
          <w:p w14:paraId="3A2332C7"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4310" w:name="OLE_LINK428"/>
            <w:bookmarkStart w:id="4311" w:name="OLE_LINK429"/>
            <w:bookmarkStart w:id="4312" w:name="OLE_LINK430"/>
            <w:bookmarkStart w:id="4313" w:name="OLE_LINK431"/>
            <w:bookmarkStart w:id="4314" w:name="OLE_LINK432"/>
            <w:bookmarkStart w:id="4315" w:name="OLE_LINK433"/>
            <w:bookmarkStart w:id="4316" w:name="OLE_LINK434"/>
            <w:bookmarkStart w:id="4317" w:name="OLE_LINK435"/>
            <w:r w:rsidRPr="008309BC">
              <w:rPr>
                <w:rFonts w:asciiTheme="majorHAnsi" w:hAnsiTheme="majorHAnsi" w:cstheme="majorHAnsi"/>
                <w:color w:val="000000"/>
                <w:sz w:val="18"/>
                <w:szCs w:val="18"/>
              </w:rPr>
              <w:t>home-based school trips</w:t>
            </w:r>
            <w:bookmarkEnd w:id="4310"/>
            <w:bookmarkEnd w:id="4311"/>
            <w:bookmarkEnd w:id="4312"/>
            <w:bookmarkEnd w:id="4313"/>
            <w:bookmarkEnd w:id="4314"/>
            <w:bookmarkEnd w:id="4315"/>
            <w:bookmarkEnd w:id="4316"/>
            <w:bookmarkEnd w:id="4317"/>
          </w:p>
        </w:tc>
      </w:tr>
      <w:tr w:rsidR="008309BC" w:rsidRPr="008309BC" w14:paraId="68E0F89A" w14:textId="77777777" w:rsidTr="008309BC">
        <w:trPr>
          <w:trHeight w:val="300"/>
        </w:trPr>
        <w:tc>
          <w:tcPr>
            <w:tcW w:w="1665" w:type="dxa"/>
            <w:noWrap/>
            <w:hideMark/>
          </w:tcPr>
          <w:p w14:paraId="3CC97D7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lastRenderedPageBreak/>
              <w:t>RET_HBSch</w:t>
            </w:r>
          </w:p>
        </w:tc>
        <w:tc>
          <w:tcPr>
            <w:tcW w:w="5823" w:type="dxa"/>
            <w:noWrap/>
            <w:hideMark/>
          </w:tcPr>
          <w:p w14:paraId="18E01DB9"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home-based school trips</w:t>
            </w:r>
          </w:p>
        </w:tc>
      </w:tr>
      <w:tr w:rsidR="008309BC" w:rsidRPr="008309BC" w14:paraId="565FF7ED" w14:textId="77777777" w:rsidTr="008309BC">
        <w:trPr>
          <w:trHeight w:val="300"/>
        </w:trPr>
        <w:tc>
          <w:tcPr>
            <w:tcW w:w="1665" w:type="dxa"/>
            <w:noWrap/>
            <w:hideMark/>
          </w:tcPr>
          <w:p w14:paraId="19AE2734"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DEP_HBShp</w:t>
            </w:r>
          </w:p>
        </w:tc>
        <w:tc>
          <w:tcPr>
            <w:tcW w:w="5823" w:type="dxa"/>
            <w:noWrap/>
            <w:hideMark/>
          </w:tcPr>
          <w:p w14:paraId="4922C80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home-based shopping trips</w:t>
            </w:r>
          </w:p>
        </w:tc>
      </w:tr>
      <w:tr w:rsidR="008309BC" w:rsidRPr="008309BC" w14:paraId="097D7C5D" w14:textId="77777777" w:rsidTr="008309BC">
        <w:trPr>
          <w:trHeight w:val="300"/>
        </w:trPr>
        <w:tc>
          <w:tcPr>
            <w:tcW w:w="1665" w:type="dxa"/>
            <w:noWrap/>
            <w:hideMark/>
          </w:tcPr>
          <w:p w14:paraId="3AB71AF6"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RET_HBShp</w:t>
            </w:r>
          </w:p>
        </w:tc>
        <w:tc>
          <w:tcPr>
            <w:tcW w:w="5823" w:type="dxa"/>
            <w:noWrap/>
            <w:hideMark/>
          </w:tcPr>
          <w:p w14:paraId="1D921D5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home-based shopping trips</w:t>
            </w:r>
          </w:p>
        </w:tc>
      </w:tr>
      <w:tr w:rsidR="008309BC" w:rsidRPr="008309BC" w14:paraId="351759AB" w14:textId="77777777" w:rsidTr="008309BC">
        <w:trPr>
          <w:trHeight w:val="300"/>
        </w:trPr>
        <w:tc>
          <w:tcPr>
            <w:tcW w:w="1665" w:type="dxa"/>
            <w:noWrap/>
            <w:hideMark/>
          </w:tcPr>
          <w:p w14:paraId="2E18ADC4"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DEP_HBW</w:t>
            </w:r>
          </w:p>
        </w:tc>
        <w:tc>
          <w:tcPr>
            <w:tcW w:w="5823" w:type="dxa"/>
            <w:noWrap/>
            <w:hideMark/>
          </w:tcPr>
          <w:p w14:paraId="03CEF19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home-based work trips</w:t>
            </w:r>
          </w:p>
        </w:tc>
      </w:tr>
      <w:tr w:rsidR="008309BC" w:rsidRPr="008309BC" w14:paraId="25782FE8" w14:textId="77777777" w:rsidTr="008309BC">
        <w:trPr>
          <w:trHeight w:val="300"/>
        </w:trPr>
        <w:tc>
          <w:tcPr>
            <w:tcW w:w="1665" w:type="dxa"/>
            <w:noWrap/>
            <w:hideMark/>
          </w:tcPr>
          <w:p w14:paraId="5BD7BBD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RET_HBW</w:t>
            </w:r>
          </w:p>
        </w:tc>
        <w:tc>
          <w:tcPr>
            <w:tcW w:w="5823" w:type="dxa"/>
            <w:noWrap/>
            <w:hideMark/>
          </w:tcPr>
          <w:p w14:paraId="7E4E8603"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home-based work trips</w:t>
            </w:r>
          </w:p>
        </w:tc>
      </w:tr>
      <w:tr w:rsidR="008309BC" w:rsidRPr="008309BC" w14:paraId="40076563" w14:textId="77777777" w:rsidTr="008309BC">
        <w:trPr>
          <w:trHeight w:val="300"/>
        </w:trPr>
        <w:tc>
          <w:tcPr>
            <w:tcW w:w="1665" w:type="dxa"/>
            <w:noWrap/>
            <w:hideMark/>
          </w:tcPr>
          <w:p w14:paraId="0ED292DA"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DEP_NHBO</w:t>
            </w:r>
          </w:p>
        </w:tc>
        <w:tc>
          <w:tcPr>
            <w:tcW w:w="5823" w:type="dxa"/>
            <w:noWrap/>
            <w:hideMark/>
          </w:tcPr>
          <w:p w14:paraId="3F58782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 xml:space="preserve">Departure factor for </w:t>
            </w:r>
            <w:bookmarkStart w:id="4318" w:name="OLE_LINK436"/>
            <w:bookmarkStart w:id="4319" w:name="OLE_LINK437"/>
            <w:bookmarkStart w:id="4320" w:name="OLE_LINK438"/>
            <w:bookmarkStart w:id="4321" w:name="OLE_LINK439"/>
            <w:bookmarkStart w:id="4322" w:name="OLE_LINK440"/>
            <w:r w:rsidRPr="008309BC">
              <w:rPr>
                <w:rFonts w:asciiTheme="majorHAnsi" w:hAnsiTheme="majorHAnsi" w:cstheme="majorHAnsi"/>
                <w:color w:val="000000"/>
                <w:sz w:val="18"/>
                <w:szCs w:val="18"/>
              </w:rPr>
              <w:t>non-home-based school trips</w:t>
            </w:r>
            <w:bookmarkEnd w:id="4318"/>
            <w:bookmarkEnd w:id="4319"/>
            <w:bookmarkEnd w:id="4320"/>
            <w:bookmarkEnd w:id="4321"/>
            <w:bookmarkEnd w:id="4322"/>
          </w:p>
        </w:tc>
      </w:tr>
      <w:tr w:rsidR="008309BC" w:rsidRPr="008309BC" w14:paraId="512D1C93" w14:textId="77777777" w:rsidTr="008309BC">
        <w:trPr>
          <w:trHeight w:val="300"/>
        </w:trPr>
        <w:tc>
          <w:tcPr>
            <w:tcW w:w="1665" w:type="dxa"/>
            <w:noWrap/>
            <w:hideMark/>
          </w:tcPr>
          <w:p w14:paraId="76C95749"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RET_NHBO</w:t>
            </w:r>
          </w:p>
        </w:tc>
        <w:tc>
          <w:tcPr>
            <w:tcW w:w="5823" w:type="dxa"/>
            <w:noWrap/>
            <w:hideMark/>
          </w:tcPr>
          <w:p w14:paraId="252680EF"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non-home-based school trips</w:t>
            </w:r>
          </w:p>
        </w:tc>
      </w:tr>
      <w:tr w:rsidR="008309BC" w:rsidRPr="008309BC" w14:paraId="6B76FACC" w14:textId="77777777" w:rsidTr="008309BC">
        <w:trPr>
          <w:trHeight w:val="300"/>
        </w:trPr>
        <w:tc>
          <w:tcPr>
            <w:tcW w:w="1665" w:type="dxa"/>
            <w:noWrap/>
            <w:hideMark/>
          </w:tcPr>
          <w:p w14:paraId="4AAE25B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DEP_NHBW</w:t>
            </w:r>
          </w:p>
        </w:tc>
        <w:tc>
          <w:tcPr>
            <w:tcW w:w="5823" w:type="dxa"/>
            <w:noWrap/>
            <w:hideMark/>
          </w:tcPr>
          <w:p w14:paraId="15EACAE9"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Departure factor for non-home-based work trips</w:t>
            </w:r>
          </w:p>
        </w:tc>
      </w:tr>
      <w:tr w:rsidR="008309BC" w:rsidRPr="008309BC" w14:paraId="0AFE15AF" w14:textId="77777777" w:rsidTr="008309BC">
        <w:trPr>
          <w:trHeight w:val="300"/>
        </w:trPr>
        <w:tc>
          <w:tcPr>
            <w:tcW w:w="1665" w:type="dxa"/>
            <w:noWrap/>
            <w:hideMark/>
          </w:tcPr>
          <w:p w14:paraId="4E80601D"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RET_NHBW</w:t>
            </w:r>
          </w:p>
        </w:tc>
        <w:tc>
          <w:tcPr>
            <w:tcW w:w="5823" w:type="dxa"/>
            <w:noWrap/>
            <w:hideMark/>
          </w:tcPr>
          <w:p w14:paraId="2DF42A0E" w14:textId="77777777" w:rsidR="008309BC" w:rsidRPr="008309BC" w:rsidRDefault="008309BC" w:rsidP="008309BC">
            <w:pPr>
              <w:spacing w:before="120" w:line="240" w:lineRule="auto"/>
              <w:rPr>
                <w:rFonts w:asciiTheme="majorHAnsi" w:hAnsiTheme="majorHAnsi" w:cstheme="majorHAnsi"/>
                <w:color w:val="000000"/>
                <w:sz w:val="18"/>
                <w:szCs w:val="18"/>
              </w:rPr>
            </w:pPr>
            <w:r w:rsidRPr="008309BC">
              <w:rPr>
                <w:rFonts w:asciiTheme="majorHAnsi" w:hAnsiTheme="majorHAnsi" w:cstheme="majorHAnsi"/>
                <w:color w:val="000000"/>
                <w:sz w:val="18"/>
                <w:szCs w:val="18"/>
              </w:rPr>
              <w:t>Return factor for non-home-based work trips</w:t>
            </w:r>
          </w:p>
        </w:tc>
      </w:tr>
    </w:tbl>
    <w:bookmarkEnd w:id="4273"/>
    <w:bookmarkEnd w:id="4274"/>
    <w:p w14:paraId="0BC30F92" w14:textId="06E9CF9B" w:rsidR="008309BC" w:rsidRDefault="008309BC" w:rsidP="008309BC">
      <w:pPr>
        <w:pStyle w:val="Heading4"/>
      </w:pPr>
      <w:r>
        <w:t>Transit Assignment</w:t>
      </w:r>
    </w:p>
    <w:p w14:paraId="6971CB7B" w14:textId="2E8431A6" w:rsidR="008309BC" w:rsidRDefault="008309BC" w:rsidP="008309BC">
      <w:pPr>
        <w:pStyle w:val="BodyParagraph"/>
      </w:pPr>
      <w:r>
        <w:t xml:space="preserve">To prepare transit demand for assignment, the transit trips produced by Daysim are first combined with transit trips produced by the airport models.  </w:t>
      </w:r>
      <w:r w:rsidR="005942E4">
        <w:t>Four</w:t>
      </w:r>
      <w:r>
        <w:t xml:space="preserve"> time-period-specific matrix </w:t>
      </w:r>
      <w:r w:rsidR="00E72C5E">
        <w:t>files</w:t>
      </w:r>
      <w:r>
        <w:t xml:space="preserve"> are produced for input to the transit network assignment model:</w:t>
      </w:r>
    </w:p>
    <w:p w14:paraId="4D981E60" w14:textId="207168E0" w:rsidR="008309BC" w:rsidRDefault="005942E4" w:rsidP="00C81EE1">
      <w:pPr>
        <w:pStyle w:val="BodyParagraph"/>
        <w:numPr>
          <w:ilvl w:val="0"/>
          <w:numId w:val="44"/>
        </w:numPr>
      </w:pPr>
      <w:bookmarkStart w:id="4323" w:name="OLE_LINK6"/>
      <w:bookmarkStart w:id="4324" w:name="OLE_LINK7"/>
      <w:r>
        <w:t>AM</w:t>
      </w:r>
      <w:r w:rsidR="008309BC">
        <w:t>TripsByMode.mtx</w:t>
      </w:r>
    </w:p>
    <w:p w14:paraId="5FD229E8" w14:textId="39D11C5D" w:rsidR="008309BC" w:rsidRDefault="005942E4" w:rsidP="00C81EE1">
      <w:pPr>
        <w:pStyle w:val="BodyParagraph"/>
        <w:numPr>
          <w:ilvl w:val="0"/>
          <w:numId w:val="44"/>
        </w:numPr>
      </w:pPr>
      <w:r>
        <w:t>MD</w:t>
      </w:r>
      <w:r w:rsidR="008309BC">
        <w:t>TripsByMode.mtx</w:t>
      </w:r>
    </w:p>
    <w:p w14:paraId="65FB8F92" w14:textId="5C07CB31" w:rsidR="005942E4" w:rsidRDefault="005942E4" w:rsidP="005942E4">
      <w:pPr>
        <w:pStyle w:val="BodyParagraph"/>
        <w:numPr>
          <w:ilvl w:val="0"/>
          <w:numId w:val="44"/>
        </w:numPr>
      </w:pPr>
      <w:r>
        <w:t>PMTripsByMode.mtx</w:t>
      </w:r>
    </w:p>
    <w:p w14:paraId="34D0297E" w14:textId="69A48AE7" w:rsidR="005942E4" w:rsidRDefault="005942E4" w:rsidP="00604F76">
      <w:pPr>
        <w:pStyle w:val="BodyParagraph"/>
        <w:numPr>
          <w:ilvl w:val="0"/>
          <w:numId w:val="44"/>
        </w:numPr>
      </w:pPr>
      <w:r>
        <w:t>OPTripsByMode.mtx</w:t>
      </w:r>
    </w:p>
    <w:bookmarkEnd w:id="4323"/>
    <w:bookmarkEnd w:id="4324"/>
    <w:p w14:paraId="1C9E8BBD" w14:textId="460BA6BF" w:rsidR="008309BC" w:rsidRDefault="00C81EE1" w:rsidP="008309BC">
      <w:pPr>
        <w:pStyle w:val="BodyParagraph"/>
      </w:pPr>
      <w:r>
        <w:t xml:space="preserve">The contents of the matrices is summarized in </w:t>
      </w:r>
      <w:r>
        <w:fldChar w:fldCharType="begin"/>
      </w:r>
      <w:r>
        <w:instrText xml:space="preserve"> REF _Ref409418582 \h </w:instrText>
      </w:r>
      <w:r>
        <w:fldChar w:fldCharType="separate"/>
      </w:r>
      <w:r w:rsidR="00891C1C">
        <w:t xml:space="preserve">Table </w:t>
      </w:r>
      <w:r w:rsidR="00891C1C">
        <w:rPr>
          <w:noProof/>
        </w:rPr>
        <w:t>4</w:t>
      </w:r>
      <w:r w:rsidR="00891C1C">
        <w:t>.</w:t>
      </w:r>
      <w:r w:rsidR="00891C1C">
        <w:rPr>
          <w:noProof/>
        </w:rPr>
        <w:t>32</w:t>
      </w:r>
      <w:r>
        <w:fldChar w:fldCharType="end"/>
      </w:r>
      <w:r w:rsidR="008309BC">
        <w:t>.</w:t>
      </w:r>
    </w:p>
    <w:p w14:paraId="009D4825" w14:textId="3012BB69" w:rsidR="008309BC" w:rsidRDefault="008309BC" w:rsidP="008309BC">
      <w:pPr>
        <w:pStyle w:val="BodyParagraph"/>
      </w:pPr>
      <w:r>
        <w:t xml:space="preserve">In addition, </w:t>
      </w:r>
      <w:r w:rsidR="00B76CB0">
        <w:t>the mode table (</w:t>
      </w:r>
      <w:r w:rsidR="009231B9">
        <w:rPr>
          <w:rFonts w:asciiTheme="minorHAnsi" w:hAnsiTheme="minorHAnsi"/>
        </w:rPr>
        <w:t>.\[year]</w:t>
      </w:r>
      <w:r w:rsidR="00B76CB0">
        <w:t>\Inputs\</w:t>
      </w:r>
      <w:r>
        <w:t>MODES.D</w:t>
      </w:r>
      <w:r w:rsidR="00B76CB0">
        <w:t>BF), mode transfer table (</w:t>
      </w:r>
      <w:r w:rsidR="009231B9">
        <w:rPr>
          <w:rFonts w:asciiTheme="minorHAnsi" w:hAnsiTheme="minorHAnsi"/>
        </w:rPr>
        <w:t>.\[year]</w:t>
      </w:r>
      <w:r w:rsidR="00B76CB0">
        <w:t>\Inputs\</w:t>
      </w:r>
      <w:r>
        <w:t>MODEXFER</w:t>
      </w:r>
      <w:r w:rsidR="00B76CB0">
        <w:t>.DBF) and movement table (</w:t>
      </w:r>
      <w:r w:rsidR="009231B9">
        <w:rPr>
          <w:rFonts w:asciiTheme="minorHAnsi" w:hAnsiTheme="minorHAnsi"/>
        </w:rPr>
        <w:t>.\[year]\</w:t>
      </w:r>
      <w:r w:rsidR="00B76CB0">
        <w:t>Inputs\</w:t>
      </w:r>
      <w:r>
        <w:t>MovementTable.bin) are also used in the transit assignment process.</w:t>
      </w:r>
    </w:p>
    <w:p w14:paraId="73D39E36" w14:textId="4808C9C6" w:rsidR="00B76CB0" w:rsidRDefault="00B76CB0" w:rsidP="00B76CB0">
      <w:pPr>
        <w:pStyle w:val="Caption"/>
        <w:keepNext/>
      </w:pPr>
      <w:bookmarkStart w:id="4325" w:name="_Toc44159301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w:instrText>
      </w:r>
      <w:r w:rsidR="008F26F5">
        <w:instrText xml:space="preserve">1 </w:instrText>
      </w:r>
      <w:r w:rsidR="008F26F5">
        <w:fldChar w:fldCharType="separate"/>
      </w:r>
      <w:r w:rsidR="00891C1C">
        <w:rPr>
          <w:noProof/>
        </w:rPr>
        <w:t>45</w:t>
      </w:r>
      <w:r w:rsidR="008F26F5">
        <w:rPr>
          <w:noProof/>
        </w:rPr>
        <w:fldChar w:fldCharType="end"/>
      </w:r>
      <w:r>
        <w:t xml:space="preserve"> TRansit Assignment Mode Table</w:t>
      </w:r>
      <w:bookmarkEnd w:id="4325"/>
    </w:p>
    <w:tbl>
      <w:tblPr>
        <w:tblStyle w:val="Style1"/>
        <w:tblW w:w="5195" w:type="dxa"/>
        <w:tblLook w:val="04A0" w:firstRow="1" w:lastRow="0" w:firstColumn="1" w:lastColumn="0" w:noHBand="0" w:noVBand="1"/>
      </w:tblPr>
      <w:tblGrid>
        <w:gridCol w:w="1642"/>
        <w:gridCol w:w="3553"/>
      </w:tblGrid>
      <w:tr w:rsidR="00B76CB0" w:rsidRPr="00B76CB0" w14:paraId="6B31DDA5"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1642" w:type="dxa"/>
            <w:noWrap/>
            <w:hideMark/>
          </w:tcPr>
          <w:p w14:paraId="29AE59D3"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bookmarkStart w:id="4326" w:name="OLE_LINK277"/>
            <w:bookmarkStart w:id="4327" w:name="OLE_LINK278"/>
            <w:r w:rsidRPr="00B76CB0">
              <w:rPr>
                <w:rFonts w:asciiTheme="majorHAnsi" w:hAnsiTheme="majorHAnsi" w:cstheme="majorHAnsi"/>
                <w:b/>
                <w:color w:val="FFFFFF" w:themeColor="background2"/>
                <w:sz w:val="18"/>
                <w:szCs w:val="18"/>
              </w:rPr>
              <w:t>Field</w:t>
            </w:r>
          </w:p>
        </w:tc>
        <w:tc>
          <w:tcPr>
            <w:tcW w:w="3553" w:type="dxa"/>
            <w:noWrap/>
            <w:hideMark/>
          </w:tcPr>
          <w:p w14:paraId="20B8C387"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Description</w:t>
            </w:r>
          </w:p>
        </w:tc>
      </w:tr>
      <w:tr w:rsidR="00B76CB0" w:rsidRPr="00B76CB0" w14:paraId="7F11E08F" w14:textId="77777777" w:rsidTr="008D2B75">
        <w:trPr>
          <w:trHeight w:val="300"/>
        </w:trPr>
        <w:tc>
          <w:tcPr>
            <w:tcW w:w="1642" w:type="dxa"/>
            <w:noWrap/>
            <w:hideMark/>
          </w:tcPr>
          <w:p w14:paraId="7310E758"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MODE_NAME</w:t>
            </w:r>
          </w:p>
        </w:tc>
        <w:tc>
          <w:tcPr>
            <w:tcW w:w="3553" w:type="dxa"/>
            <w:noWrap/>
            <w:hideMark/>
          </w:tcPr>
          <w:p w14:paraId="6A88041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 name</w:t>
            </w:r>
          </w:p>
        </w:tc>
      </w:tr>
      <w:tr w:rsidR="00B76CB0" w:rsidRPr="00B76CB0" w14:paraId="01B023FE" w14:textId="77777777" w:rsidTr="008D2B75">
        <w:trPr>
          <w:trHeight w:val="300"/>
        </w:trPr>
        <w:tc>
          <w:tcPr>
            <w:tcW w:w="1642" w:type="dxa"/>
            <w:noWrap/>
            <w:hideMark/>
          </w:tcPr>
          <w:p w14:paraId="6BE0D7F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MODE_ID</w:t>
            </w:r>
          </w:p>
        </w:tc>
        <w:tc>
          <w:tcPr>
            <w:tcW w:w="3553" w:type="dxa"/>
            <w:noWrap/>
            <w:hideMark/>
          </w:tcPr>
          <w:p w14:paraId="2BCA0F0D"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 Id</w:t>
            </w:r>
          </w:p>
        </w:tc>
      </w:tr>
      <w:tr w:rsidR="00B76CB0" w:rsidRPr="00B76CB0" w14:paraId="7643C5CB" w14:textId="77777777" w:rsidTr="008D2B75">
        <w:trPr>
          <w:trHeight w:val="300"/>
        </w:trPr>
        <w:tc>
          <w:tcPr>
            <w:tcW w:w="1642" w:type="dxa"/>
            <w:noWrap/>
            <w:hideMark/>
          </w:tcPr>
          <w:p w14:paraId="5D61789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MODE_USED</w:t>
            </w:r>
          </w:p>
        </w:tc>
        <w:tc>
          <w:tcPr>
            <w:tcW w:w="3553" w:type="dxa"/>
            <w:noWrap/>
            <w:hideMark/>
          </w:tcPr>
          <w:p w14:paraId="7F5B8D2C"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Flag for using the mode</w:t>
            </w:r>
          </w:p>
        </w:tc>
      </w:tr>
      <w:tr w:rsidR="00B76CB0" w:rsidRPr="00B76CB0" w14:paraId="44777C7B" w14:textId="77777777" w:rsidTr="008D2B75">
        <w:trPr>
          <w:trHeight w:val="300"/>
        </w:trPr>
        <w:tc>
          <w:tcPr>
            <w:tcW w:w="1642" w:type="dxa"/>
            <w:noWrap/>
            <w:hideMark/>
          </w:tcPr>
          <w:p w14:paraId="210803D8"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MODE_ACC</w:t>
            </w:r>
          </w:p>
        </w:tc>
        <w:tc>
          <w:tcPr>
            <w:tcW w:w="3553" w:type="dxa"/>
            <w:noWrap/>
            <w:hideMark/>
          </w:tcPr>
          <w:p w14:paraId="4B883C20"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Flag for mode access</w:t>
            </w:r>
          </w:p>
        </w:tc>
      </w:tr>
      <w:tr w:rsidR="00B76CB0" w:rsidRPr="00B76CB0" w14:paraId="7B0E78BA" w14:textId="77777777" w:rsidTr="008D2B75">
        <w:trPr>
          <w:trHeight w:val="300"/>
        </w:trPr>
        <w:tc>
          <w:tcPr>
            <w:tcW w:w="1642" w:type="dxa"/>
            <w:noWrap/>
            <w:hideMark/>
          </w:tcPr>
          <w:p w14:paraId="36EF40E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MODE_EGR</w:t>
            </w:r>
          </w:p>
        </w:tc>
        <w:tc>
          <w:tcPr>
            <w:tcW w:w="3553" w:type="dxa"/>
            <w:noWrap/>
            <w:hideMark/>
          </w:tcPr>
          <w:p w14:paraId="13994C3D"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Flag for mode egress</w:t>
            </w:r>
          </w:p>
        </w:tc>
      </w:tr>
      <w:tr w:rsidR="00B76CB0" w:rsidRPr="00B76CB0" w14:paraId="5B70E363" w14:textId="77777777" w:rsidTr="008D2B75">
        <w:trPr>
          <w:trHeight w:val="300"/>
        </w:trPr>
        <w:tc>
          <w:tcPr>
            <w:tcW w:w="1642" w:type="dxa"/>
            <w:noWrap/>
            <w:hideMark/>
          </w:tcPr>
          <w:p w14:paraId="753A7D1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FARE</w:t>
            </w:r>
          </w:p>
        </w:tc>
        <w:tc>
          <w:tcPr>
            <w:tcW w:w="3553" w:type="dxa"/>
            <w:noWrap/>
            <w:hideMark/>
          </w:tcPr>
          <w:p w14:paraId="5FDDCF9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Fare</w:t>
            </w:r>
          </w:p>
        </w:tc>
      </w:tr>
      <w:tr w:rsidR="00B76CB0" w:rsidRPr="00B76CB0" w14:paraId="27F0CC9C" w14:textId="77777777" w:rsidTr="008D2B75">
        <w:trPr>
          <w:trHeight w:val="300"/>
        </w:trPr>
        <w:tc>
          <w:tcPr>
            <w:tcW w:w="1642" w:type="dxa"/>
            <w:noWrap/>
            <w:hideMark/>
          </w:tcPr>
          <w:p w14:paraId="14D03485" w14:textId="16B7C983" w:rsidR="00B76CB0" w:rsidRPr="00B76CB0"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AM</w:t>
            </w:r>
            <w:r w:rsidR="00B76CB0" w:rsidRPr="00B76CB0">
              <w:rPr>
                <w:rFonts w:asciiTheme="majorHAnsi" w:hAnsiTheme="majorHAnsi" w:cstheme="majorHAnsi"/>
                <w:sz w:val="18"/>
                <w:szCs w:val="18"/>
              </w:rPr>
              <w:t>_IMP</w:t>
            </w:r>
          </w:p>
        </w:tc>
        <w:tc>
          <w:tcPr>
            <w:tcW w:w="3553" w:type="dxa"/>
            <w:noWrap/>
            <w:hideMark/>
          </w:tcPr>
          <w:p w14:paraId="127B86D8" w14:textId="1A934A6E"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 xml:space="preserve">Impedance in </w:t>
            </w:r>
            <w:r w:rsidR="00400EC4">
              <w:rPr>
                <w:rFonts w:asciiTheme="majorHAnsi" w:hAnsiTheme="majorHAnsi" w:cstheme="majorHAnsi"/>
                <w:sz w:val="18"/>
                <w:szCs w:val="18"/>
              </w:rPr>
              <w:t xml:space="preserve">AM </w:t>
            </w:r>
            <w:r w:rsidRPr="00B76CB0">
              <w:rPr>
                <w:rFonts w:asciiTheme="majorHAnsi" w:hAnsiTheme="majorHAnsi" w:cstheme="majorHAnsi"/>
                <w:sz w:val="18"/>
                <w:szCs w:val="18"/>
              </w:rPr>
              <w:t>peak period</w:t>
            </w:r>
          </w:p>
        </w:tc>
      </w:tr>
      <w:tr w:rsidR="00400EC4" w:rsidRPr="00B76CB0" w14:paraId="101975F9" w14:textId="77777777" w:rsidTr="008D2B75">
        <w:trPr>
          <w:trHeight w:val="300"/>
        </w:trPr>
        <w:tc>
          <w:tcPr>
            <w:tcW w:w="1642" w:type="dxa"/>
            <w:noWrap/>
          </w:tcPr>
          <w:p w14:paraId="5479EE93" w14:textId="3BCF7AE5" w:rsidR="00400EC4" w:rsidRPr="00B76CB0" w:rsidDel="00400EC4"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lastRenderedPageBreak/>
              <w:t>MD_IMP</w:t>
            </w:r>
          </w:p>
        </w:tc>
        <w:tc>
          <w:tcPr>
            <w:tcW w:w="3553" w:type="dxa"/>
            <w:noWrap/>
          </w:tcPr>
          <w:p w14:paraId="64C2613E" w14:textId="21AA67D4" w:rsidR="00400EC4" w:rsidRPr="00B76CB0"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Impedance in MD period</w:t>
            </w:r>
          </w:p>
        </w:tc>
      </w:tr>
      <w:tr w:rsidR="00400EC4" w:rsidRPr="00B76CB0" w14:paraId="36679EE4" w14:textId="77777777" w:rsidTr="008D2B75">
        <w:trPr>
          <w:trHeight w:val="300"/>
        </w:trPr>
        <w:tc>
          <w:tcPr>
            <w:tcW w:w="1642" w:type="dxa"/>
            <w:noWrap/>
          </w:tcPr>
          <w:p w14:paraId="786B435F" w14:textId="40475251" w:rsidR="00400EC4"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PM_IMP</w:t>
            </w:r>
          </w:p>
        </w:tc>
        <w:tc>
          <w:tcPr>
            <w:tcW w:w="3553" w:type="dxa"/>
            <w:noWrap/>
          </w:tcPr>
          <w:p w14:paraId="460484CE" w14:textId="0B2DBDD4" w:rsidR="00400EC4"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Impedance in PM peak period</w:t>
            </w:r>
          </w:p>
        </w:tc>
      </w:tr>
      <w:tr w:rsidR="00B76CB0" w:rsidRPr="00B76CB0" w14:paraId="6DACFD97" w14:textId="77777777" w:rsidTr="008D2B75">
        <w:trPr>
          <w:trHeight w:val="300"/>
        </w:trPr>
        <w:tc>
          <w:tcPr>
            <w:tcW w:w="1642" w:type="dxa"/>
            <w:noWrap/>
            <w:hideMark/>
          </w:tcPr>
          <w:p w14:paraId="5BE642BA"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OP_IMP</w:t>
            </w:r>
          </w:p>
        </w:tc>
        <w:tc>
          <w:tcPr>
            <w:tcW w:w="3553" w:type="dxa"/>
            <w:noWrap/>
            <w:hideMark/>
          </w:tcPr>
          <w:p w14:paraId="2B9AD368"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Impedance in off-peak period</w:t>
            </w:r>
          </w:p>
        </w:tc>
      </w:tr>
      <w:tr w:rsidR="00B76CB0" w:rsidRPr="00B76CB0" w14:paraId="7FB740FA" w14:textId="77777777" w:rsidTr="008D2B75">
        <w:trPr>
          <w:trHeight w:val="300"/>
        </w:trPr>
        <w:tc>
          <w:tcPr>
            <w:tcW w:w="1642" w:type="dxa"/>
            <w:noWrap/>
            <w:hideMark/>
          </w:tcPr>
          <w:p w14:paraId="20898EA1" w14:textId="23BA5460" w:rsidR="00B76CB0" w:rsidRPr="00B76CB0"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AM</w:t>
            </w:r>
            <w:r w:rsidR="00B76CB0" w:rsidRPr="00B76CB0">
              <w:rPr>
                <w:rFonts w:asciiTheme="majorHAnsi" w:hAnsiTheme="majorHAnsi" w:cstheme="majorHAnsi"/>
                <w:sz w:val="18"/>
                <w:szCs w:val="18"/>
              </w:rPr>
              <w:t>_LNKIMP</w:t>
            </w:r>
          </w:p>
        </w:tc>
        <w:tc>
          <w:tcPr>
            <w:tcW w:w="3553" w:type="dxa"/>
            <w:noWrap/>
            <w:hideMark/>
          </w:tcPr>
          <w:p w14:paraId="58318B3B" w14:textId="52B97D83"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 xml:space="preserve">Link impedance in </w:t>
            </w:r>
            <w:r w:rsidR="00400EC4">
              <w:rPr>
                <w:rFonts w:asciiTheme="majorHAnsi" w:hAnsiTheme="majorHAnsi" w:cstheme="majorHAnsi"/>
                <w:sz w:val="18"/>
                <w:szCs w:val="18"/>
              </w:rPr>
              <w:t xml:space="preserve">AM </w:t>
            </w:r>
            <w:r w:rsidRPr="00B76CB0">
              <w:rPr>
                <w:rFonts w:asciiTheme="majorHAnsi" w:hAnsiTheme="majorHAnsi" w:cstheme="majorHAnsi"/>
                <w:sz w:val="18"/>
                <w:szCs w:val="18"/>
              </w:rPr>
              <w:t>peak period</w:t>
            </w:r>
          </w:p>
        </w:tc>
      </w:tr>
      <w:tr w:rsidR="00400EC4" w:rsidRPr="00B76CB0" w14:paraId="410DBC26" w14:textId="77777777" w:rsidTr="008D2B75">
        <w:trPr>
          <w:trHeight w:val="300"/>
        </w:trPr>
        <w:tc>
          <w:tcPr>
            <w:tcW w:w="1642" w:type="dxa"/>
            <w:noWrap/>
          </w:tcPr>
          <w:p w14:paraId="318C4158" w14:textId="46F7E43B" w:rsidR="00400EC4" w:rsidRPr="00B76CB0" w:rsidDel="00400EC4"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MD_LNKIMP</w:t>
            </w:r>
          </w:p>
        </w:tc>
        <w:tc>
          <w:tcPr>
            <w:tcW w:w="3553" w:type="dxa"/>
            <w:noWrap/>
          </w:tcPr>
          <w:p w14:paraId="6CB39951" w14:textId="03F22C0F" w:rsidR="00400EC4" w:rsidRPr="00B76CB0"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Link impedance in MD period</w:t>
            </w:r>
          </w:p>
        </w:tc>
      </w:tr>
      <w:tr w:rsidR="00400EC4" w:rsidRPr="00B76CB0" w14:paraId="1A3DF757" w14:textId="77777777" w:rsidTr="008D2B75">
        <w:trPr>
          <w:trHeight w:val="300"/>
        </w:trPr>
        <w:tc>
          <w:tcPr>
            <w:tcW w:w="1642" w:type="dxa"/>
            <w:noWrap/>
          </w:tcPr>
          <w:p w14:paraId="17ABA1D9" w14:textId="2EFB90E3" w:rsidR="00400EC4" w:rsidRPr="00B76CB0" w:rsidDel="00400EC4"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PM_LINKIMP</w:t>
            </w:r>
          </w:p>
        </w:tc>
        <w:tc>
          <w:tcPr>
            <w:tcW w:w="3553" w:type="dxa"/>
            <w:noWrap/>
          </w:tcPr>
          <w:p w14:paraId="2E6CAD38" w14:textId="7C90FBE2" w:rsidR="00400EC4" w:rsidRPr="00B76CB0" w:rsidRDefault="00400EC4" w:rsidP="00B76CB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Link impedance in PM period</w:t>
            </w:r>
          </w:p>
        </w:tc>
      </w:tr>
      <w:tr w:rsidR="00B76CB0" w:rsidRPr="00B76CB0" w14:paraId="63A69A0E" w14:textId="77777777" w:rsidTr="008D2B75">
        <w:trPr>
          <w:trHeight w:val="300"/>
        </w:trPr>
        <w:tc>
          <w:tcPr>
            <w:tcW w:w="1642" w:type="dxa"/>
            <w:noWrap/>
            <w:hideMark/>
          </w:tcPr>
          <w:p w14:paraId="3444C24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OP_LNKIMP</w:t>
            </w:r>
          </w:p>
        </w:tc>
        <w:tc>
          <w:tcPr>
            <w:tcW w:w="3553" w:type="dxa"/>
            <w:noWrap/>
            <w:hideMark/>
          </w:tcPr>
          <w:p w14:paraId="4CDD5F8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Link impedance in off-peak period</w:t>
            </w:r>
          </w:p>
        </w:tc>
      </w:tr>
      <w:tr w:rsidR="0027228A" w:rsidRPr="00B76CB0" w14:paraId="1E2E7469" w14:textId="77777777" w:rsidTr="008D2B75">
        <w:trPr>
          <w:trHeight w:val="300"/>
          <w:ins w:id="4328" w:author="Nagendra Dhakar" w:date="2016-01-26T16:58:00Z"/>
        </w:trPr>
        <w:tc>
          <w:tcPr>
            <w:tcW w:w="1642" w:type="dxa"/>
            <w:noWrap/>
          </w:tcPr>
          <w:p w14:paraId="6F4DD96F" w14:textId="7734B137" w:rsidR="0027228A" w:rsidRPr="00B76CB0" w:rsidRDefault="0027228A" w:rsidP="00B76CB0">
            <w:pPr>
              <w:pStyle w:val="BodyParagraph"/>
              <w:spacing w:line="240" w:lineRule="auto"/>
              <w:rPr>
                <w:ins w:id="4329" w:author="Nagendra Dhakar" w:date="2016-01-26T16:58:00Z"/>
                <w:rFonts w:asciiTheme="majorHAnsi" w:hAnsiTheme="majorHAnsi" w:cstheme="majorHAnsi"/>
                <w:sz w:val="18"/>
                <w:szCs w:val="18"/>
              </w:rPr>
            </w:pPr>
            <w:ins w:id="4330" w:author="Nagendra Dhakar" w:date="2016-01-26T16:58:00Z">
              <w:r>
                <w:rPr>
                  <w:rFonts w:asciiTheme="majorHAnsi" w:hAnsiTheme="majorHAnsi" w:cstheme="majorHAnsi"/>
                  <w:sz w:val="18"/>
                  <w:szCs w:val="18"/>
                </w:rPr>
                <w:t>DWELL_FACT</w:t>
              </w:r>
            </w:ins>
          </w:p>
        </w:tc>
        <w:tc>
          <w:tcPr>
            <w:tcW w:w="3553" w:type="dxa"/>
            <w:noWrap/>
          </w:tcPr>
          <w:p w14:paraId="189B7043" w14:textId="7457F5AB" w:rsidR="0027228A" w:rsidRPr="00B76CB0" w:rsidRDefault="0027228A" w:rsidP="00B76CB0">
            <w:pPr>
              <w:pStyle w:val="BodyParagraph"/>
              <w:spacing w:line="240" w:lineRule="auto"/>
              <w:rPr>
                <w:ins w:id="4331" w:author="Nagendra Dhakar" w:date="2016-01-26T16:58:00Z"/>
                <w:rFonts w:asciiTheme="majorHAnsi" w:hAnsiTheme="majorHAnsi" w:cstheme="majorHAnsi"/>
                <w:sz w:val="18"/>
                <w:szCs w:val="18"/>
              </w:rPr>
            </w:pPr>
            <w:ins w:id="4332" w:author="Nagendra Dhakar" w:date="2016-01-26T16:58:00Z">
              <w:r>
                <w:rPr>
                  <w:rFonts w:asciiTheme="majorHAnsi" w:hAnsiTheme="majorHAnsi" w:cstheme="majorHAnsi"/>
                  <w:sz w:val="18"/>
                  <w:szCs w:val="18"/>
                </w:rPr>
                <w:t>Dwell time factor (in mins/mile)</w:t>
              </w:r>
            </w:ins>
          </w:p>
        </w:tc>
      </w:tr>
      <w:tr w:rsidR="00B76CB0" w:rsidRPr="00B76CB0" w:rsidDel="0027228A" w14:paraId="1601D8E6" w14:textId="2F942AB8" w:rsidTr="008D2B75">
        <w:trPr>
          <w:trHeight w:val="300"/>
          <w:del w:id="4333" w:author="Nagendra Dhakar" w:date="2016-01-26T16:58:00Z"/>
        </w:trPr>
        <w:tc>
          <w:tcPr>
            <w:tcW w:w="1642" w:type="dxa"/>
            <w:noWrap/>
            <w:hideMark/>
          </w:tcPr>
          <w:p w14:paraId="0970E707" w14:textId="5D29D719" w:rsidR="00B76CB0" w:rsidRPr="00B76CB0" w:rsidDel="0027228A" w:rsidRDefault="00400EC4" w:rsidP="00B76CB0">
            <w:pPr>
              <w:pStyle w:val="BodyParagraph"/>
              <w:spacing w:line="240" w:lineRule="auto"/>
              <w:rPr>
                <w:del w:id="4334" w:author="Nagendra Dhakar" w:date="2016-01-26T16:58:00Z"/>
                <w:rFonts w:asciiTheme="majorHAnsi" w:hAnsiTheme="majorHAnsi" w:cstheme="majorHAnsi"/>
                <w:sz w:val="18"/>
                <w:szCs w:val="18"/>
              </w:rPr>
            </w:pPr>
            <w:del w:id="4335" w:author="Nagendra Dhakar" w:date="2016-01-26T16:58:00Z">
              <w:r w:rsidDel="0027228A">
                <w:rPr>
                  <w:rFonts w:asciiTheme="majorHAnsi" w:hAnsiTheme="majorHAnsi" w:cstheme="majorHAnsi"/>
                  <w:sz w:val="18"/>
                  <w:szCs w:val="18"/>
                </w:rPr>
                <w:delText>AM</w:delText>
              </w:r>
              <w:r w:rsidR="00B76CB0" w:rsidRPr="00B76CB0" w:rsidDel="0027228A">
                <w:rPr>
                  <w:rFonts w:asciiTheme="majorHAnsi" w:hAnsiTheme="majorHAnsi" w:cstheme="majorHAnsi"/>
                  <w:sz w:val="18"/>
                  <w:szCs w:val="18"/>
                </w:rPr>
                <w:delText>_DWELL</w:delText>
              </w:r>
            </w:del>
          </w:p>
        </w:tc>
        <w:tc>
          <w:tcPr>
            <w:tcW w:w="3553" w:type="dxa"/>
            <w:noWrap/>
            <w:hideMark/>
          </w:tcPr>
          <w:p w14:paraId="4B5BA626" w14:textId="07930E31" w:rsidR="00B76CB0" w:rsidRPr="00B76CB0" w:rsidDel="0027228A" w:rsidRDefault="00B76CB0">
            <w:pPr>
              <w:pStyle w:val="BodyParagraph"/>
              <w:spacing w:line="240" w:lineRule="auto"/>
              <w:rPr>
                <w:del w:id="4336" w:author="Nagendra Dhakar" w:date="2016-01-26T16:58:00Z"/>
                <w:rFonts w:asciiTheme="majorHAnsi" w:hAnsiTheme="majorHAnsi" w:cstheme="majorHAnsi"/>
                <w:sz w:val="18"/>
                <w:szCs w:val="18"/>
              </w:rPr>
            </w:pPr>
            <w:del w:id="4337" w:author="Nagendra Dhakar" w:date="2016-01-26T16:58:00Z">
              <w:r w:rsidRPr="00B76CB0" w:rsidDel="0027228A">
                <w:rPr>
                  <w:rFonts w:asciiTheme="majorHAnsi" w:hAnsiTheme="majorHAnsi" w:cstheme="majorHAnsi"/>
                  <w:sz w:val="18"/>
                  <w:szCs w:val="18"/>
                </w:rPr>
                <w:delText>Dwell</w:delText>
              </w:r>
            </w:del>
            <w:del w:id="4338" w:author="Nagendra Dhakar" w:date="2016-01-26T16:57:00Z">
              <w:r w:rsidRPr="00B76CB0" w:rsidDel="00050216">
                <w:rPr>
                  <w:rFonts w:asciiTheme="majorHAnsi" w:hAnsiTheme="majorHAnsi" w:cstheme="majorHAnsi"/>
                  <w:sz w:val="18"/>
                  <w:szCs w:val="18"/>
                </w:rPr>
                <w:delText>ing</w:delText>
              </w:r>
            </w:del>
            <w:del w:id="4339" w:author="Nagendra Dhakar" w:date="2016-01-26T16:58:00Z">
              <w:r w:rsidRPr="00B76CB0" w:rsidDel="0027228A">
                <w:rPr>
                  <w:rFonts w:asciiTheme="majorHAnsi" w:hAnsiTheme="majorHAnsi" w:cstheme="majorHAnsi"/>
                  <w:sz w:val="18"/>
                  <w:szCs w:val="18"/>
                </w:rPr>
                <w:delText xml:space="preserve"> time in </w:delText>
              </w:r>
              <w:r w:rsidR="00400EC4" w:rsidDel="0027228A">
                <w:rPr>
                  <w:rFonts w:asciiTheme="majorHAnsi" w:hAnsiTheme="majorHAnsi" w:cstheme="majorHAnsi"/>
                  <w:sz w:val="18"/>
                  <w:szCs w:val="18"/>
                </w:rPr>
                <w:delText xml:space="preserve">AM </w:delText>
              </w:r>
              <w:r w:rsidRPr="00B76CB0" w:rsidDel="0027228A">
                <w:rPr>
                  <w:rFonts w:asciiTheme="majorHAnsi" w:hAnsiTheme="majorHAnsi" w:cstheme="majorHAnsi"/>
                  <w:sz w:val="18"/>
                  <w:szCs w:val="18"/>
                </w:rPr>
                <w:delText>peak period</w:delText>
              </w:r>
            </w:del>
          </w:p>
        </w:tc>
      </w:tr>
      <w:tr w:rsidR="00400EC4" w:rsidRPr="00B76CB0" w:rsidDel="0027228A" w14:paraId="64A84CE7" w14:textId="1E6D8BA5" w:rsidTr="008D2B75">
        <w:trPr>
          <w:trHeight w:val="300"/>
          <w:del w:id="4340" w:author="Nagendra Dhakar" w:date="2016-01-26T16:58:00Z"/>
        </w:trPr>
        <w:tc>
          <w:tcPr>
            <w:tcW w:w="1642" w:type="dxa"/>
            <w:noWrap/>
          </w:tcPr>
          <w:p w14:paraId="440A0AA7" w14:textId="0B5536D9" w:rsidR="00400EC4" w:rsidRPr="00B76CB0" w:rsidDel="0027228A" w:rsidRDefault="00400EC4" w:rsidP="00B76CB0">
            <w:pPr>
              <w:pStyle w:val="BodyParagraph"/>
              <w:spacing w:line="240" w:lineRule="auto"/>
              <w:rPr>
                <w:del w:id="4341" w:author="Nagendra Dhakar" w:date="2016-01-26T16:58:00Z"/>
                <w:rFonts w:asciiTheme="majorHAnsi" w:hAnsiTheme="majorHAnsi" w:cstheme="majorHAnsi"/>
                <w:sz w:val="18"/>
                <w:szCs w:val="18"/>
              </w:rPr>
            </w:pPr>
            <w:del w:id="4342" w:author="Nagendra Dhakar" w:date="2016-01-26T16:58:00Z">
              <w:r w:rsidDel="0027228A">
                <w:rPr>
                  <w:rFonts w:asciiTheme="majorHAnsi" w:hAnsiTheme="majorHAnsi" w:cstheme="majorHAnsi"/>
                  <w:sz w:val="18"/>
                  <w:szCs w:val="18"/>
                </w:rPr>
                <w:delText>MD_DWELL</w:delText>
              </w:r>
            </w:del>
          </w:p>
        </w:tc>
        <w:tc>
          <w:tcPr>
            <w:tcW w:w="3553" w:type="dxa"/>
            <w:noWrap/>
          </w:tcPr>
          <w:p w14:paraId="50479191" w14:textId="7985D5F2" w:rsidR="00400EC4" w:rsidRPr="00B76CB0" w:rsidDel="0027228A" w:rsidRDefault="00400EC4">
            <w:pPr>
              <w:pStyle w:val="BodyParagraph"/>
              <w:spacing w:line="240" w:lineRule="auto"/>
              <w:rPr>
                <w:del w:id="4343" w:author="Nagendra Dhakar" w:date="2016-01-26T16:58:00Z"/>
                <w:rFonts w:asciiTheme="majorHAnsi" w:hAnsiTheme="majorHAnsi" w:cstheme="majorHAnsi"/>
                <w:sz w:val="18"/>
                <w:szCs w:val="18"/>
              </w:rPr>
            </w:pPr>
            <w:del w:id="4344" w:author="Nagendra Dhakar" w:date="2016-01-26T16:58:00Z">
              <w:r w:rsidDel="0027228A">
                <w:rPr>
                  <w:rFonts w:asciiTheme="majorHAnsi" w:hAnsiTheme="majorHAnsi" w:cstheme="majorHAnsi"/>
                  <w:sz w:val="18"/>
                  <w:szCs w:val="18"/>
                </w:rPr>
                <w:delText>Dwell</w:delText>
              </w:r>
            </w:del>
            <w:del w:id="4345" w:author="Nagendra Dhakar" w:date="2016-01-26T16:57:00Z">
              <w:r w:rsidDel="00050216">
                <w:rPr>
                  <w:rFonts w:asciiTheme="majorHAnsi" w:hAnsiTheme="majorHAnsi" w:cstheme="majorHAnsi"/>
                  <w:sz w:val="18"/>
                  <w:szCs w:val="18"/>
                </w:rPr>
                <w:delText>ing</w:delText>
              </w:r>
            </w:del>
            <w:del w:id="4346" w:author="Nagendra Dhakar" w:date="2016-01-26T16:58:00Z">
              <w:r w:rsidDel="0027228A">
                <w:rPr>
                  <w:rFonts w:asciiTheme="majorHAnsi" w:hAnsiTheme="majorHAnsi" w:cstheme="majorHAnsi"/>
                  <w:sz w:val="18"/>
                  <w:szCs w:val="18"/>
                </w:rPr>
                <w:delText xml:space="preserve"> time in MD period</w:delText>
              </w:r>
            </w:del>
          </w:p>
        </w:tc>
      </w:tr>
      <w:tr w:rsidR="00400EC4" w:rsidRPr="00B76CB0" w:rsidDel="0027228A" w14:paraId="217CB96F" w14:textId="30FCA0DD" w:rsidTr="008D2B75">
        <w:trPr>
          <w:trHeight w:val="300"/>
          <w:del w:id="4347" w:author="Nagendra Dhakar" w:date="2016-01-26T16:58:00Z"/>
        </w:trPr>
        <w:tc>
          <w:tcPr>
            <w:tcW w:w="1642" w:type="dxa"/>
            <w:noWrap/>
          </w:tcPr>
          <w:p w14:paraId="4397212E" w14:textId="7EB29478" w:rsidR="00400EC4" w:rsidRPr="00B76CB0" w:rsidDel="0027228A" w:rsidRDefault="00400EC4" w:rsidP="00B76CB0">
            <w:pPr>
              <w:pStyle w:val="BodyParagraph"/>
              <w:spacing w:line="240" w:lineRule="auto"/>
              <w:rPr>
                <w:del w:id="4348" w:author="Nagendra Dhakar" w:date="2016-01-26T16:58:00Z"/>
                <w:rFonts w:asciiTheme="majorHAnsi" w:hAnsiTheme="majorHAnsi" w:cstheme="majorHAnsi"/>
                <w:sz w:val="18"/>
                <w:szCs w:val="18"/>
              </w:rPr>
            </w:pPr>
            <w:del w:id="4349" w:author="Nagendra Dhakar" w:date="2016-01-26T16:58:00Z">
              <w:r w:rsidDel="0027228A">
                <w:rPr>
                  <w:rFonts w:asciiTheme="majorHAnsi" w:hAnsiTheme="majorHAnsi" w:cstheme="majorHAnsi"/>
                  <w:sz w:val="18"/>
                  <w:szCs w:val="18"/>
                </w:rPr>
                <w:delText>PM_DWELL</w:delText>
              </w:r>
            </w:del>
          </w:p>
        </w:tc>
        <w:tc>
          <w:tcPr>
            <w:tcW w:w="3553" w:type="dxa"/>
            <w:noWrap/>
          </w:tcPr>
          <w:p w14:paraId="17E0ADEA" w14:textId="21E3889D" w:rsidR="00400EC4" w:rsidRPr="00B76CB0" w:rsidDel="0027228A" w:rsidRDefault="00400EC4">
            <w:pPr>
              <w:pStyle w:val="BodyParagraph"/>
              <w:spacing w:line="240" w:lineRule="auto"/>
              <w:rPr>
                <w:del w:id="4350" w:author="Nagendra Dhakar" w:date="2016-01-26T16:58:00Z"/>
                <w:rFonts w:asciiTheme="majorHAnsi" w:hAnsiTheme="majorHAnsi" w:cstheme="majorHAnsi"/>
                <w:sz w:val="18"/>
                <w:szCs w:val="18"/>
              </w:rPr>
            </w:pPr>
            <w:del w:id="4351" w:author="Nagendra Dhakar" w:date="2016-01-26T16:58:00Z">
              <w:r w:rsidDel="0027228A">
                <w:rPr>
                  <w:rFonts w:asciiTheme="majorHAnsi" w:hAnsiTheme="majorHAnsi" w:cstheme="majorHAnsi"/>
                  <w:sz w:val="18"/>
                  <w:szCs w:val="18"/>
                </w:rPr>
                <w:delText>Dwell</w:delText>
              </w:r>
            </w:del>
            <w:del w:id="4352" w:author="Nagendra Dhakar" w:date="2016-01-26T16:57:00Z">
              <w:r w:rsidDel="00050216">
                <w:rPr>
                  <w:rFonts w:asciiTheme="majorHAnsi" w:hAnsiTheme="majorHAnsi" w:cstheme="majorHAnsi"/>
                  <w:sz w:val="18"/>
                  <w:szCs w:val="18"/>
                </w:rPr>
                <w:delText>ing</w:delText>
              </w:r>
            </w:del>
            <w:del w:id="4353" w:author="Nagendra Dhakar" w:date="2016-01-26T16:58:00Z">
              <w:r w:rsidDel="0027228A">
                <w:rPr>
                  <w:rFonts w:asciiTheme="majorHAnsi" w:hAnsiTheme="majorHAnsi" w:cstheme="majorHAnsi"/>
                  <w:sz w:val="18"/>
                  <w:szCs w:val="18"/>
                </w:rPr>
                <w:delText xml:space="preserve"> time in PM peak period</w:delText>
              </w:r>
            </w:del>
          </w:p>
        </w:tc>
      </w:tr>
      <w:tr w:rsidR="00B76CB0" w:rsidRPr="00B76CB0" w:rsidDel="0027228A" w14:paraId="344341CC" w14:textId="76D2B382" w:rsidTr="008D2B75">
        <w:trPr>
          <w:trHeight w:val="300"/>
          <w:del w:id="4354" w:author="Nagendra Dhakar" w:date="2016-01-26T16:58:00Z"/>
        </w:trPr>
        <w:tc>
          <w:tcPr>
            <w:tcW w:w="1642" w:type="dxa"/>
            <w:noWrap/>
            <w:hideMark/>
          </w:tcPr>
          <w:p w14:paraId="5FEAA1E8" w14:textId="24DAC323" w:rsidR="00B76CB0" w:rsidRPr="00B76CB0" w:rsidDel="0027228A" w:rsidRDefault="00B76CB0" w:rsidP="00B76CB0">
            <w:pPr>
              <w:pStyle w:val="BodyParagraph"/>
              <w:spacing w:line="240" w:lineRule="auto"/>
              <w:rPr>
                <w:del w:id="4355" w:author="Nagendra Dhakar" w:date="2016-01-26T16:58:00Z"/>
                <w:rFonts w:asciiTheme="majorHAnsi" w:hAnsiTheme="majorHAnsi" w:cstheme="majorHAnsi"/>
                <w:sz w:val="18"/>
                <w:szCs w:val="18"/>
              </w:rPr>
            </w:pPr>
            <w:del w:id="4356" w:author="Nagendra Dhakar" w:date="2016-01-26T16:58:00Z">
              <w:r w:rsidRPr="00B76CB0" w:rsidDel="0027228A">
                <w:rPr>
                  <w:rFonts w:asciiTheme="majorHAnsi" w:hAnsiTheme="majorHAnsi" w:cstheme="majorHAnsi"/>
                  <w:sz w:val="18"/>
                  <w:szCs w:val="18"/>
                </w:rPr>
                <w:delText>OP_DWELL</w:delText>
              </w:r>
            </w:del>
          </w:p>
        </w:tc>
        <w:tc>
          <w:tcPr>
            <w:tcW w:w="3553" w:type="dxa"/>
            <w:noWrap/>
            <w:hideMark/>
          </w:tcPr>
          <w:p w14:paraId="47521D85" w14:textId="3DD6DC6A" w:rsidR="00B76CB0" w:rsidRPr="00B76CB0" w:rsidDel="0027228A" w:rsidRDefault="00B76CB0">
            <w:pPr>
              <w:pStyle w:val="BodyParagraph"/>
              <w:spacing w:line="240" w:lineRule="auto"/>
              <w:rPr>
                <w:del w:id="4357" w:author="Nagendra Dhakar" w:date="2016-01-26T16:58:00Z"/>
                <w:rFonts w:asciiTheme="majorHAnsi" w:hAnsiTheme="majorHAnsi" w:cstheme="majorHAnsi"/>
                <w:sz w:val="18"/>
                <w:szCs w:val="18"/>
              </w:rPr>
            </w:pPr>
            <w:del w:id="4358" w:author="Nagendra Dhakar" w:date="2016-01-26T16:58:00Z">
              <w:r w:rsidRPr="00B76CB0" w:rsidDel="0027228A">
                <w:rPr>
                  <w:rFonts w:asciiTheme="majorHAnsi" w:hAnsiTheme="majorHAnsi" w:cstheme="majorHAnsi"/>
                  <w:sz w:val="18"/>
                  <w:szCs w:val="18"/>
                </w:rPr>
                <w:delText>Dwell</w:delText>
              </w:r>
            </w:del>
            <w:del w:id="4359" w:author="Nagendra Dhakar" w:date="2016-01-26T16:57:00Z">
              <w:r w:rsidRPr="00B76CB0" w:rsidDel="00050216">
                <w:rPr>
                  <w:rFonts w:asciiTheme="majorHAnsi" w:hAnsiTheme="majorHAnsi" w:cstheme="majorHAnsi"/>
                  <w:sz w:val="18"/>
                  <w:szCs w:val="18"/>
                </w:rPr>
                <w:delText>ing</w:delText>
              </w:r>
            </w:del>
            <w:del w:id="4360" w:author="Nagendra Dhakar" w:date="2016-01-26T16:58:00Z">
              <w:r w:rsidRPr="00B76CB0" w:rsidDel="0027228A">
                <w:rPr>
                  <w:rFonts w:asciiTheme="majorHAnsi" w:hAnsiTheme="majorHAnsi" w:cstheme="majorHAnsi"/>
                  <w:sz w:val="18"/>
                  <w:szCs w:val="18"/>
                </w:rPr>
                <w:delText xml:space="preserve"> time in off-peak period</w:delText>
              </w:r>
            </w:del>
          </w:p>
        </w:tc>
      </w:tr>
      <w:tr w:rsidR="00B76CB0" w:rsidRPr="00B76CB0" w14:paraId="12C0D7D1" w14:textId="77777777" w:rsidTr="008D2B75">
        <w:trPr>
          <w:trHeight w:val="300"/>
        </w:trPr>
        <w:tc>
          <w:tcPr>
            <w:tcW w:w="1642" w:type="dxa"/>
            <w:noWrap/>
            <w:hideMark/>
          </w:tcPr>
          <w:p w14:paraId="133FF7B8" w14:textId="77777777" w:rsidR="00B76CB0" w:rsidRPr="00050216" w:rsidRDefault="00B76CB0" w:rsidP="00B76CB0">
            <w:pPr>
              <w:pStyle w:val="BodyParagraph"/>
              <w:spacing w:line="240" w:lineRule="auto"/>
              <w:rPr>
                <w:rFonts w:asciiTheme="majorHAnsi" w:hAnsiTheme="majorHAnsi" w:cstheme="majorHAnsi"/>
                <w:sz w:val="18"/>
                <w:szCs w:val="18"/>
              </w:rPr>
            </w:pPr>
            <w:r w:rsidRPr="00050216">
              <w:rPr>
                <w:rFonts w:asciiTheme="majorHAnsi" w:hAnsiTheme="majorHAnsi" w:cstheme="majorHAnsi"/>
                <w:sz w:val="18"/>
                <w:szCs w:val="18"/>
              </w:rPr>
              <w:t>DWELL_W</w:t>
            </w:r>
          </w:p>
        </w:tc>
        <w:tc>
          <w:tcPr>
            <w:tcW w:w="3553" w:type="dxa"/>
            <w:noWrap/>
            <w:hideMark/>
          </w:tcPr>
          <w:p w14:paraId="180F01B2" w14:textId="2AC09B77" w:rsidR="00B76CB0" w:rsidRPr="00050216" w:rsidRDefault="00B76CB0" w:rsidP="00B76CB0">
            <w:pPr>
              <w:pStyle w:val="BodyParagraph"/>
              <w:spacing w:line="240" w:lineRule="auto"/>
              <w:rPr>
                <w:rFonts w:asciiTheme="majorHAnsi" w:hAnsiTheme="majorHAnsi" w:cstheme="majorHAnsi"/>
                <w:sz w:val="18"/>
                <w:szCs w:val="18"/>
              </w:rPr>
            </w:pPr>
            <w:r w:rsidRPr="00050216">
              <w:rPr>
                <w:rFonts w:asciiTheme="majorHAnsi" w:hAnsiTheme="majorHAnsi" w:cstheme="majorHAnsi"/>
                <w:sz w:val="18"/>
                <w:szCs w:val="18"/>
                <w:rPrChange w:id="4361" w:author="Nagendra Dhakar" w:date="2016-01-26T16:57:00Z">
                  <w:rPr>
                    <w:rFonts w:asciiTheme="majorHAnsi" w:hAnsiTheme="majorHAnsi" w:cstheme="majorHAnsi"/>
                    <w:sz w:val="18"/>
                    <w:szCs w:val="18"/>
                    <w:highlight w:val="yellow"/>
                  </w:rPr>
                </w:rPrChange>
              </w:rPr>
              <w:t>Dwell</w:t>
            </w:r>
            <w:del w:id="4362" w:author="Nagendra Dhakar" w:date="2016-01-26T16:57:00Z">
              <w:r w:rsidRPr="00050216" w:rsidDel="00050216">
                <w:rPr>
                  <w:rFonts w:asciiTheme="majorHAnsi" w:hAnsiTheme="majorHAnsi" w:cstheme="majorHAnsi"/>
                  <w:sz w:val="18"/>
                  <w:szCs w:val="18"/>
                  <w:rPrChange w:id="4363" w:author="Nagendra Dhakar" w:date="2016-01-26T16:57:00Z">
                    <w:rPr>
                      <w:rFonts w:asciiTheme="majorHAnsi" w:hAnsiTheme="majorHAnsi" w:cstheme="majorHAnsi"/>
                      <w:sz w:val="18"/>
                      <w:szCs w:val="18"/>
                      <w:highlight w:val="yellow"/>
                    </w:rPr>
                  </w:rPrChange>
                </w:rPr>
                <w:delText>ing</w:delText>
              </w:r>
            </w:del>
            <w:ins w:id="4364" w:author="Nagendra Dhakar" w:date="2016-01-26T16:56:00Z">
              <w:r w:rsidR="00050216" w:rsidRPr="00050216">
                <w:rPr>
                  <w:rFonts w:asciiTheme="majorHAnsi" w:hAnsiTheme="majorHAnsi" w:cstheme="majorHAnsi"/>
                  <w:sz w:val="18"/>
                  <w:szCs w:val="18"/>
                  <w:rPrChange w:id="4365" w:author="Nagendra Dhakar" w:date="2016-01-26T16:57:00Z">
                    <w:rPr>
                      <w:rFonts w:asciiTheme="majorHAnsi" w:hAnsiTheme="majorHAnsi" w:cstheme="majorHAnsi"/>
                      <w:sz w:val="18"/>
                      <w:szCs w:val="18"/>
                      <w:highlight w:val="yellow"/>
                    </w:rPr>
                  </w:rPrChange>
                </w:rPr>
                <w:t xml:space="preserve"> weight</w:t>
              </w:r>
            </w:ins>
            <w:del w:id="4366" w:author="Nagendra Dhakar" w:date="2016-01-26T16:56:00Z">
              <w:r w:rsidRPr="00050216" w:rsidDel="00050216">
                <w:rPr>
                  <w:rFonts w:asciiTheme="majorHAnsi" w:hAnsiTheme="majorHAnsi" w:cstheme="majorHAnsi"/>
                  <w:sz w:val="18"/>
                  <w:szCs w:val="18"/>
                  <w:rPrChange w:id="4367" w:author="Nagendra Dhakar" w:date="2016-01-26T16:57:00Z">
                    <w:rPr>
                      <w:rFonts w:asciiTheme="majorHAnsi" w:hAnsiTheme="majorHAnsi" w:cstheme="majorHAnsi"/>
                      <w:sz w:val="18"/>
                      <w:szCs w:val="18"/>
                      <w:highlight w:val="yellow"/>
                    </w:rPr>
                  </w:rPrChange>
                </w:rPr>
                <w:delText>?</w:delText>
              </w:r>
            </w:del>
          </w:p>
        </w:tc>
      </w:tr>
      <w:tr w:rsidR="00B76CB0" w:rsidRPr="00B76CB0" w14:paraId="7280957C" w14:textId="77777777" w:rsidTr="008D2B75">
        <w:trPr>
          <w:trHeight w:val="300"/>
        </w:trPr>
        <w:tc>
          <w:tcPr>
            <w:tcW w:w="1642" w:type="dxa"/>
            <w:noWrap/>
            <w:hideMark/>
          </w:tcPr>
          <w:p w14:paraId="0B2431B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WAIT_IW</w:t>
            </w:r>
          </w:p>
        </w:tc>
        <w:tc>
          <w:tcPr>
            <w:tcW w:w="3553" w:type="dxa"/>
            <w:noWrap/>
            <w:hideMark/>
          </w:tcPr>
          <w:p w14:paraId="0693E338"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Initial wait time</w:t>
            </w:r>
          </w:p>
        </w:tc>
      </w:tr>
      <w:tr w:rsidR="00B76CB0" w:rsidRPr="00B76CB0" w14:paraId="36E4D79F" w14:textId="77777777" w:rsidTr="008D2B75">
        <w:trPr>
          <w:trHeight w:val="300"/>
        </w:trPr>
        <w:tc>
          <w:tcPr>
            <w:tcW w:w="1642" w:type="dxa"/>
            <w:noWrap/>
            <w:hideMark/>
          </w:tcPr>
          <w:p w14:paraId="49F3B47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WAIT_XW</w:t>
            </w:r>
          </w:p>
        </w:tc>
        <w:tc>
          <w:tcPr>
            <w:tcW w:w="3553" w:type="dxa"/>
            <w:noWrap/>
            <w:hideMark/>
          </w:tcPr>
          <w:p w14:paraId="255E8A1A"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Transfer wait time</w:t>
            </w:r>
          </w:p>
        </w:tc>
      </w:tr>
      <w:tr w:rsidR="00B76CB0" w:rsidRPr="00B76CB0" w14:paraId="2A5D3FDF" w14:textId="77777777" w:rsidTr="008D2B75">
        <w:trPr>
          <w:trHeight w:val="300"/>
        </w:trPr>
        <w:tc>
          <w:tcPr>
            <w:tcW w:w="1642" w:type="dxa"/>
            <w:noWrap/>
            <w:hideMark/>
          </w:tcPr>
          <w:p w14:paraId="0430AFE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MIN_WAIT</w:t>
            </w:r>
          </w:p>
        </w:tc>
        <w:tc>
          <w:tcPr>
            <w:tcW w:w="3553" w:type="dxa"/>
            <w:noWrap/>
            <w:hideMark/>
          </w:tcPr>
          <w:p w14:paraId="5AD7F84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Minimum wait time for the mode</w:t>
            </w:r>
          </w:p>
        </w:tc>
      </w:tr>
      <w:tr w:rsidR="00B76CB0" w:rsidRPr="00B76CB0" w14:paraId="30B08473" w14:textId="77777777" w:rsidTr="008D2B75">
        <w:trPr>
          <w:trHeight w:val="300"/>
        </w:trPr>
        <w:tc>
          <w:tcPr>
            <w:tcW w:w="1642" w:type="dxa"/>
            <w:noWrap/>
            <w:hideMark/>
          </w:tcPr>
          <w:p w14:paraId="566813B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MAX_WAIT</w:t>
            </w:r>
          </w:p>
        </w:tc>
        <w:tc>
          <w:tcPr>
            <w:tcW w:w="3553" w:type="dxa"/>
            <w:noWrap/>
            <w:hideMark/>
          </w:tcPr>
          <w:p w14:paraId="71C86AA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Maximum wait time for the mode</w:t>
            </w:r>
          </w:p>
        </w:tc>
      </w:tr>
      <w:tr w:rsidR="00B76CB0" w:rsidRPr="00B76CB0" w14:paraId="35C4A425" w14:textId="77777777" w:rsidTr="008D2B75">
        <w:trPr>
          <w:trHeight w:val="300"/>
        </w:trPr>
        <w:tc>
          <w:tcPr>
            <w:tcW w:w="1642" w:type="dxa"/>
            <w:noWrap/>
            <w:hideMark/>
          </w:tcPr>
          <w:p w14:paraId="7ED60C4F"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MAX_ACCESS</w:t>
            </w:r>
          </w:p>
        </w:tc>
        <w:tc>
          <w:tcPr>
            <w:tcW w:w="3553" w:type="dxa"/>
            <w:noWrap/>
            <w:hideMark/>
          </w:tcPr>
          <w:p w14:paraId="74A33F6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Maximum access time for the mode</w:t>
            </w:r>
          </w:p>
        </w:tc>
      </w:tr>
      <w:tr w:rsidR="00B76CB0" w:rsidRPr="00B76CB0" w14:paraId="43375735" w14:textId="77777777" w:rsidTr="008D2B75">
        <w:trPr>
          <w:trHeight w:val="300"/>
        </w:trPr>
        <w:tc>
          <w:tcPr>
            <w:tcW w:w="1642" w:type="dxa"/>
            <w:noWrap/>
            <w:hideMark/>
          </w:tcPr>
          <w:p w14:paraId="53D9E2CD"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MAX_EGRESS</w:t>
            </w:r>
          </w:p>
        </w:tc>
        <w:tc>
          <w:tcPr>
            <w:tcW w:w="3553" w:type="dxa"/>
            <w:noWrap/>
            <w:hideMark/>
          </w:tcPr>
          <w:p w14:paraId="68DEB7A0"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Maximum egress time for the mode</w:t>
            </w:r>
          </w:p>
        </w:tc>
      </w:tr>
      <w:tr w:rsidR="00B76CB0" w:rsidRPr="00B76CB0" w14:paraId="705234BA" w14:textId="77777777" w:rsidTr="008D2B75">
        <w:trPr>
          <w:trHeight w:val="300"/>
        </w:trPr>
        <w:tc>
          <w:tcPr>
            <w:tcW w:w="1642" w:type="dxa"/>
            <w:noWrap/>
            <w:hideMark/>
          </w:tcPr>
          <w:p w14:paraId="3D195D2D"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MAX_XFER</w:t>
            </w:r>
          </w:p>
        </w:tc>
        <w:tc>
          <w:tcPr>
            <w:tcW w:w="3553" w:type="dxa"/>
            <w:noWrap/>
            <w:hideMark/>
          </w:tcPr>
          <w:p w14:paraId="111867C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Maximum transfer for the mode</w:t>
            </w:r>
          </w:p>
        </w:tc>
      </w:tr>
      <w:tr w:rsidR="00B76CB0" w:rsidRPr="00B76CB0" w14:paraId="69A2DF3A" w14:textId="77777777" w:rsidTr="008D2B75">
        <w:trPr>
          <w:trHeight w:val="300"/>
        </w:trPr>
        <w:tc>
          <w:tcPr>
            <w:tcW w:w="1642" w:type="dxa"/>
            <w:noWrap/>
            <w:hideMark/>
          </w:tcPr>
          <w:p w14:paraId="1CBDB1F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MAX_TIME</w:t>
            </w:r>
          </w:p>
        </w:tc>
        <w:tc>
          <w:tcPr>
            <w:tcW w:w="3553" w:type="dxa"/>
            <w:noWrap/>
            <w:hideMark/>
          </w:tcPr>
          <w:p w14:paraId="34603375"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Total maximum time allowed</w:t>
            </w:r>
          </w:p>
        </w:tc>
      </w:tr>
      <w:bookmarkEnd w:id="4326"/>
      <w:bookmarkEnd w:id="4327"/>
    </w:tbl>
    <w:p w14:paraId="04D3BFD9" w14:textId="77777777" w:rsidR="00B76CB0" w:rsidRDefault="00B76CB0" w:rsidP="008309BC">
      <w:pPr>
        <w:pStyle w:val="BodyParagraph"/>
      </w:pPr>
    </w:p>
    <w:p w14:paraId="1109D5C9" w14:textId="457ECC71" w:rsidR="00B76CB0" w:rsidRDefault="00B76CB0" w:rsidP="00B76CB0">
      <w:pPr>
        <w:pStyle w:val="Caption"/>
        <w:keepNext/>
      </w:pPr>
      <w:bookmarkStart w:id="4368" w:name="_Toc44159301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46</w:t>
      </w:r>
      <w:r w:rsidR="008F26F5">
        <w:rPr>
          <w:noProof/>
        </w:rPr>
        <w:fldChar w:fldCharType="end"/>
      </w:r>
      <w:r>
        <w:t xml:space="preserve"> Transit Assignment Mode Transfer Table</w:t>
      </w:r>
      <w:bookmarkEnd w:id="4368"/>
    </w:p>
    <w:tbl>
      <w:tblPr>
        <w:tblStyle w:val="Style1"/>
        <w:tblW w:w="5195" w:type="dxa"/>
        <w:tblLook w:val="04A0" w:firstRow="1" w:lastRow="0" w:firstColumn="1" w:lastColumn="0" w:noHBand="0" w:noVBand="1"/>
      </w:tblPr>
      <w:tblGrid>
        <w:gridCol w:w="1642"/>
        <w:gridCol w:w="3553"/>
      </w:tblGrid>
      <w:tr w:rsidR="00B76CB0" w:rsidRPr="00B76CB0" w14:paraId="70F5223A"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1642" w:type="dxa"/>
            <w:noWrap/>
            <w:hideMark/>
          </w:tcPr>
          <w:p w14:paraId="44D44C1C"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Field</w:t>
            </w:r>
          </w:p>
        </w:tc>
        <w:tc>
          <w:tcPr>
            <w:tcW w:w="3553" w:type="dxa"/>
            <w:noWrap/>
            <w:hideMark/>
          </w:tcPr>
          <w:p w14:paraId="1F789B93"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Description</w:t>
            </w:r>
          </w:p>
        </w:tc>
      </w:tr>
      <w:tr w:rsidR="00B76CB0" w:rsidRPr="00B76CB0" w14:paraId="5B05E6C3" w14:textId="77777777" w:rsidTr="008D2B75">
        <w:trPr>
          <w:trHeight w:val="300"/>
        </w:trPr>
        <w:tc>
          <w:tcPr>
            <w:tcW w:w="1642" w:type="dxa"/>
            <w:noWrap/>
            <w:vAlign w:val="bottom"/>
            <w:hideMark/>
          </w:tcPr>
          <w:p w14:paraId="072F046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FROM</w:t>
            </w:r>
          </w:p>
        </w:tc>
        <w:tc>
          <w:tcPr>
            <w:tcW w:w="3553" w:type="dxa"/>
            <w:noWrap/>
            <w:hideMark/>
          </w:tcPr>
          <w:p w14:paraId="31C7DA1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From mode</w:t>
            </w:r>
          </w:p>
        </w:tc>
      </w:tr>
      <w:tr w:rsidR="00B76CB0" w:rsidRPr="00B76CB0" w14:paraId="01A598CA" w14:textId="77777777" w:rsidTr="008D2B75">
        <w:trPr>
          <w:trHeight w:val="300"/>
        </w:trPr>
        <w:tc>
          <w:tcPr>
            <w:tcW w:w="1642" w:type="dxa"/>
            <w:noWrap/>
            <w:vAlign w:val="bottom"/>
            <w:hideMark/>
          </w:tcPr>
          <w:p w14:paraId="0C72BB35"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TO</w:t>
            </w:r>
          </w:p>
        </w:tc>
        <w:tc>
          <w:tcPr>
            <w:tcW w:w="3553" w:type="dxa"/>
            <w:noWrap/>
            <w:hideMark/>
          </w:tcPr>
          <w:p w14:paraId="2884971A"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To mode</w:t>
            </w:r>
          </w:p>
        </w:tc>
      </w:tr>
      <w:tr w:rsidR="00B76CB0" w:rsidRPr="00B76CB0" w14:paraId="13270E70" w14:textId="77777777" w:rsidTr="008D2B75">
        <w:trPr>
          <w:trHeight w:val="300"/>
        </w:trPr>
        <w:tc>
          <w:tcPr>
            <w:tcW w:w="1642" w:type="dxa"/>
            <w:noWrap/>
            <w:vAlign w:val="bottom"/>
            <w:hideMark/>
          </w:tcPr>
          <w:p w14:paraId="48E336C7" w14:textId="77777777" w:rsidR="00B76CB0" w:rsidRPr="00267BE3" w:rsidRDefault="00B76CB0" w:rsidP="00B76CB0">
            <w:pPr>
              <w:pStyle w:val="BodyParagraph"/>
              <w:spacing w:line="240" w:lineRule="auto"/>
              <w:rPr>
                <w:rFonts w:asciiTheme="majorHAnsi" w:hAnsiTheme="majorHAnsi" w:cstheme="majorHAnsi"/>
                <w:sz w:val="18"/>
                <w:szCs w:val="18"/>
                <w:rPrChange w:id="4369" w:author="Nagendra Dhakar" w:date="2016-01-26T16:59:00Z">
                  <w:rPr>
                    <w:rFonts w:asciiTheme="majorHAnsi" w:hAnsiTheme="majorHAnsi" w:cstheme="majorHAnsi"/>
                    <w:sz w:val="18"/>
                    <w:szCs w:val="18"/>
                    <w:highlight w:val="yellow"/>
                  </w:rPr>
                </w:rPrChange>
              </w:rPr>
            </w:pPr>
            <w:r w:rsidRPr="00267BE3">
              <w:rPr>
                <w:rFonts w:asciiTheme="majorHAnsi" w:hAnsiTheme="majorHAnsi" w:cstheme="majorHAnsi"/>
                <w:color w:val="000000"/>
                <w:sz w:val="18"/>
                <w:szCs w:val="18"/>
                <w:rPrChange w:id="4370" w:author="Nagendra Dhakar" w:date="2016-01-26T16:59:00Z">
                  <w:rPr>
                    <w:rFonts w:asciiTheme="majorHAnsi" w:hAnsiTheme="majorHAnsi" w:cstheme="majorHAnsi"/>
                    <w:color w:val="000000"/>
                    <w:sz w:val="18"/>
                    <w:szCs w:val="18"/>
                    <w:highlight w:val="yellow"/>
                  </w:rPr>
                </w:rPrChange>
              </w:rPr>
              <w:t>STOP</w:t>
            </w:r>
          </w:p>
        </w:tc>
        <w:tc>
          <w:tcPr>
            <w:tcW w:w="3553" w:type="dxa"/>
            <w:noWrap/>
            <w:hideMark/>
          </w:tcPr>
          <w:p w14:paraId="4FB94F61" w14:textId="29A9854F" w:rsidR="00B76CB0" w:rsidRPr="00B76CB0" w:rsidRDefault="00BC7786" w:rsidP="00B76CB0">
            <w:pPr>
              <w:pStyle w:val="BodyParagraph"/>
              <w:spacing w:line="240" w:lineRule="auto"/>
              <w:rPr>
                <w:rFonts w:asciiTheme="majorHAnsi" w:hAnsiTheme="majorHAnsi" w:cstheme="majorHAnsi"/>
                <w:sz w:val="18"/>
                <w:szCs w:val="18"/>
              </w:rPr>
            </w:pPr>
            <w:r w:rsidRPr="00267BE3">
              <w:rPr>
                <w:rFonts w:asciiTheme="majorHAnsi" w:hAnsiTheme="majorHAnsi" w:cstheme="majorHAnsi"/>
                <w:sz w:val="18"/>
                <w:szCs w:val="18"/>
              </w:rPr>
              <w:t>Stop id</w:t>
            </w:r>
          </w:p>
        </w:tc>
      </w:tr>
      <w:tr w:rsidR="00B76CB0" w:rsidRPr="00B76CB0" w14:paraId="11445550" w14:textId="77777777" w:rsidTr="008D2B75">
        <w:trPr>
          <w:trHeight w:val="300"/>
        </w:trPr>
        <w:tc>
          <w:tcPr>
            <w:tcW w:w="1642" w:type="dxa"/>
            <w:noWrap/>
            <w:vAlign w:val="bottom"/>
            <w:hideMark/>
          </w:tcPr>
          <w:p w14:paraId="5C619C2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XFER_PEN</w:t>
            </w:r>
          </w:p>
        </w:tc>
        <w:tc>
          <w:tcPr>
            <w:tcW w:w="3553" w:type="dxa"/>
            <w:noWrap/>
            <w:hideMark/>
          </w:tcPr>
          <w:p w14:paraId="27AF75B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Transfer penalty</w:t>
            </w:r>
          </w:p>
        </w:tc>
      </w:tr>
      <w:tr w:rsidR="00B76CB0" w:rsidRPr="00B76CB0" w14:paraId="2AB3E072" w14:textId="77777777" w:rsidTr="008D2B75">
        <w:trPr>
          <w:trHeight w:val="300"/>
        </w:trPr>
        <w:tc>
          <w:tcPr>
            <w:tcW w:w="1642" w:type="dxa"/>
            <w:noWrap/>
            <w:vAlign w:val="bottom"/>
            <w:hideMark/>
          </w:tcPr>
          <w:p w14:paraId="0589916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XFER_FARE</w:t>
            </w:r>
          </w:p>
        </w:tc>
        <w:tc>
          <w:tcPr>
            <w:tcW w:w="3553" w:type="dxa"/>
            <w:noWrap/>
            <w:hideMark/>
          </w:tcPr>
          <w:p w14:paraId="099B6D1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Transfer fare</w:t>
            </w:r>
          </w:p>
        </w:tc>
      </w:tr>
    </w:tbl>
    <w:p w14:paraId="68F3BD20" w14:textId="100393AC" w:rsidR="00B76CB0" w:rsidRDefault="00B76CB0" w:rsidP="008309BC">
      <w:pPr>
        <w:pStyle w:val="BodyParagraph"/>
        <w:rPr>
          <w:ins w:id="4371" w:author="Nagendra Dhakar" w:date="2016-01-26T16:59:00Z"/>
        </w:rPr>
      </w:pPr>
    </w:p>
    <w:p w14:paraId="01BF647F" w14:textId="77777777" w:rsidR="00267BE3" w:rsidRPr="008309BC" w:rsidRDefault="00267BE3" w:rsidP="008309BC">
      <w:pPr>
        <w:pStyle w:val="BodyParagraph"/>
      </w:pPr>
    </w:p>
    <w:p w14:paraId="0AB9D3C8" w14:textId="5A1C0BFD" w:rsidR="00B76CB0" w:rsidRDefault="00B76CB0" w:rsidP="00B76CB0">
      <w:pPr>
        <w:pStyle w:val="Caption"/>
        <w:keepNext/>
      </w:pPr>
      <w:bookmarkStart w:id="4372" w:name="_Toc441593016"/>
      <w:r>
        <w:lastRenderedPageBreak/>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47</w:t>
      </w:r>
      <w:r w:rsidR="008F26F5">
        <w:rPr>
          <w:noProof/>
        </w:rPr>
        <w:fldChar w:fldCharType="end"/>
      </w:r>
      <w:r>
        <w:t xml:space="preserve"> Transit Assignment Movement Table</w:t>
      </w:r>
      <w:bookmarkEnd w:id="4372"/>
    </w:p>
    <w:tbl>
      <w:tblPr>
        <w:tblStyle w:val="Style1"/>
        <w:tblW w:w="5241" w:type="dxa"/>
        <w:tblLook w:val="04A0" w:firstRow="1" w:lastRow="0" w:firstColumn="1" w:lastColumn="0" w:noHBand="0" w:noVBand="1"/>
      </w:tblPr>
      <w:tblGrid>
        <w:gridCol w:w="1688"/>
        <w:gridCol w:w="3553"/>
      </w:tblGrid>
      <w:tr w:rsidR="00B76CB0" w:rsidRPr="00B76CB0" w14:paraId="550DA630"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1688" w:type="dxa"/>
            <w:noWrap/>
            <w:hideMark/>
          </w:tcPr>
          <w:p w14:paraId="69AB5774"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Field</w:t>
            </w:r>
          </w:p>
        </w:tc>
        <w:tc>
          <w:tcPr>
            <w:tcW w:w="3553" w:type="dxa"/>
            <w:noWrap/>
            <w:hideMark/>
          </w:tcPr>
          <w:p w14:paraId="6D46ED61"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Description</w:t>
            </w:r>
          </w:p>
        </w:tc>
      </w:tr>
      <w:tr w:rsidR="00B76CB0" w:rsidRPr="00B76CB0" w14:paraId="68AAC3D6" w14:textId="77777777" w:rsidTr="008D2B75">
        <w:trPr>
          <w:trHeight w:val="300"/>
        </w:trPr>
        <w:tc>
          <w:tcPr>
            <w:tcW w:w="1688" w:type="dxa"/>
            <w:noWrap/>
            <w:vAlign w:val="bottom"/>
            <w:hideMark/>
          </w:tcPr>
          <w:p w14:paraId="07AD5456"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FROM_LINE</w:t>
            </w:r>
          </w:p>
        </w:tc>
        <w:tc>
          <w:tcPr>
            <w:tcW w:w="3553" w:type="dxa"/>
            <w:noWrap/>
            <w:hideMark/>
          </w:tcPr>
          <w:p w14:paraId="1F89130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From line</w:t>
            </w:r>
          </w:p>
        </w:tc>
      </w:tr>
      <w:tr w:rsidR="00B76CB0" w:rsidRPr="00B76CB0" w14:paraId="514C7FFC" w14:textId="77777777" w:rsidTr="008D2B75">
        <w:trPr>
          <w:trHeight w:val="300"/>
        </w:trPr>
        <w:tc>
          <w:tcPr>
            <w:tcW w:w="1688" w:type="dxa"/>
            <w:noWrap/>
            <w:vAlign w:val="bottom"/>
            <w:hideMark/>
          </w:tcPr>
          <w:p w14:paraId="7A27C49A"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ALIGHT_STOP</w:t>
            </w:r>
          </w:p>
        </w:tc>
        <w:tc>
          <w:tcPr>
            <w:tcW w:w="3553" w:type="dxa"/>
            <w:noWrap/>
            <w:hideMark/>
          </w:tcPr>
          <w:p w14:paraId="62AE3C4F"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Alight stop</w:t>
            </w:r>
          </w:p>
        </w:tc>
      </w:tr>
      <w:tr w:rsidR="00B76CB0" w:rsidRPr="00B76CB0" w14:paraId="636BE3B2" w14:textId="77777777" w:rsidTr="008D2B75">
        <w:trPr>
          <w:trHeight w:val="300"/>
        </w:trPr>
        <w:tc>
          <w:tcPr>
            <w:tcW w:w="1688" w:type="dxa"/>
            <w:noWrap/>
            <w:vAlign w:val="bottom"/>
            <w:hideMark/>
          </w:tcPr>
          <w:p w14:paraId="7ED6C5DA"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BOARD_STOP</w:t>
            </w:r>
          </w:p>
        </w:tc>
        <w:tc>
          <w:tcPr>
            <w:tcW w:w="3553" w:type="dxa"/>
            <w:noWrap/>
            <w:hideMark/>
          </w:tcPr>
          <w:p w14:paraId="10713E3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Board stop</w:t>
            </w:r>
          </w:p>
        </w:tc>
      </w:tr>
      <w:tr w:rsidR="00B76CB0" w:rsidRPr="00B76CB0" w14:paraId="0E342909" w14:textId="77777777" w:rsidTr="008D2B75">
        <w:trPr>
          <w:trHeight w:val="300"/>
        </w:trPr>
        <w:tc>
          <w:tcPr>
            <w:tcW w:w="1688" w:type="dxa"/>
            <w:noWrap/>
            <w:vAlign w:val="bottom"/>
            <w:hideMark/>
          </w:tcPr>
          <w:p w14:paraId="3D0B1435"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TO_LINE</w:t>
            </w:r>
          </w:p>
        </w:tc>
        <w:tc>
          <w:tcPr>
            <w:tcW w:w="3553" w:type="dxa"/>
            <w:noWrap/>
            <w:hideMark/>
          </w:tcPr>
          <w:p w14:paraId="6D13085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To line</w:t>
            </w:r>
          </w:p>
        </w:tc>
      </w:tr>
    </w:tbl>
    <w:p w14:paraId="22D447D4" w14:textId="42DB0FA3" w:rsidR="00B76CB0" w:rsidRPr="008309BC" w:rsidRDefault="00B76CB0" w:rsidP="008309BC">
      <w:pPr>
        <w:pStyle w:val="BodyParagraph"/>
      </w:pPr>
    </w:p>
    <w:p w14:paraId="2C0FE9E4" w14:textId="39009603" w:rsidR="00A36FE5" w:rsidRDefault="00A36FE5" w:rsidP="00F977D1">
      <w:pPr>
        <w:pStyle w:val="Heading3"/>
      </w:pPr>
      <w:bookmarkStart w:id="4373" w:name="_Toc441592865"/>
      <w:r>
        <w:t>Assignment Outputs</w:t>
      </w:r>
      <w:bookmarkEnd w:id="4373"/>
    </w:p>
    <w:p w14:paraId="02F0F918" w14:textId="56743975" w:rsidR="00B76CB0" w:rsidRDefault="00B76CB0" w:rsidP="00B76CB0">
      <w:pPr>
        <w:pStyle w:val="BodyParagraph"/>
      </w:pPr>
      <w:r>
        <w:t>P</w:t>
      </w:r>
      <w:r w:rsidRPr="00B76CB0">
        <w:t>eriod specific flow table</w:t>
      </w:r>
      <w:r>
        <w:t xml:space="preserve">s are produced as </w:t>
      </w:r>
      <w:r w:rsidRPr="00B76CB0">
        <w:t>output</w:t>
      </w:r>
      <w:r>
        <w:t xml:space="preserve">s from the highway assignment process. Both preload </w:t>
      </w:r>
      <w:r w:rsidRPr="00B76CB0">
        <w:t xml:space="preserve">assignment outputs </w:t>
      </w:r>
      <w:r>
        <w:t>(</w:t>
      </w:r>
      <w:r w:rsidR="009231B9">
        <w:rPr>
          <w:rFonts w:asciiTheme="minorHAnsi" w:hAnsiTheme="minorHAnsi"/>
        </w:rPr>
        <w:t>.\[year]\outputs\</w:t>
      </w:r>
      <w:r w:rsidRPr="00B76CB0">
        <w:t>Assignment_Preload_[Period].bin</w:t>
      </w:r>
      <w:r>
        <w:t>) and general assignment outputs</w:t>
      </w:r>
      <w:r w:rsidRPr="00B76CB0">
        <w:t xml:space="preserve"> </w:t>
      </w:r>
      <w:r>
        <w:t>(</w:t>
      </w:r>
      <w:r w:rsidR="009231B9">
        <w:rPr>
          <w:rFonts w:asciiTheme="minorHAnsi" w:hAnsiTheme="minorHAnsi"/>
        </w:rPr>
        <w:t>.\[year]\outputs\</w:t>
      </w:r>
      <w:r w:rsidRPr="00B76CB0">
        <w:t>Assignment_[Period].bin</w:t>
      </w:r>
      <w:r>
        <w:t xml:space="preserve"> )are produced</w:t>
      </w:r>
      <w:r w:rsidRPr="00B76CB0">
        <w:t>. Four time-of-day periods are used: AM, MD, PM and OP.</w:t>
      </w:r>
    </w:p>
    <w:p w14:paraId="76AE1CB9" w14:textId="34635B12" w:rsidR="00B76CB0" w:rsidRDefault="00B76CB0" w:rsidP="00B76CB0">
      <w:pPr>
        <w:pStyle w:val="Caption"/>
        <w:keepNext/>
      </w:pPr>
      <w:bookmarkStart w:id="4374" w:name="_Toc44159301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48</w:t>
      </w:r>
      <w:r w:rsidR="008F26F5">
        <w:rPr>
          <w:noProof/>
        </w:rPr>
        <w:fldChar w:fldCharType="end"/>
      </w:r>
      <w:r>
        <w:t xml:space="preserve"> Highway Assignment preload flow table</w:t>
      </w:r>
      <w:bookmarkEnd w:id="4374"/>
    </w:p>
    <w:tbl>
      <w:tblPr>
        <w:tblStyle w:val="Style1"/>
        <w:tblW w:w="7727" w:type="dxa"/>
        <w:tblLook w:val="04A0" w:firstRow="1" w:lastRow="0" w:firstColumn="1" w:lastColumn="0" w:noHBand="0" w:noVBand="1"/>
      </w:tblPr>
      <w:tblGrid>
        <w:gridCol w:w="2437"/>
        <w:gridCol w:w="5290"/>
      </w:tblGrid>
      <w:tr w:rsidR="00B76CB0" w:rsidRPr="00B76CB0" w14:paraId="678D95FB"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437" w:type="dxa"/>
            <w:noWrap/>
          </w:tcPr>
          <w:p w14:paraId="265D8908"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Field</w:t>
            </w:r>
          </w:p>
        </w:tc>
        <w:tc>
          <w:tcPr>
            <w:tcW w:w="5290" w:type="dxa"/>
            <w:noWrap/>
          </w:tcPr>
          <w:p w14:paraId="6D5EC3E2" w14:textId="77777777" w:rsidR="00B76CB0" w:rsidRPr="00B76CB0" w:rsidRDefault="00B76CB0" w:rsidP="00B76CB0">
            <w:pPr>
              <w:pStyle w:val="BodyParagraph"/>
              <w:spacing w:line="240" w:lineRule="auto"/>
              <w:rPr>
                <w:rFonts w:asciiTheme="majorHAnsi" w:hAnsiTheme="majorHAnsi" w:cstheme="majorHAnsi"/>
                <w:b/>
                <w:color w:val="FFFFFF" w:themeColor="background2"/>
                <w:sz w:val="18"/>
                <w:szCs w:val="18"/>
              </w:rPr>
            </w:pPr>
            <w:r w:rsidRPr="00B76CB0">
              <w:rPr>
                <w:rFonts w:asciiTheme="majorHAnsi" w:hAnsiTheme="majorHAnsi" w:cstheme="majorHAnsi"/>
                <w:b/>
                <w:color w:val="FFFFFF" w:themeColor="background2"/>
                <w:sz w:val="18"/>
                <w:szCs w:val="18"/>
              </w:rPr>
              <w:t>Description</w:t>
            </w:r>
          </w:p>
        </w:tc>
      </w:tr>
      <w:tr w:rsidR="00B76CB0" w:rsidRPr="00B76CB0" w14:paraId="348C2B42" w14:textId="77777777" w:rsidTr="008D2B75">
        <w:trPr>
          <w:trHeight w:val="300"/>
        </w:trPr>
        <w:tc>
          <w:tcPr>
            <w:tcW w:w="2437" w:type="dxa"/>
            <w:noWrap/>
          </w:tcPr>
          <w:p w14:paraId="3DBFB92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ID1</w:t>
            </w:r>
          </w:p>
        </w:tc>
        <w:tc>
          <w:tcPr>
            <w:tcW w:w="5290" w:type="dxa"/>
            <w:noWrap/>
          </w:tcPr>
          <w:p w14:paraId="7F2E76B0"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Link Id</w:t>
            </w:r>
          </w:p>
        </w:tc>
      </w:tr>
      <w:tr w:rsidR="00B76CB0" w:rsidRPr="00B76CB0" w14:paraId="044A091A" w14:textId="77777777" w:rsidTr="008D2B75">
        <w:trPr>
          <w:trHeight w:val="300"/>
        </w:trPr>
        <w:tc>
          <w:tcPr>
            <w:tcW w:w="2437" w:type="dxa"/>
            <w:noWrap/>
            <w:hideMark/>
          </w:tcPr>
          <w:p w14:paraId="00645D6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AB_Flow_PCE</w:t>
            </w:r>
          </w:p>
        </w:tc>
        <w:tc>
          <w:tcPr>
            <w:tcW w:w="5290" w:type="dxa"/>
            <w:noWrap/>
          </w:tcPr>
          <w:p w14:paraId="25608E9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AB Flow</w:t>
            </w:r>
          </w:p>
        </w:tc>
      </w:tr>
      <w:tr w:rsidR="00B76CB0" w:rsidRPr="00B76CB0" w14:paraId="0D7EE0C1" w14:textId="77777777" w:rsidTr="008D2B75">
        <w:trPr>
          <w:trHeight w:val="300"/>
        </w:trPr>
        <w:tc>
          <w:tcPr>
            <w:tcW w:w="2437" w:type="dxa"/>
            <w:noWrap/>
            <w:hideMark/>
          </w:tcPr>
          <w:p w14:paraId="274BE3B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BA_Flow_PCE</w:t>
            </w:r>
          </w:p>
        </w:tc>
        <w:tc>
          <w:tcPr>
            <w:tcW w:w="5290" w:type="dxa"/>
            <w:noWrap/>
          </w:tcPr>
          <w:p w14:paraId="256ACE7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BA Flow</w:t>
            </w:r>
          </w:p>
        </w:tc>
      </w:tr>
      <w:tr w:rsidR="00B76CB0" w:rsidRPr="00B76CB0" w14:paraId="7EBBD848" w14:textId="77777777" w:rsidTr="008D2B75">
        <w:trPr>
          <w:trHeight w:val="300"/>
        </w:trPr>
        <w:tc>
          <w:tcPr>
            <w:tcW w:w="2437" w:type="dxa"/>
            <w:noWrap/>
            <w:hideMark/>
          </w:tcPr>
          <w:p w14:paraId="578110D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Tot_Flow_PCE</w:t>
            </w:r>
          </w:p>
        </w:tc>
        <w:tc>
          <w:tcPr>
            <w:tcW w:w="5290" w:type="dxa"/>
            <w:noWrap/>
          </w:tcPr>
          <w:p w14:paraId="0D6F37C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Total Flow</w:t>
            </w:r>
          </w:p>
        </w:tc>
      </w:tr>
      <w:tr w:rsidR="00B76CB0" w:rsidRPr="00B76CB0" w14:paraId="37035405" w14:textId="77777777" w:rsidTr="008D2B75">
        <w:trPr>
          <w:trHeight w:val="300"/>
        </w:trPr>
        <w:tc>
          <w:tcPr>
            <w:tcW w:w="2437" w:type="dxa"/>
            <w:noWrap/>
            <w:hideMark/>
          </w:tcPr>
          <w:p w14:paraId="07654030"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AB_Time</w:t>
            </w:r>
          </w:p>
        </w:tc>
        <w:tc>
          <w:tcPr>
            <w:tcW w:w="5290" w:type="dxa"/>
            <w:noWrap/>
          </w:tcPr>
          <w:p w14:paraId="525C38FE"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Loaded Travel Time</w:t>
            </w:r>
          </w:p>
        </w:tc>
      </w:tr>
      <w:tr w:rsidR="00B76CB0" w:rsidRPr="00B76CB0" w14:paraId="630A0EA0" w14:textId="77777777" w:rsidTr="008D2B75">
        <w:trPr>
          <w:trHeight w:val="300"/>
        </w:trPr>
        <w:tc>
          <w:tcPr>
            <w:tcW w:w="2437" w:type="dxa"/>
            <w:noWrap/>
            <w:hideMark/>
          </w:tcPr>
          <w:p w14:paraId="15BB254D"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BA_Time</w:t>
            </w:r>
          </w:p>
        </w:tc>
        <w:tc>
          <w:tcPr>
            <w:tcW w:w="5290" w:type="dxa"/>
            <w:noWrap/>
          </w:tcPr>
          <w:p w14:paraId="4792BA8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Loaded Travel Time</w:t>
            </w:r>
          </w:p>
        </w:tc>
      </w:tr>
      <w:tr w:rsidR="00B76CB0" w:rsidRPr="00B76CB0" w14:paraId="0E4C71FF" w14:textId="77777777" w:rsidTr="008D2B75">
        <w:trPr>
          <w:trHeight w:val="300"/>
        </w:trPr>
        <w:tc>
          <w:tcPr>
            <w:tcW w:w="2437" w:type="dxa"/>
            <w:noWrap/>
            <w:hideMark/>
          </w:tcPr>
          <w:p w14:paraId="13E0049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Max_Time</w:t>
            </w:r>
          </w:p>
        </w:tc>
        <w:tc>
          <w:tcPr>
            <w:tcW w:w="5290" w:type="dxa"/>
            <w:noWrap/>
          </w:tcPr>
          <w:p w14:paraId="141BEC7F"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Maximum Loaded Time</w:t>
            </w:r>
          </w:p>
        </w:tc>
      </w:tr>
      <w:tr w:rsidR="00B76CB0" w:rsidRPr="00B76CB0" w14:paraId="5629BA75" w14:textId="77777777" w:rsidTr="008D2B75">
        <w:trPr>
          <w:trHeight w:val="300"/>
        </w:trPr>
        <w:tc>
          <w:tcPr>
            <w:tcW w:w="2437" w:type="dxa"/>
            <w:noWrap/>
            <w:hideMark/>
          </w:tcPr>
          <w:p w14:paraId="25BDFD6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AB_VOC</w:t>
            </w:r>
          </w:p>
        </w:tc>
        <w:tc>
          <w:tcPr>
            <w:tcW w:w="5290" w:type="dxa"/>
            <w:noWrap/>
          </w:tcPr>
          <w:p w14:paraId="04AF5A5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Volume to Capacity Ratio</w:t>
            </w:r>
          </w:p>
        </w:tc>
      </w:tr>
      <w:tr w:rsidR="00B76CB0" w:rsidRPr="00B76CB0" w14:paraId="63F6FAFE" w14:textId="77777777" w:rsidTr="008D2B75">
        <w:trPr>
          <w:trHeight w:val="300"/>
        </w:trPr>
        <w:tc>
          <w:tcPr>
            <w:tcW w:w="2437" w:type="dxa"/>
            <w:noWrap/>
            <w:hideMark/>
          </w:tcPr>
          <w:p w14:paraId="19E3083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BA_VOC</w:t>
            </w:r>
          </w:p>
        </w:tc>
        <w:tc>
          <w:tcPr>
            <w:tcW w:w="5290" w:type="dxa"/>
            <w:noWrap/>
          </w:tcPr>
          <w:p w14:paraId="35BE635F"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Volume to Capacity Ratio</w:t>
            </w:r>
          </w:p>
        </w:tc>
      </w:tr>
      <w:tr w:rsidR="00B76CB0" w:rsidRPr="00B76CB0" w14:paraId="5D940CAE" w14:textId="77777777" w:rsidTr="008D2B75">
        <w:trPr>
          <w:trHeight w:val="300"/>
        </w:trPr>
        <w:tc>
          <w:tcPr>
            <w:tcW w:w="2437" w:type="dxa"/>
            <w:noWrap/>
            <w:hideMark/>
          </w:tcPr>
          <w:p w14:paraId="1507C70E"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Max_VOC</w:t>
            </w:r>
          </w:p>
        </w:tc>
        <w:tc>
          <w:tcPr>
            <w:tcW w:w="5290" w:type="dxa"/>
            <w:noWrap/>
          </w:tcPr>
          <w:p w14:paraId="666C235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Maximum Volume to Capacity Ratio</w:t>
            </w:r>
          </w:p>
        </w:tc>
      </w:tr>
      <w:tr w:rsidR="00B76CB0" w:rsidRPr="00B76CB0" w14:paraId="06B29032" w14:textId="77777777" w:rsidTr="008D2B75">
        <w:trPr>
          <w:trHeight w:val="300"/>
        </w:trPr>
        <w:tc>
          <w:tcPr>
            <w:tcW w:w="2437" w:type="dxa"/>
            <w:noWrap/>
            <w:hideMark/>
          </w:tcPr>
          <w:p w14:paraId="13B74DC6"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AB_VMT</w:t>
            </w:r>
          </w:p>
        </w:tc>
        <w:tc>
          <w:tcPr>
            <w:tcW w:w="5290" w:type="dxa"/>
            <w:noWrap/>
          </w:tcPr>
          <w:p w14:paraId="7A2F613E"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vehicle miles or km of travel</w:t>
            </w:r>
          </w:p>
        </w:tc>
      </w:tr>
      <w:tr w:rsidR="00B76CB0" w:rsidRPr="00B76CB0" w14:paraId="7CB09924" w14:textId="77777777" w:rsidTr="008D2B75">
        <w:trPr>
          <w:trHeight w:val="300"/>
        </w:trPr>
        <w:tc>
          <w:tcPr>
            <w:tcW w:w="2437" w:type="dxa"/>
            <w:noWrap/>
            <w:hideMark/>
          </w:tcPr>
          <w:p w14:paraId="0B528DA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BA_VMT</w:t>
            </w:r>
          </w:p>
        </w:tc>
        <w:tc>
          <w:tcPr>
            <w:tcW w:w="5290" w:type="dxa"/>
            <w:noWrap/>
          </w:tcPr>
          <w:p w14:paraId="79102D8E"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vehicle miles or km of travel</w:t>
            </w:r>
          </w:p>
        </w:tc>
      </w:tr>
      <w:tr w:rsidR="00B76CB0" w:rsidRPr="00B76CB0" w14:paraId="5F9D849F" w14:textId="77777777" w:rsidTr="008D2B75">
        <w:trPr>
          <w:trHeight w:val="300"/>
        </w:trPr>
        <w:tc>
          <w:tcPr>
            <w:tcW w:w="2437" w:type="dxa"/>
            <w:noWrap/>
            <w:hideMark/>
          </w:tcPr>
          <w:p w14:paraId="1DF0045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Tot_VMT</w:t>
            </w:r>
          </w:p>
        </w:tc>
        <w:tc>
          <w:tcPr>
            <w:tcW w:w="5290" w:type="dxa"/>
            <w:noWrap/>
          </w:tcPr>
          <w:p w14:paraId="1BE29C9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Total vehicle miles or km of travel</w:t>
            </w:r>
          </w:p>
        </w:tc>
      </w:tr>
      <w:tr w:rsidR="00B76CB0" w:rsidRPr="00B76CB0" w14:paraId="216B667F" w14:textId="77777777" w:rsidTr="008D2B75">
        <w:trPr>
          <w:trHeight w:val="300"/>
        </w:trPr>
        <w:tc>
          <w:tcPr>
            <w:tcW w:w="2437" w:type="dxa"/>
            <w:noWrap/>
            <w:hideMark/>
          </w:tcPr>
          <w:p w14:paraId="38F5C41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AB_VHT</w:t>
            </w:r>
          </w:p>
        </w:tc>
        <w:tc>
          <w:tcPr>
            <w:tcW w:w="5290" w:type="dxa"/>
            <w:noWrap/>
          </w:tcPr>
          <w:p w14:paraId="476FA72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vehicle hours of travel</w:t>
            </w:r>
          </w:p>
        </w:tc>
      </w:tr>
      <w:tr w:rsidR="00B76CB0" w:rsidRPr="00B76CB0" w14:paraId="03DBE18B" w14:textId="77777777" w:rsidTr="008D2B75">
        <w:trPr>
          <w:trHeight w:val="300"/>
        </w:trPr>
        <w:tc>
          <w:tcPr>
            <w:tcW w:w="2437" w:type="dxa"/>
            <w:noWrap/>
            <w:hideMark/>
          </w:tcPr>
          <w:p w14:paraId="3047D0E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BA_VHT</w:t>
            </w:r>
          </w:p>
        </w:tc>
        <w:tc>
          <w:tcPr>
            <w:tcW w:w="5290" w:type="dxa"/>
            <w:noWrap/>
          </w:tcPr>
          <w:p w14:paraId="4E25312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vehicle hours of travel</w:t>
            </w:r>
          </w:p>
        </w:tc>
      </w:tr>
      <w:tr w:rsidR="00B76CB0" w:rsidRPr="00B76CB0" w14:paraId="1C564148" w14:textId="77777777" w:rsidTr="008D2B75">
        <w:trPr>
          <w:trHeight w:val="300"/>
        </w:trPr>
        <w:tc>
          <w:tcPr>
            <w:tcW w:w="2437" w:type="dxa"/>
            <w:noWrap/>
            <w:hideMark/>
          </w:tcPr>
          <w:p w14:paraId="25683756"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lastRenderedPageBreak/>
              <w:t>Tot_VHT</w:t>
            </w:r>
          </w:p>
        </w:tc>
        <w:tc>
          <w:tcPr>
            <w:tcW w:w="5290" w:type="dxa"/>
            <w:noWrap/>
          </w:tcPr>
          <w:p w14:paraId="2A1FADA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Total vehicle hours of travel</w:t>
            </w:r>
          </w:p>
        </w:tc>
      </w:tr>
      <w:tr w:rsidR="00B76CB0" w:rsidRPr="00B76CB0" w14:paraId="33151A8E" w14:textId="77777777" w:rsidTr="008D2B75">
        <w:trPr>
          <w:trHeight w:val="300"/>
        </w:trPr>
        <w:tc>
          <w:tcPr>
            <w:tcW w:w="2437" w:type="dxa"/>
            <w:noWrap/>
            <w:hideMark/>
          </w:tcPr>
          <w:p w14:paraId="34131790"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AB_Speed</w:t>
            </w:r>
          </w:p>
        </w:tc>
        <w:tc>
          <w:tcPr>
            <w:tcW w:w="5290" w:type="dxa"/>
            <w:noWrap/>
          </w:tcPr>
          <w:p w14:paraId="5B7BAFD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Loaded Speed</w:t>
            </w:r>
          </w:p>
        </w:tc>
      </w:tr>
      <w:tr w:rsidR="00B76CB0" w:rsidRPr="00B76CB0" w14:paraId="3E55DDD1" w14:textId="77777777" w:rsidTr="008D2B75">
        <w:trPr>
          <w:trHeight w:val="300"/>
        </w:trPr>
        <w:tc>
          <w:tcPr>
            <w:tcW w:w="2437" w:type="dxa"/>
            <w:noWrap/>
            <w:hideMark/>
          </w:tcPr>
          <w:p w14:paraId="4BA87873"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BA_Speed</w:t>
            </w:r>
          </w:p>
        </w:tc>
        <w:tc>
          <w:tcPr>
            <w:tcW w:w="5290" w:type="dxa"/>
            <w:noWrap/>
          </w:tcPr>
          <w:p w14:paraId="1921BCD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Loaded Speed</w:t>
            </w:r>
          </w:p>
        </w:tc>
      </w:tr>
      <w:tr w:rsidR="00B76CB0" w:rsidRPr="00B76CB0" w14:paraId="45F866AC" w14:textId="77777777" w:rsidTr="008D2B75">
        <w:trPr>
          <w:trHeight w:val="300"/>
        </w:trPr>
        <w:tc>
          <w:tcPr>
            <w:tcW w:w="2437" w:type="dxa"/>
            <w:noWrap/>
            <w:hideMark/>
          </w:tcPr>
          <w:p w14:paraId="7F2B7BB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AB_VDF</w:t>
            </w:r>
          </w:p>
        </w:tc>
        <w:tc>
          <w:tcPr>
            <w:tcW w:w="5290" w:type="dxa"/>
            <w:noWrap/>
          </w:tcPr>
          <w:p w14:paraId="4236A8D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AB Volume Delay Function</w:t>
            </w:r>
          </w:p>
        </w:tc>
      </w:tr>
      <w:tr w:rsidR="00B76CB0" w:rsidRPr="00B76CB0" w14:paraId="74019CF5" w14:textId="77777777" w:rsidTr="008D2B75">
        <w:trPr>
          <w:trHeight w:val="300"/>
        </w:trPr>
        <w:tc>
          <w:tcPr>
            <w:tcW w:w="2437" w:type="dxa"/>
            <w:noWrap/>
            <w:hideMark/>
          </w:tcPr>
          <w:p w14:paraId="6587A627"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BA_VDF</w:t>
            </w:r>
          </w:p>
        </w:tc>
        <w:tc>
          <w:tcPr>
            <w:tcW w:w="5290" w:type="dxa"/>
            <w:noWrap/>
          </w:tcPr>
          <w:p w14:paraId="1FFE25EC"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BA Volume Delay Function</w:t>
            </w:r>
          </w:p>
        </w:tc>
      </w:tr>
      <w:tr w:rsidR="00B76CB0" w:rsidRPr="00B76CB0" w14:paraId="3BDFAEFD" w14:textId="77777777" w:rsidTr="008D2B75">
        <w:trPr>
          <w:trHeight w:val="300"/>
        </w:trPr>
        <w:tc>
          <w:tcPr>
            <w:tcW w:w="2437" w:type="dxa"/>
            <w:noWrap/>
            <w:hideMark/>
          </w:tcPr>
          <w:p w14:paraId="7CEF551E"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Max_VDF</w:t>
            </w:r>
          </w:p>
        </w:tc>
        <w:tc>
          <w:tcPr>
            <w:tcW w:w="5290" w:type="dxa"/>
            <w:noWrap/>
          </w:tcPr>
          <w:p w14:paraId="04A1525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Maximum Link Volume Delay Function Value</w:t>
            </w:r>
          </w:p>
        </w:tc>
      </w:tr>
      <w:tr w:rsidR="00B76CB0" w:rsidRPr="00B76CB0" w14:paraId="15AFBE3C" w14:textId="77777777" w:rsidTr="008D2B75">
        <w:trPr>
          <w:trHeight w:val="300"/>
        </w:trPr>
        <w:tc>
          <w:tcPr>
            <w:tcW w:w="2437" w:type="dxa"/>
            <w:noWrap/>
            <w:hideMark/>
          </w:tcPr>
          <w:p w14:paraId="0F48F748"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AB_Flow_Preload_MU</w:t>
            </w:r>
          </w:p>
        </w:tc>
        <w:tc>
          <w:tcPr>
            <w:tcW w:w="5290" w:type="dxa"/>
            <w:noWrap/>
          </w:tcPr>
          <w:p w14:paraId="7D4330B0"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Flow for  Preload_MU</w:t>
            </w:r>
          </w:p>
        </w:tc>
      </w:tr>
      <w:tr w:rsidR="00B76CB0" w:rsidRPr="00B76CB0" w14:paraId="46A58BD8" w14:textId="77777777" w:rsidTr="008D2B75">
        <w:trPr>
          <w:trHeight w:val="300"/>
        </w:trPr>
        <w:tc>
          <w:tcPr>
            <w:tcW w:w="2437" w:type="dxa"/>
            <w:noWrap/>
            <w:hideMark/>
          </w:tcPr>
          <w:p w14:paraId="1221C5A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BA_Flow_Preload_MU</w:t>
            </w:r>
          </w:p>
        </w:tc>
        <w:tc>
          <w:tcPr>
            <w:tcW w:w="5290" w:type="dxa"/>
            <w:noWrap/>
          </w:tcPr>
          <w:p w14:paraId="34A8B146"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Flow for Preload_MU</w:t>
            </w:r>
          </w:p>
        </w:tc>
      </w:tr>
      <w:tr w:rsidR="00B76CB0" w:rsidRPr="00B76CB0" w14:paraId="0D7036D9" w14:textId="77777777" w:rsidTr="008D2B75">
        <w:trPr>
          <w:trHeight w:val="300"/>
        </w:trPr>
        <w:tc>
          <w:tcPr>
            <w:tcW w:w="2437" w:type="dxa"/>
            <w:noWrap/>
            <w:hideMark/>
          </w:tcPr>
          <w:p w14:paraId="57F2A6E6"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AB_Flow_Preload_SU</w:t>
            </w:r>
          </w:p>
        </w:tc>
        <w:tc>
          <w:tcPr>
            <w:tcW w:w="5290" w:type="dxa"/>
            <w:noWrap/>
          </w:tcPr>
          <w:p w14:paraId="12F99FB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Flow for  Preload_SU</w:t>
            </w:r>
          </w:p>
        </w:tc>
      </w:tr>
      <w:tr w:rsidR="00B76CB0" w:rsidRPr="00B76CB0" w14:paraId="3EE470A2" w14:textId="77777777" w:rsidTr="008D2B75">
        <w:trPr>
          <w:trHeight w:val="300"/>
        </w:trPr>
        <w:tc>
          <w:tcPr>
            <w:tcW w:w="2437" w:type="dxa"/>
            <w:noWrap/>
            <w:hideMark/>
          </w:tcPr>
          <w:p w14:paraId="24F4EBBD"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BA_Flow_Preload_SU</w:t>
            </w:r>
          </w:p>
        </w:tc>
        <w:tc>
          <w:tcPr>
            <w:tcW w:w="5290" w:type="dxa"/>
            <w:noWrap/>
          </w:tcPr>
          <w:p w14:paraId="6304816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Flow for Preload_SU</w:t>
            </w:r>
          </w:p>
        </w:tc>
      </w:tr>
      <w:tr w:rsidR="00B76CB0" w:rsidRPr="00B76CB0" w14:paraId="7C591F61" w14:textId="77777777" w:rsidTr="008D2B75">
        <w:trPr>
          <w:trHeight w:val="300"/>
        </w:trPr>
        <w:tc>
          <w:tcPr>
            <w:tcW w:w="2437" w:type="dxa"/>
            <w:noWrap/>
            <w:hideMark/>
          </w:tcPr>
          <w:p w14:paraId="5CC1BD2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AB_Flow_Preload_Pass</w:t>
            </w:r>
          </w:p>
        </w:tc>
        <w:tc>
          <w:tcPr>
            <w:tcW w:w="5290" w:type="dxa"/>
            <w:noWrap/>
          </w:tcPr>
          <w:p w14:paraId="0F81A9B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AB Flow for  Preload_Pass</w:t>
            </w:r>
          </w:p>
        </w:tc>
      </w:tr>
      <w:tr w:rsidR="00B76CB0" w:rsidRPr="00B76CB0" w14:paraId="0B1ACE2A" w14:textId="77777777" w:rsidTr="008D2B75">
        <w:trPr>
          <w:trHeight w:val="300"/>
        </w:trPr>
        <w:tc>
          <w:tcPr>
            <w:tcW w:w="2437" w:type="dxa"/>
            <w:noWrap/>
            <w:hideMark/>
          </w:tcPr>
          <w:p w14:paraId="0215D22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BA_Flow_Preload_Pass</w:t>
            </w:r>
          </w:p>
        </w:tc>
        <w:tc>
          <w:tcPr>
            <w:tcW w:w="5290" w:type="dxa"/>
            <w:noWrap/>
          </w:tcPr>
          <w:p w14:paraId="1A2B52F9"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BA Flow for Preload_Pass</w:t>
            </w:r>
          </w:p>
        </w:tc>
      </w:tr>
      <w:tr w:rsidR="00B76CB0" w:rsidRPr="00B76CB0" w14:paraId="36E8E650" w14:textId="77777777" w:rsidTr="008D2B75">
        <w:trPr>
          <w:trHeight w:val="300"/>
        </w:trPr>
        <w:tc>
          <w:tcPr>
            <w:tcW w:w="2437" w:type="dxa"/>
            <w:noWrap/>
            <w:hideMark/>
          </w:tcPr>
          <w:p w14:paraId="1E63D21D"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AB_Flow</w:t>
            </w:r>
          </w:p>
        </w:tc>
        <w:tc>
          <w:tcPr>
            <w:tcW w:w="5290" w:type="dxa"/>
            <w:noWrap/>
          </w:tcPr>
          <w:p w14:paraId="7680667E"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AB Veh Flow</w:t>
            </w:r>
          </w:p>
        </w:tc>
      </w:tr>
      <w:tr w:rsidR="00B76CB0" w:rsidRPr="00B76CB0" w14:paraId="1A5BA51C" w14:textId="77777777" w:rsidTr="008D2B75">
        <w:trPr>
          <w:trHeight w:val="300"/>
        </w:trPr>
        <w:tc>
          <w:tcPr>
            <w:tcW w:w="2437" w:type="dxa"/>
            <w:noWrap/>
            <w:hideMark/>
          </w:tcPr>
          <w:p w14:paraId="1FD84C54"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BA_Flow</w:t>
            </w:r>
          </w:p>
        </w:tc>
        <w:tc>
          <w:tcPr>
            <w:tcW w:w="5290" w:type="dxa"/>
            <w:noWrap/>
          </w:tcPr>
          <w:p w14:paraId="47F4EE02"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BA Veh Flow</w:t>
            </w:r>
          </w:p>
        </w:tc>
      </w:tr>
      <w:tr w:rsidR="00B76CB0" w:rsidRPr="00B76CB0" w14:paraId="3BC7498C" w14:textId="77777777" w:rsidTr="008D2B75">
        <w:trPr>
          <w:trHeight w:val="300"/>
        </w:trPr>
        <w:tc>
          <w:tcPr>
            <w:tcW w:w="2437" w:type="dxa"/>
            <w:noWrap/>
            <w:hideMark/>
          </w:tcPr>
          <w:p w14:paraId="48D9E99B"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sz w:val="18"/>
                <w:szCs w:val="18"/>
              </w:rPr>
              <w:t>Tot_Flow</w:t>
            </w:r>
          </w:p>
        </w:tc>
        <w:tc>
          <w:tcPr>
            <w:tcW w:w="5290" w:type="dxa"/>
            <w:noWrap/>
          </w:tcPr>
          <w:p w14:paraId="6AE3AF41" w14:textId="77777777" w:rsidR="00B76CB0" w:rsidRPr="00B76CB0" w:rsidRDefault="00B76CB0" w:rsidP="00B76CB0">
            <w:pPr>
              <w:pStyle w:val="BodyParagraph"/>
              <w:spacing w:line="240" w:lineRule="auto"/>
              <w:rPr>
                <w:rFonts w:asciiTheme="majorHAnsi" w:hAnsiTheme="majorHAnsi" w:cstheme="majorHAnsi"/>
                <w:sz w:val="18"/>
                <w:szCs w:val="18"/>
              </w:rPr>
            </w:pPr>
            <w:r w:rsidRPr="00B76CB0">
              <w:rPr>
                <w:rFonts w:asciiTheme="majorHAnsi" w:hAnsiTheme="majorHAnsi" w:cstheme="majorHAnsi"/>
                <w:color w:val="000000"/>
                <w:sz w:val="18"/>
                <w:szCs w:val="18"/>
              </w:rPr>
              <w:t>Link Total Veh Flow</w:t>
            </w:r>
          </w:p>
        </w:tc>
      </w:tr>
    </w:tbl>
    <w:p w14:paraId="12A13B3D" w14:textId="77777777" w:rsidR="00B76CB0" w:rsidRDefault="00B76CB0" w:rsidP="00B76CB0">
      <w:pPr>
        <w:pStyle w:val="BodyParagraph"/>
      </w:pPr>
    </w:p>
    <w:p w14:paraId="0FDFAFF6" w14:textId="48F5D34A" w:rsidR="007B3830" w:rsidRDefault="007B3830" w:rsidP="007B3830">
      <w:pPr>
        <w:pStyle w:val="Caption"/>
        <w:keepNext/>
      </w:pPr>
      <w:bookmarkStart w:id="4375" w:name="_Toc44159301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49</w:t>
      </w:r>
      <w:r w:rsidR="008F26F5">
        <w:rPr>
          <w:noProof/>
        </w:rPr>
        <w:fldChar w:fldCharType="end"/>
      </w:r>
      <w:r>
        <w:t xml:space="preserve"> Highway Assignment Flow Table</w:t>
      </w:r>
      <w:bookmarkEnd w:id="4375"/>
    </w:p>
    <w:tbl>
      <w:tblPr>
        <w:tblStyle w:val="Style1"/>
        <w:tblW w:w="7308" w:type="dxa"/>
        <w:tblLook w:val="04A0" w:firstRow="1" w:lastRow="0" w:firstColumn="1" w:lastColumn="0" w:noHBand="0" w:noVBand="1"/>
      </w:tblPr>
      <w:tblGrid>
        <w:gridCol w:w="2192"/>
        <w:gridCol w:w="5116"/>
      </w:tblGrid>
      <w:tr w:rsidR="007B3830" w:rsidRPr="007B3830" w14:paraId="51DDC4E6"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192" w:type="dxa"/>
            <w:noWrap/>
          </w:tcPr>
          <w:p w14:paraId="2D38C373" w14:textId="77777777" w:rsidR="007B3830" w:rsidRPr="007B3830" w:rsidRDefault="007B3830" w:rsidP="007B3830">
            <w:pPr>
              <w:pStyle w:val="BodyParagraph"/>
              <w:spacing w:line="240" w:lineRule="auto"/>
              <w:rPr>
                <w:rFonts w:asciiTheme="majorHAnsi" w:hAnsiTheme="majorHAnsi" w:cstheme="majorHAnsi"/>
                <w:b/>
                <w:color w:val="FFFFFF" w:themeColor="background2"/>
                <w:sz w:val="18"/>
                <w:szCs w:val="18"/>
              </w:rPr>
            </w:pPr>
            <w:r w:rsidRPr="007B3830">
              <w:rPr>
                <w:rFonts w:asciiTheme="majorHAnsi" w:hAnsiTheme="majorHAnsi" w:cstheme="majorHAnsi"/>
                <w:b/>
                <w:color w:val="FFFFFF" w:themeColor="background2"/>
                <w:sz w:val="18"/>
                <w:szCs w:val="18"/>
              </w:rPr>
              <w:t>Field</w:t>
            </w:r>
          </w:p>
        </w:tc>
        <w:tc>
          <w:tcPr>
            <w:tcW w:w="5116" w:type="dxa"/>
            <w:noWrap/>
          </w:tcPr>
          <w:p w14:paraId="75AEE6EB" w14:textId="77777777" w:rsidR="007B3830" w:rsidRPr="007B3830" w:rsidRDefault="007B3830" w:rsidP="007B3830">
            <w:pPr>
              <w:pStyle w:val="BodyParagraph"/>
              <w:spacing w:line="240" w:lineRule="auto"/>
              <w:rPr>
                <w:rFonts w:asciiTheme="majorHAnsi" w:hAnsiTheme="majorHAnsi" w:cstheme="majorHAnsi"/>
                <w:b/>
                <w:color w:val="FFFFFF" w:themeColor="background2"/>
                <w:sz w:val="18"/>
                <w:szCs w:val="18"/>
              </w:rPr>
            </w:pPr>
            <w:r w:rsidRPr="007B3830">
              <w:rPr>
                <w:rFonts w:asciiTheme="majorHAnsi" w:hAnsiTheme="majorHAnsi" w:cstheme="majorHAnsi"/>
                <w:b/>
                <w:color w:val="FFFFFF" w:themeColor="background2"/>
                <w:sz w:val="18"/>
                <w:szCs w:val="18"/>
              </w:rPr>
              <w:t>Description</w:t>
            </w:r>
          </w:p>
        </w:tc>
      </w:tr>
      <w:tr w:rsidR="007B3830" w:rsidRPr="007B3830" w14:paraId="2CE3F16E" w14:textId="77777777" w:rsidTr="008D2B75">
        <w:trPr>
          <w:trHeight w:val="300"/>
        </w:trPr>
        <w:tc>
          <w:tcPr>
            <w:tcW w:w="2192" w:type="dxa"/>
            <w:noWrap/>
          </w:tcPr>
          <w:p w14:paraId="43D78B63"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ID1</w:t>
            </w:r>
          </w:p>
        </w:tc>
        <w:tc>
          <w:tcPr>
            <w:tcW w:w="5116" w:type="dxa"/>
            <w:noWrap/>
          </w:tcPr>
          <w:p w14:paraId="3F0B3B04"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Id</w:t>
            </w:r>
          </w:p>
        </w:tc>
      </w:tr>
      <w:tr w:rsidR="007B3830" w:rsidRPr="007B3830" w14:paraId="61738806" w14:textId="77777777" w:rsidTr="008D2B75">
        <w:trPr>
          <w:trHeight w:val="300"/>
        </w:trPr>
        <w:tc>
          <w:tcPr>
            <w:tcW w:w="2192" w:type="dxa"/>
            <w:noWrap/>
            <w:hideMark/>
          </w:tcPr>
          <w:p w14:paraId="3FB1CEC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AB_Flow_PCE</w:t>
            </w:r>
          </w:p>
        </w:tc>
        <w:tc>
          <w:tcPr>
            <w:tcW w:w="5116" w:type="dxa"/>
            <w:noWrap/>
            <w:hideMark/>
          </w:tcPr>
          <w:p w14:paraId="235726AD"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AB Flow</w:t>
            </w:r>
          </w:p>
        </w:tc>
      </w:tr>
      <w:tr w:rsidR="007B3830" w:rsidRPr="007B3830" w14:paraId="2947B0C6" w14:textId="77777777" w:rsidTr="008D2B75">
        <w:trPr>
          <w:trHeight w:val="300"/>
        </w:trPr>
        <w:tc>
          <w:tcPr>
            <w:tcW w:w="2192" w:type="dxa"/>
            <w:noWrap/>
            <w:hideMark/>
          </w:tcPr>
          <w:p w14:paraId="28362B7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BA_Flow_PCE</w:t>
            </w:r>
          </w:p>
        </w:tc>
        <w:tc>
          <w:tcPr>
            <w:tcW w:w="5116" w:type="dxa"/>
            <w:noWrap/>
            <w:hideMark/>
          </w:tcPr>
          <w:p w14:paraId="412E538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BA Flow</w:t>
            </w:r>
          </w:p>
        </w:tc>
      </w:tr>
      <w:tr w:rsidR="007B3830" w:rsidRPr="007B3830" w14:paraId="57A8B354" w14:textId="77777777" w:rsidTr="008D2B75">
        <w:trPr>
          <w:trHeight w:val="300"/>
        </w:trPr>
        <w:tc>
          <w:tcPr>
            <w:tcW w:w="2192" w:type="dxa"/>
            <w:noWrap/>
            <w:hideMark/>
          </w:tcPr>
          <w:p w14:paraId="3E555507"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Tot_Flow_PCE</w:t>
            </w:r>
          </w:p>
        </w:tc>
        <w:tc>
          <w:tcPr>
            <w:tcW w:w="5116" w:type="dxa"/>
            <w:noWrap/>
            <w:hideMark/>
          </w:tcPr>
          <w:p w14:paraId="6AABB0C0"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Total Flow</w:t>
            </w:r>
          </w:p>
        </w:tc>
      </w:tr>
      <w:tr w:rsidR="007B3830" w:rsidRPr="007B3830" w14:paraId="4F4C726B" w14:textId="77777777" w:rsidTr="008D2B75">
        <w:trPr>
          <w:trHeight w:val="300"/>
        </w:trPr>
        <w:tc>
          <w:tcPr>
            <w:tcW w:w="2192" w:type="dxa"/>
            <w:noWrap/>
            <w:hideMark/>
          </w:tcPr>
          <w:p w14:paraId="7DF487D6"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AB_Time</w:t>
            </w:r>
          </w:p>
        </w:tc>
        <w:tc>
          <w:tcPr>
            <w:tcW w:w="5116" w:type="dxa"/>
            <w:noWrap/>
            <w:hideMark/>
          </w:tcPr>
          <w:p w14:paraId="290C134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Loaded Travel Time</w:t>
            </w:r>
          </w:p>
        </w:tc>
      </w:tr>
      <w:tr w:rsidR="007B3830" w:rsidRPr="007B3830" w14:paraId="79A96812" w14:textId="77777777" w:rsidTr="008D2B75">
        <w:trPr>
          <w:trHeight w:val="300"/>
        </w:trPr>
        <w:tc>
          <w:tcPr>
            <w:tcW w:w="2192" w:type="dxa"/>
            <w:noWrap/>
            <w:hideMark/>
          </w:tcPr>
          <w:p w14:paraId="42CE54B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BA_Time</w:t>
            </w:r>
          </w:p>
        </w:tc>
        <w:tc>
          <w:tcPr>
            <w:tcW w:w="5116" w:type="dxa"/>
            <w:noWrap/>
            <w:hideMark/>
          </w:tcPr>
          <w:p w14:paraId="009545F5"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Loaded Travel Time</w:t>
            </w:r>
          </w:p>
        </w:tc>
      </w:tr>
      <w:tr w:rsidR="007B3830" w:rsidRPr="007B3830" w14:paraId="54DE2484" w14:textId="77777777" w:rsidTr="008D2B75">
        <w:trPr>
          <w:trHeight w:val="300"/>
        </w:trPr>
        <w:tc>
          <w:tcPr>
            <w:tcW w:w="2192" w:type="dxa"/>
            <w:noWrap/>
            <w:hideMark/>
          </w:tcPr>
          <w:p w14:paraId="730A70D9"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Max_Time</w:t>
            </w:r>
          </w:p>
        </w:tc>
        <w:tc>
          <w:tcPr>
            <w:tcW w:w="5116" w:type="dxa"/>
            <w:noWrap/>
            <w:hideMark/>
          </w:tcPr>
          <w:p w14:paraId="72983961"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Maximum Loaded Time</w:t>
            </w:r>
          </w:p>
        </w:tc>
      </w:tr>
      <w:tr w:rsidR="007B3830" w:rsidRPr="007B3830" w14:paraId="5B91BF8A" w14:textId="77777777" w:rsidTr="008D2B75">
        <w:trPr>
          <w:trHeight w:val="300"/>
        </w:trPr>
        <w:tc>
          <w:tcPr>
            <w:tcW w:w="2192" w:type="dxa"/>
            <w:noWrap/>
            <w:hideMark/>
          </w:tcPr>
          <w:p w14:paraId="692BB38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AB_VOC</w:t>
            </w:r>
          </w:p>
        </w:tc>
        <w:tc>
          <w:tcPr>
            <w:tcW w:w="5116" w:type="dxa"/>
            <w:noWrap/>
            <w:hideMark/>
          </w:tcPr>
          <w:p w14:paraId="4C93C24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Volume to Capacity Ratio</w:t>
            </w:r>
          </w:p>
        </w:tc>
      </w:tr>
      <w:tr w:rsidR="007B3830" w:rsidRPr="007B3830" w14:paraId="73527EBE" w14:textId="77777777" w:rsidTr="008D2B75">
        <w:trPr>
          <w:trHeight w:val="300"/>
        </w:trPr>
        <w:tc>
          <w:tcPr>
            <w:tcW w:w="2192" w:type="dxa"/>
            <w:noWrap/>
            <w:hideMark/>
          </w:tcPr>
          <w:p w14:paraId="016DFA7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BA_VOC</w:t>
            </w:r>
          </w:p>
        </w:tc>
        <w:tc>
          <w:tcPr>
            <w:tcW w:w="5116" w:type="dxa"/>
            <w:noWrap/>
            <w:hideMark/>
          </w:tcPr>
          <w:p w14:paraId="732F295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Volume to Capacity Ratio</w:t>
            </w:r>
          </w:p>
        </w:tc>
      </w:tr>
      <w:tr w:rsidR="007B3830" w:rsidRPr="007B3830" w14:paraId="37FA0631" w14:textId="77777777" w:rsidTr="008D2B75">
        <w:trPr>
          <w:trHeight w:val="300"/>
        </w:trPr>
        <w:tc>
          <w:tcPr>
            <w:tcW w:w="2192" w:type="dxa"/>
            <w:noWrap/>
            <w:hideMark/>
          </w:tcPr>
          <w:p w14:paraId="3ED53FF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Max_VOC</w:t>
            </w:r>
          </w:p>
        </w:tc>
        <w:tc>
          <w:tcPr>
            <w:tcW w:w="5116" w:type="dxa"/>
            <w:noWrap/>
            <w:hideMark/>
          </w:tcPr>
          <w:p w14:paraId="16042487"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Maximum Volume to Capacity Ratio</w:t>
            </w:r>
          </w:p>
        </w:tc>
      </w:tr>
      <w:tr w:rsidR="007B3830" w:rsidRPr="007B3830" w14:paraId="31418A22" w14:textId="77777777" w:rsidTr="008D2B75">
        <w:trPr>
          <w:trHeight w:val="300"/>
        </w:trPr>
        <w:tc>
          <w:tcPr>
            <w:tcW w:w="2192" w:type="dxa"/>
            <w:noWrap/>
            <w:hideMark/>
          </w:tcPr>
          <w:p w14:paraId="0DCC53A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lastRenderedPageBreak/>
              <w:t>AB_VMT</w:t>
            </w:r>
          </w:p>
        </w:tc>
        <w:tc>
          <w:tcPr>
            <w:tcW w:w="5116" w:type="dxa"/>
            <w:noWrap/>
            <w:hideMark/>
          </w:tcPr>
          <w:p w14:paraId="72B1FCF0"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vehicle miles or km of travel</w:t>
            </w:r>
          </w:p>
        </w:tc>
      </w:tr>
      <w:tr w:rsidR="007B3830" w:rsidRPr="007B3830" w14:paraId="0DA188B2" w14:textId="77777777" w:rsidTr="008D2B75">
        <w:trPr>
          <w:trHeight w:val="300"/>
        </w:trPr>
        <w:tc>
          <w:tcPr>
            <w:tcW w:w="2192" w:type="dxa"/>
            <w:noWrap/>
            <w:hideMark/>
          </w:tcPr>
          <w:p w14:paraId="3A5D1970"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BA_VMT</w:t>
            </w:r>
          </w:p>
        </w:tc>
        <w:tc>
          <w:tcPr>
            <w:tcW w:w="5116" w:type="dxa"/>
            <w:noWrap/>
            <w:hideMark/>
          </w:tcPr>
          <w:p w14:paraId="20A5A46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vehicle miles or km of travel</w:t>
            </w:r>
          </w:p>
        </w:tc>
      </w:tr>
      <w:tr w:rsidR="007B3830" w:rsidRPr="007B3830" w14:paraId="369FEDD2" w14:textId="77777777" w:rsidTr="008D2B75">
        <w:trPr>
          <w:trHeight w:val="300"/>
        </w:trPr>
        <w:tc>
          <w:tcPr>
            <w:tcW w:w="2192" w:type="dxa"/>
            <w:noWrap/>
            <w:hideMark/>
          </w:tcPr>
          <w:p w14:paraId="0905D6C1"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Tot_VMT</w:t>
            </w:r>
          </w:p>
        </w:tc>
        <w:tc>
          <w:tcPr>
            <w:tcW w:w="5116" w:type="dxa"/>
            <w:noWrap/>
            <w:hideMark/>
          </w:tcPr>
          <w:p w14:paraId="400C658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Total vehicle miles or km of travel</w:t>
            </w:r>
          </w:p>
        </w:tc>
      </w:tr>
      <w:tr w:rsidR="007B3830" w:rsidRPr="007B3830" w14:paraId="490DA517" w14:textId="77777777" w:rsidTr="008D2B75">
        <w:trPr>
          <w:trHeight w:val="300"/>
        </w:trPr>
        <w:tc>
          <w:tcPr>
            <w:tcW w:w="2192" w:type="dxa"/>
            <w:noWrap/>
            <w:hideMark/>
          </w:tcPr>
          <w:p w14:paraId="30735BD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AB_VHT</w:t>
            </w:r>
          </w:p>
        </w:tc>
        <w:tc>
          <w:tcPr>
            <w:tcW w:w="5116" w:type="dxa"/>
            <w:noWrap/>
            <w:hideMark/>
          </w:tcPr>
          <w:p w14:paraId="54973D0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vehicle hours of travel</w:t>
            </w:r>
          </w:p>
        </w:tc>
      </w:tr>
      <w:tr w:rsidR="007B3830" w:rsidRPr="007B3830" w14:paraId="7AD30DA3" w14:textId="77777777" w:rsidTr="008D2B75">
        <w:trPr>
          <w:trHeight w:val="300"/>
        </w:trPr>
        <w:tc>
          <w:tcPr>
            <w:tcW w:w="2192" w:type="dxa"/>
            <w:noWrap/>
            <w:hideMark/>
          </w:tcPr>
          <w:p w14:paraId="2B8331E2"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BA_VHT</w:t>
            </w:r>
          </w:p>
        </w:tc>
        <w:tc>
          <w:tcPr>
            <w:tcW w:w="5116" w:type="dxa"/>
            <w:noWrap/>
            <w:hideMark/>
          </w:tcPr>
          <w:p w14:paraId="631D6C5D"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vehicle hours of travel</w:t>
            </w:r>
          </w:p>
        </w:tc>
      </w:tr>
      <w:tr w:rsidR="007B3830" w:rsidRPr="007B3830" w14:paraId="1C79BD4B" w14:textId="77777777" w:rsidTr="008D2B75">
        <w:trPr>
          <w:trHeight w:val="300"/>
        </w:trPr>
        <w:tc>
          <w:tcPr>
            <w:tcW w:w="2192" w:type="dxa"/>
            <w:noWrap/>
            <w:hideMark/>
          </w:tcPr>
          <w:p w14:paraId="0DBF2EF6"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Tot_VHT</w:t>
            </w:r>
          </w:p>
        </w:tc>
        <w:tc>
          <w:tcPr>
            <w:tcW w:w="5116" w:type="dxa"/>
            <w:noWrap/>
            <w:hideMark/>
          </w:tcPr>
          <w:p w14:paraId="7A7959DF"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Total vehicle hours of travel</w:t>
            </w:r>
          </w:p>
        </w:tc>
      </w:tr>
      <w:tr w:rsidR="007B3830" w:rsidRPr="007B3830" w14:paraId="036DBCC5" w14:textId="77777777" w:rsidTr="008D2B75">
        <w:trPr>
          <w:trHeight w:val="300"/>
        </w:trPr>
        <w:tc>
          <w:tcPr>
            <w:tcW w:w="2192" w:type="dxa"/>
            <w:noWrap/>
            <w:hideMark/>
          </w:tcPr>
          <w:p w14:paraId="055FB4B3"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AB_Speed</w:t>
            </w:r>
          </w:p>
        </w:tc>
        <w:tc>
          <w:tcPr>
            <w:tcW w:w="5116" w:type="dxa"/>
            <w:noWrap/>
            <w:hideMark/>
          </w:tcPr>
          <w:p w14:paraId="43A3F152"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Loaded Speed</w:t>
            </w:r>
          </w:p>
        </w:tc>
      </w:tr>
      <w:tr w:rsidR="007B3830" w:rsidRPr="007B3830" w14:paraId="504D3798" w14:textId="77777777" w:rsidTr="008D2B75">
        <w:trPr>
          <w:trHeight w:val="300"/>
        </w:trPr>
        <w:tc>
          <w:tcPr>
            <w:tcW w:w="2192" w:type="dxa"/>
            <w:noWrap/>
            <w:hideMark/>
          </w:tcPr>
          <w:p w14:paraId="23EF8D36"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BA_Speed</w:t>
            </w:r>
          </w:p>
        </w:tc>
        <w:tc>
          <w:tcPr>
            <w:tcW w:w="5116" w:type="dxa"/>
            <w:noWrap/>
            <w:hideMark/>
          </w:tcPr>
          <w:p w14:paraId="38091A92"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Loaded Speed</w:t>
            </w:r>
          </w:p>
        </w:tc>
      </w:tr>
      <w:tr w:rsidR="007B3830" w:rsidRPr="007B3830" w14:paraId="13D2B0FE" w14:textId="77777777" w:rsidTr="008D2B75">
        <w:trPr>
          <w:trHeight w:val="300"/>
        </w:trPr>
        <w:tc>
          <w:tcPr>
            <w:tcW w:w="2192" w:type="dxa"/>
            <w:noWrap/>
            <w:hideMark/>
          </w:tcPr>
          <w:p w14:paraId="3D5A92E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AB_VDF</w:t>
            </w:r>
          </w:p>
        </w:tc>
        <w:tc>
          <w:tcPr>
            <w:tcW w:w="5116" w:type="dxa"/>
            <w:noWrap/>
            <w:hideMark/>
          </w:tcPr>
          <w:p w14:paraId="56C30CE6"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AB Volume Delay Function</w:t>
            </w:r>
          </w:p>
        </w:tc>
      </w:tr>
      <w:tr w:rsidR="007B3830" w:rsidRPr="007B3830" w14:paraId="154F904F" w14:textId="77777777" w:rsidTr="008D2B75">
        <w:trPr>
          <w:trHeight w:val="300"/>
        </w:trPr>
        <w:tc>
          <w:tcPr>
            <w:tcW w:w="2192" w:type="dxa"/>
            <w:noWrap/>
            <w:hideMark/>
          </w:tcPr>
          <w:p w14:paraId="14DCC729"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BA_VDF</w:t>
            </w:r>
          </w:p>
        </w:tc>
        <w:tc>
          <w:tcPr>
            <w:tcW w:w="5116" w:type="dxa"/>
            <w:noWrap/>
            <w:hideMark/>
          </w:tcPr>
          <w:p w14:paraId="74D11CE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BA Volume Delay Function</w:t>
            </w:r>
          </w:p>
        </w:tc>
      </w:tr>
      <w:tr w:rsidR="007B3830" w:rsidRPr="007B3830" w14:paraId="6DA50E85" w14:textId="77777777" w:rsidTr="008D2B75">
        <w:trPr>
          <w:trHeight w:val="300"/>
        </w:trPr>
        <w:tc>
          <w:tcPr>
            <w:tcW w:w="2192" w:type="dxa"/>
            <w:noWrap/>
            <w:hideMark/>
          </w:tcPr>
          <w:p w14:paraId="285FE2DE"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Max_VDF</w:t>
            </w:r>
          </w:p>
        </w:tc>
        <w:tc>
          <w:tcPr>
            <w:tcW w:w="5116" w:type="dxa"/>
            <w:noWrap/>
            <w:hideMark/>
          </w:tcPr>
          <w:p w14:paraId="018F3306"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Maximum Link Volume Delay Function Value</w:t>
            </w:r>
          </w:p>
        </w:tc>
      </w:tr>
      <w:tr w:rsidR="007B3830" w:rsidRPr="007B3830" w14:paraId="29F8F9F9" w14:textId="77777777" w:rsidTr="008D2B75">
        <w:trPr>
          <w:trHeight w:val="300"/>
        </w:trPr>
        <w:tc>
          <w:tcPr>
            <w:tcW w:w="2192" w:type="dxa"/>
            <w:noWrap/>
            <w:hideMark/>
          </w:tcPr>
          <w:p w14:paraId="702AFE00"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AB_MSA_Flow</w:t>
            </w:r>
          </w:p>
        </w:tc>
        <w:tc>
          <w:tcPr>
            <w:tcW w:w="5116" w:type="dxa"/>
            <w:noWrap/>
            <w:hideMark/>
          </w:tcPr>
          <w:p w14:paraId="3C5F2AC7"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AB MSA Flow</w:t>
            </w:r>
          </w:p>
        </w:tc>
      </w:tr>
      <w:tr w:rsidR="007B3830" w:rsidRPr="007B3830" w14:paraId="0933F24E" w14:textId="77777777" w:rsidTr="008D2B75">
        <w:trPr>
          <w:trHeight w:val="300"/>
        </w:trPr>
        <w:tc>
          <w:tcPr>
            <w:tcW w:w="2192" w:type="dxa"/>
            <w:noWrap/>
            <w:hideMark/>
          </w:tcPr>
          <w:p w14:paraId="4F9A8B97"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BA_MSA_Flow</w:t>
            </w:r>
          </w:p>
        </w:tc>
        <w:tc>
          <w:tcPr>
            <w:tcW w:w="5116" w:type="dxa"/>
            <w:noWrap/>
            <w:hideMark/>
          </w:tcPr>
          <w:p w14:paraId="76E9FA4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BA MSA Flow</w:t>
            </w:r>
          </w:p>
        </w:tc>
      </w:tr>
      <w:tr w:rsidR="007B3830" w:rsidRPr="007B3830" w14:paraId="29A355C1" w14:textId="77777777" w:rsidTr="008D2B75">
        <w:trPr>
          <w:trHeight w:val="300"/>
        </w:trPr>
        <w:tc>
          <w:tcPr>
            <w:tcW w:w="2192" w:type="dxa"/>
            <w:noWrap/>
            <w:hideMark/>
          </w:tcPr>
          <w:p w14:paraId="28E352E9"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AB_MSA_Cost</w:t>
            </w:r>
          </w:p>
        </w:tc>
        <w:tc>
          <w:tcPr>
            <w:tcW w:w="5116" w:type="dxa"/>
            <w:noWrap/>
            <w:hideMark/>
          </w:tcPr>
          <w:p w14:paraId="33F06D71"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AB MSA VDF Value</w:t>
            </w:r>
          </w:p>
        </w:tc>
      </w:tr>
      <w:tr w:rsidR="007B3830" w:rsidRPr="007B3830" w14:paraId="13798448" w14:textId="77777777" w:rsidTr="008D2B75">
        <w:trPr>
          <w:trHeight w:val="300"/>
        </w:trPr>
        <w:tc>
          <w:tcPr>
            <w:tcW w:w="2192" w:type="dxa"/>
            <w:noWrap/>
            <w:hideMark/>
          </w:tcPr>
          <w:p w14:paraId="7A1D8E73"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BA_MSA_Cost</w:t>
            </w:r>
          </w:p>
        </w:tc>
        <w:tc>
          <w:tcPr>
            <w:tcW w:w="5116" w:type="dxa"/>
            <w:noWrap/>
            <w:hideMark/>
          </w:tcPr>
          <w:p w14:paraId="5AEEBA9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BA MSA VDF Value</w:t>
            </w:r>
          </w:p>
        </w:tc>
      </w:tr>
      <w:tr w:rsidR="007B3830" w:rsidRPr="007B3830" w14:paraId="27EF8EB2" w14:textId="77777777" w:rsidTr="008D2B75">
        <w:trPr>
          <w:trHeight w:val="300"/>
        </w:trPr>
        <w:tc>
          <w:tcPr>
            <w:tcW w:w="2192" w:type="dxa"/>
            <w:noWrap/>
            <w:hideMark/>
          </w:tcPr>
          <w:p w14:paraId="37D48BEF"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AB_MSA_Time</w:t>
            </w:r>
          </w:p>
        </w:tc>
        <w:tc>
          <w:tcPr>
            <w:tcW w:w="5116" w:type="dxa"/>
            <w:noWrap/>
            <w:hideMark/>
          </w:tcPr>
          <w:p w14:paraId="70091821"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AB MSA VDF Time Value</w:t>
            </w:r>
          </w:p>
        </w:tc>
      </w:tr>
      <w:tr w:rsidR="007B3830" w:rsidRPr="007B3830" w14:paraId="32CDDC25" w14:textId="77777777" w:rsidTr="008D2B75">
        <w:trPr>
          <w:trHeight w:val="300"/>
        </w:trPr>
        <w:tc>
          <w:tcPr>
            <w:tcW w:w="2192" w:type="dxa"/>
            <w:noWrap/>
            <w:hideMark/>
          </w:tcPr>
          <w:p w14:paraId="2C41FAF0"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BA_MSA_Time</w:t>
            </w:r>
          </w:p>
        </w:tc>
        <w:tc>
          <w:tcPr>
            <w:tcW w:w="5116" w:type="dxa"/>
            <w:noWrap/>
            <w:hideMark/>
          </w:tcPr>
          <w:p w14:paraId="7A448C7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BA MSA VDF Time Value</w:t>
            </w:r>
          </w:p>
        </w:tc>
      </w:tr>
      <w:tr w:rsidR="007B3830" w:rsidRPr="007B3830" w14:paraId="3F7E683C" w14:textId="77777777" w:rsidTr="008D2B75">
        <w:trPr>
          <w:trHeight w:val="300"/>
        </w:trPr>
        <w:tc>
          <w:tcPr>
            <w:tcW w:w="2192" w:type="dxa"/>
            <w:noWrap/>
            <w:hideMark/>
          </w:tcPr>
          <w:p w14:paraId="1E83375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AB_Flow_Passenger</w:t>
            </w:r>
          </w:p>
        </w:tc>
        <w:tc>
          <w:tcPr>
            <w:tcW w:w="5116" w:type="dxa"/>
            <w:noWrap/>
            <w:hideMark/>
          </w:tcPr>
          <w:p w14:paraId="2AEF7594"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Flow for  Passenger</w:t>
            </w:r>
          </w:p>
        </w:tc>
      </w:tr>
      <w:tr w:rsidR="007B3830" w:rsidRPr="007B3830" w14:paraId="3958A71C" w14:textId="77777777" w:rsidTr="008D2B75">
        <w:trPr>
          <w:trHeight w:val="300"/>
        </w:trPr>
        <w:tc>
          <w:tcPr>
            <w:tcW w:w="2192" w:type="dxa"/>
            <w:noWrap/>
            <w:hideMark/>
          </w:tcPr>
          <w:p w14:paraId="6F71ABD9"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BA_Flow_Passenger</w:t>
            </w:r>
          </w:p>
        </w:tc>
        <w:tc>
          <w:tcPr>
            <w:tcW w:w="5116" w:type="dxa"/>
            <w:noWrap/>
            <w:hideMark/>
          </w:tcPr>
          <w:p w14:paraId="76DA8CCE"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Flow for Passenger</w:t>
            </w:r>
          </w:p>
        </w:tc>
      </w:tr>
      <w:tr w:rsidR="007B3830" w:rsidRPr="007B3830" w14:paraId="6941C6C0" w14:textId="77777777" w:rsidTr="008D2B75">
        <w:trPr>
          <w:trHeight w:val="300"/>
        </w:trPr>
        <w:tc>
          <w:tcPr>
            <w:tcW w:w="2192" w:type="dxa"/>
            <w:noWrap/>
            <w:hideMark/>
          </w:tcPr>
          <w:p w14:paraId="190FA2C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AB_Flow_Commercial</w:t>
            </w:r>
          </w:p>
        </w:tc>
        <w:tc>
          <w:tcPr>
            <w:tcW w:w="5116" w:type="dxa"/>
            <w:noWrap/>
            <w:hideMark/>
          </w:tcPr>
          <w:p w14:paraId="07E4A2AF"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Flow for Commercial</w:t>
            </w:r>
          </w:p>
        </w:tc>
      </w:tr>
      <w:tr w:rsidR="007B3830" w:rsidRPr="007B3830" w14:paraId="667E060A" w14:textId="77777777" w:rsidTr="008D2B75">
        <w:trPr>
          <w:trHeight w:val="300"/>
        </w:trPr>
        <w:tc>
          <w:tcPr>
            <w:tcW w:w="2192" w:type="dxa"/>
            <w:noWrap/>
            <w:hideMark/>
          </w:tcPr>
          <w:p w14:paraId="1B728FE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BA_Flow_Commercial</w:t>
            </w:r>
          </w:p>
        </w:tc>
        <w:tc>
          <w:tcPr>
            <w:tcW w:w="5116" w:type="dxa"/>
            <w:noWrap/>
            <w:hideMark/>
          </w:tcPr>
          <w:p w14:paraId="1507C785"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Flow for Commercial</w:t>
            </w:r>
          </w:p>
        </w:tc>
      </w:tr>
      <w:tr w:rsidR="007B3830" w:rsidRPr="007B3830" w14:paraId="3E6807E6" w14:textId="77777777" w:rsidTr="008D2B75">
        <w:trPr>
          <w:trHeight w:val="300"/>
        </w:trPr>
        <w:tc>
          <w:tcPr>
            <w:tcW w:w="2192" w:type="dxa"/>
            <w:noWrap/>
            <w:hideMark/>
          </w:tcPr>
          <w:p w14:paraId="0BBAADD7"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AB_Flow_SingleUnit</w:t>
            </w:r>
          </w:p>
        </w:tc>
        <w:tc>
          <w:tcPr>
            <w:tcW w:w="5116" w:type="dxa"/>
            <w:noWrap/>
            <w:hideMark/>
          </w:tcPr>
          <w:p w14:paraId="13ABBC6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Flow for  SingleUnit</w:t>
            </w:r>
          </w:p>
        </w:tc>
      </w:tr>
      <w:tr w:rsidR="007B3830" w:rsidRPr="007B3830" w14:paraId="4E4C0C1F" w14:textId="77777777" w:rsidTr="008D2B75">
        <w:trPr>
          <w:trHeight w:val="300"/>
        </w:trPr>
        <w:tc>
          <w:tcPr>
            <w:tcW w:w="2192" w:type="dxa"/>
            <w:noWrap/>
            <w:hideMark/>
          </w:tcPr>
          <w:p w14:paraId="3803D0C8"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BA_Flow_SingleUnit</w:t>
            </w:r>
          </w:p>
        </w:tc>
        <w:tc>
          <w:tcPr>
            <w:tcW w:w="5116" w:type="dxa"/>
            <w:noWrap/>
            <w:hideMark/>
          </w:tcPr>
          <w:p w14:paraId="056D546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Flow for SingleUnit</w:t>
            </w:r>
          </w:p>
        </w:tc>
      </w:tr>
      <w:tr w:rsidR="007B3830" w:rsidRPr="007B3830" w14:paraId="2A84A803" w14:textId="77777777" w:rsidTr="008D2B75">
        <w:trPr>
          <w:trHeight w:val="300"/>
        </w:trPr>
        <w:tc>
          <w:tcPr>
            <w:tcW w:w="2192" w:type="dxa"/>
            <w:noWrap/>
            <w:hideMark/>
          </w:tcPr>
          <w:p w14:paraId="5679E225"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AB_Flow_MU</w:t>
            </w:r>
          </w:p>
        </w:tc>
        <w:tc>
          <w:tcPr>
            <w:tcW w:w="5116" w:type="dxa"/>
            <w:noWrap/>
            <w:hideMark/>
          </w:tcPr>
          <w:p w14:paraId="1CE579F7"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 Flow for  MU</w:t>
            </w:r>
          </w:p>
        </w:tc>
      </w:tr>
      <w:tr w:rsidR="007B3830" w:rsidRPr="007B3830" w14:paraId="044B7549" w14:textId="77777777" w:rsidTr="008D2B75">
        <w:trPr>
          <w:trHeight w:val="300"/>
        </w:trPr>
        <w:tc>
          <w:tcPr>
            <w:tcW w:w="2192" w:type="dxa"/>
            <w:noWrap/>
            <w:hideMark/>
          </w:tcPr>
          <w:p w14:paraId="3E2E462B"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BA_Flow_MU</w:t>
            </w:r>
          </w:p>
        </w:tc>
        <w:tc>
          <w:tcPr>
            <w:tcW w:w="5116" w:type="dxa"/>
            <w:noWrap/>
            <w:hideMark/>
          </w:tcPr>
          <w:p w14:paraId="1046B99D"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 Flow for MU</w:t>
            </w:r>
          </w:p>
        </w:tc>
      </w:tr>
      <w:tr w:rsidR="007B3830" w:rsidRPr="007B3830" w14:paraId="65B1E0C5" w14:textId="77777777" w:rsidTr="008D2B75">
        <w:trPr>
          <w:trHeight w:val="300"/>
        </w:trPr>
        <w:tc>
          <w:tcPr>
            <w:tcW w:w="2192" w:type="dxa"/>
            <w:noWrap/>
            <w:hideMark/>
          </w:tcPr>
          <w:p w14:paraId="5DDF1C4D"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AB_Flow</w:t>
            </w:r>
          </w:p>
        </w:tc>
        <w:tc>
          <w:tcPr>
            <w:tcW w:w="5116" w:type="dxa"/>
            <w:noWrap/>
            <w:hideMark/>
          </w:tcPr>
          <w:p w14:paraId="534DAB4F"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AB Veh Flow</w:t>
            </w:r>
          </w:p>
        </w:tc>
      </w:tr>
      <w:tr w:rsidR="007B3830" w:rsidRPr="007B3830" w14:paraId="3A182802" w14:textId="77777777" w:rsidTr="008D2B75">
        <w:trPr>
          <w:trHeight w:val="300"/>
        </w:trPr>
        <w:tc>
          <w:tcPr>
            <w:tcW w:w="2192" w:type="dxa"/>
            <w:noWrap/>
            <w:hideMark/>
          </w:tcPr>
          <w:p w14:paraId="7408D50F"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BA_Flow</w:t>
            </w:r>
          </w:p>
        </w:tc>
        <w:tc>
          <w:tcPr>
            <w:tcW w:w="5116" w:type="dxa"/>
            <w:noWrap/>
            <w:hideMark/>
          </w:tcPr>
          <w:p w14:paraId="11E28515"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BA Veh Flow</w:t>
            </w:r>
          </w:p>
        </w:tc>
      </w:tr>
      <w:tr w:rsidR="007B3830" w:rsidRPr="007B3830" w14:paraId="75736072" w14:textId="77777777" w:rsidTr="008D2B75">
        <w:trPr>
          <w:trHeight w:val="300"/>
        </w:trPr>
        <w:tc>
          <w:tcPr>
            <w:tcW w:w="2192" w:type="dxa"/>
            <w:noWrap/>
            <w:hideMark/>
          </w:tcPr>
          <w:p w14:paraId="4BC3A31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Tot_Flow</w:t>
            </w:r>
          </w:p>
        </w:tc>
        <w:tc>
          <w:tcPr>
            <w:tcW w:w="5116" w:type="dxa"/>
            <w:noWrap/>
            <w:hideMark/>
          </w:tcPr>
          <w:p w14:paraId="2B54F623"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Link Total Veh Flow</w:t>
            </w:r>
          </w:p>
        </w:tc>
      </w:tr>
    </w:tbl>
    <w:p w14:paraId="101CD375" w14:textId="77777777" w:rsidR="007B3830" w:rsidRDefault="007B3830" w:rsidP="007B3830">
      <w:pPr>
        <w:pStyle w:val="Heading4"/>
      </w:pPr>
      <w:r>
        <w:lastRenderedPageBreak/>
        <w:t>Transit Assignment</w:t>
      </w:r>
    </w:p>
    <w:p w14:paraId="3CE8E2FB" w14:textId="0E7C9B92" w:rsidR="007B3830" w:rsidRDefault="009231B9" w:rsidP="007B3830">
      <w:pPr>
        <w:pStyle w:val="BodyParagraph"/>
      </w:pPr>
      <w:r>
        <w:t xml:space="preserve">The output of the transit assignment in </w:t>
      </w:r>
      <w:r>
        <w:rPr>
          <w:rFonts w:asciiTheme="minorHAnsi" w:hAnsiTheme="minorHAnsi"/>
        </w:rPr>
        <w:t xml:space="preserve">.\[year]\outputs. </w:t>
      </w:r>
      <w:r w:rsidR="007B3830">
        <w:t xml:space="preserve">For each of the transit assignment (by time period, </w:t>
      </w:r>
      <w:r w:rsidR="00363DAC">
        <w:t xml:space="preserve">assignment </w:t>
      </w:r>
      <w:r w:rsidR="007B3830">
        <w:t>access mode, and transit submode), following five binary outputs are produced:</w:t>
      </w:r>
    </w:p>
    <w:p w14:paraId="4D5888DB" w14:textId="193BD1A5" w:rsidR="007B3830" w:rsidRDefault="007B3830" w:rsidP="007B3830">
      <w:pPr>
        <w:pStyle w:val="BodyParagraph"/>
        <w:numPr>
          <w:ilvl w:val="0"/>
          <w:numId w:val="45"/>
        </w:numPr>
      </w:pPr>
      <w:r>
        <w:t>Transit flow table ([Period][AccessMode][Mode]Flow.bin)</w:t>
      </w:r>
    </w:p>
    <w:p w14:paraId="588712F2" w14:textId="5CF97BF1" w:rsidR="007B3830" w:rsidRDefault="007B3830" w:rsidP="007B3830">
      <w:pPr>
        <w:pStyle w:val="BodyParagraph"/>
        <w:numPr>
          <w:ilvl w:val="0"/>
          <w:numId w:val="45"/>
        </w:numPr>
      </w:pPr>
      <w:r>
        <w:t>Non-transit flow table ([Period][AccessMode][Mode]WalkFlow.bin)</w:t>
      </w:r>
    </w:p>
    <w:p w14:paraId="50EEC280" w14:textId="14449C90" w:rsidR="007B3830" w:rsidRDefault="007B3830" w:rsidP="007B3830">
      <w:pPr>
        <w:pStyle w:val="BodyParagraph"/>
        <w:numPr>
          <w:ilvl w:val="0"/>
          <w:numId w:val="45"/>
        </w:numPr>
      </w:pPr>
      <w:r>
        <w:t>Aggregated flow table ([Period][AccessMode][Mode]AggreFlow.bin)</w:t>
      </w:r>
    </w:p>
    <w:p w14:paraId="72A89A9D" w14:textId="2C6A973A" w:rsidR="007B3830" w:rsidRDefault="007B3830" w:rsidP="007B3830">
      <w:pPr>
        <w:pStyle w:val="BodyParagraph"/>
        <w:numPr>
          <w:ilvl w:val="0"/>
          <w:numId w:val="45"/>
        </w:numPr>
      </w:pPr>
      <w:r>
        <w:t>Boarding/ alighting flow table ([Period][AccessMode][Mode]OnOffFlow.bin)</w:t>
      </w:r>
    </w:p>
    <w:p w14:paraId="49406B60" w14:textId="0AF7D26E" w:rsidR="007B3830" w:rsidRDefault="007B3830" w:rsidP="007B3830">
      <w:pPr>
        <w:pStyle w:val="BodyParagraph"/>
        <w:numPr>
          <w:ilvl w:val="0"/>
          <w:numId w:val="45"/>
        </w:numPr>
      </w:pPr>
      <w:r>
        <w:t>Movement table ([Period][AccessMode][Mode]MOV.bin)</w:t>
      </w:r>
    </w:p>
    <w:p w14:paraId="7A4B80ED" w14:textId="4590887B" w:rsidR="00B76CB0" w:rsidRDefault="00C70B62" w:rsidP="007B3830">
      <w:pPr>
        <w:pStyle w:val="BodyParagraph"/>
      </w:pPr>
      <w:r>
        <w:t xml:space="preserve">Four </w:t>
      </w:r>
      <w:r w:rsidR="00363DAC">
        <w:t xml:space="preserve">time </w:t>
      </w:r>
      <w:r w:rsidR="007B3830">
        <w:t>periods (</w:t>
      </w:r>
      <w:r>
        <w:t xml:space="preserve">AM, MD, PM, </w:t>
      </w:r>
      <w:r w:rsidR="007B3830">
        <w:t xml:space="preserve">and OP), three </w:t>
      </w:r>
      <w:r w:rsidR="00363DAC">
        <w:t xml:space="preserve">assignment </w:t>
      </w:r>
      <w:r w:rsidR="007B3830">
        <w:t>access modes (walk, PNR, and KNR) and five transit submodes (local bus, BRT, express bus, urban rail, and commuter rail) are used.</w:t>
      </w:r>
    </w:p>
    <w:p w14:paraId="08719360" w14:textId="05C9B5FB" w:rsidR="007B3830" w:rsidRDefault="007B3830" w:rsidP="007B3830">
      <w:pPr>
        <w:pStyle w:val="Caption"/>
        <w:keepNext/>
      </w:pPr>
      <w:bookmarkStart w:id="4376" w:name="_Toc441593019"/>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50</w:t>
      </w:r>
      <w:r w:rsidR="008F26F5">
        <w:rPr>
          <w:noProof/>
        </w:rPr>
        <w:fldChar w:fldCharType="end"/>
      </w:r>
      <w:r w:rsidR="002140EA">
        <w:t xml:space="preserve"> Transit Assignment</w:t>
      </w:r>
      <w:r>
        <w:t xml:space="preserve"> Flow Table</w:t>
      </w:r>
      <w:bookmarkEnd w:id="4376"/>
    </w:p>
    <w:tbl>
      <w:tblPr>
        <w:tblStyle w:val="Style1"/>
        <w:tblW w:w="0" w:type="auto"/>
        <w:tblLook w:val="04A0" w:firstRow="1" w:lastRow="0" w:firstColumn="1" w:lastColumn="0" w:noHBand="0" w:noVBand="1"/>
      </w:tblPr>
      <w:tblGrid>
        <w:gridCol w:w="3950"/>
        <w:gridCol w:w="3970"/>
      </w:tblGrid>
      <w:tr w:rsidR="007B3830" w:rsidRPr="007B3830" w14:paraId="42EA0321" w14:textId="77777777" w:rsidTr="008D2B75">
        <w:trPr>
          <w:cnfStyle w:val="100000000000" w:firstRow="1" w:lastRow="0" w:firstColumn="0" w:lastColumn="0" w:oddVBand="0" w:evenVBand="0" w:oddHBand="0" w:evenHBand="0" w:firstRowFirstColumn="0" w:firstRowLastColumn="0" w:lastRowFirstColumn="0" w:lastRowLastColumn="0"/>
        </w:trPr>
        <w:tc>
          <w:tcPr>
            <w:tcW w:w="4068" w:type="dxa"/>
          </w:tcPr>
          <w:p w14:paraId="1ED0FFBA" w14:textId="77777777" w:rsidR="007B3830" w:rsidRPr="007B3830" w:rsidRDefault="007B3830" w:rsidP="007B3830">
            <w:pPr>
              <w:pStyle w:val="BodyParagraph"/>
              <w:spacing w:line="240" w:lineRule="auto"/>
              <w:rPr>
                <w:rFonts w:asciiTheme="majorHAnsi" w:hAnsiTheme="majorHAnsi" w:cstheme="majorHAnsi"/>
                <w:b/>
                <w:color w:val="FFFFFF" w:themeColor="background2"/>
                <w:sz w:val="18"/>
                <w:szCs w:val="18"/>
              </w:rPr>
            </w:pPr>
            <w:r w:rsidRPr="007B3830">
              <w:rPr>
                <w:rFonts w:asciiTheme="majorHAnsi" w:hAnsiTheme="majorHAnsi" w:cstheme="majorHAnsi"/>
                <w:b/>
                <w:color w:val="FFFFFF" w:themeColor="background2"/>
                <w:sz w:val="18"/>
                <w:szCs w:val="18"/>
              </w:rPr>
              <w:t>Field</w:t>
            </w:r>
          </w:p>
        </w:tc>
        <w:tc>
          <w:tcPr>
            <w:tcW w:w="4068" w:type="dxa"/>
          </w:tcPr>
          <w:p w14:paraId="52EF5703" w14:textId="77777777" w:rsidR="007B3830" w:rsidRPr="007B3830" w:rsidRDefault="007B3830" w:rsidP="007B3830">
            <w:pPr>
              <w:pStyle w:val="BodyParagraph"/>
              <w:spacing w:line="240" w:lineRule="auto"/>
              <w:rPr>
                <w:rFonts w:asciiTheme="majorHAnsi" w:hAnsiTheme="majorHAnsi" w:cstheme="majorHAnsi"/>
                <w:b/>
                <w:color w:val="FFFFFF" w:themeColor="background2"/>
                <w:sz w:val="18"/>
                <w:szCs w:val="18"/>
              </w:rPr>
            </w:pPr>
            <w:r w:rsidRPr="007B3830">
              <w:rPr>
                <w:rFonts w:asciiTheme="majorHAnsi" w:hAnsiTheme="majorHAnsi" w:cstheme="majorHAnsi"/>
                <w:b/>
                <w:color w:val="FFFFFF" w:themeColor="background2"/>
                <w:sz w:val="18"/>
                <w:szCs w:val="18"/>
              </w:rPr>
              <w:t>Description</w:t>
            </w:r>
          </w:p>
        </w:tc>
      </w:tr>
      <w:tr w:rsidR="007B3830" w:rsidRPr="007B3830" w14:paraId="60506CDA" w14:textId="77777777" w:rsidTr="008D2B75">
        <w:tc>
          <w:tcPr>
            <w:tcW w:w="4068" w:type="dxa"/>
          </w:tcPr>
          <w:p w14:paraId="2686D830"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Route</w:t>
            </w:r>
          </w:p>
        </w:tc>
        <w:tc>
          <w:tcPr>
            <w:tcW w:w="4068" w:type="dxa"/>
          </w:tcPr>
          <w:p w14:paraId="1E20830E"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Transit route id</w:t>
            </w:r>
          </w:p>
        </w:tc>
      </w:tr>
      <w:tr w:rsidR="007B3830" w:rsidRPr="007B3830" w14:paraId="6E2E868E" w14:textId="77777777" w:rsidTr="008D2B75">
        <w:tc>
          <w:tcPr>
            <w:tcW w:w="4068" w:type="dxa"/>
          </w:tcPr>
          <w:p w14:paraId="086CCCF4"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From_Stop</w:t>
            </w:r>
          </w:p>
        </w:tc>
        <w:tc>
          <w:tcPr>
            <w:tcW w:w="4068" w:type="dxa"/>
          </w:tcPr>
          <w:p w14:paraId="50FF5361"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From stop id</w:t>
            </w:r>
          </w:p>
        </w:tc>
      </w:tr>
      <w:tr w:rsidR="007B3830" w:rsidRPr="007B3830" w14:paraId="7C71B454" w14:textId="77777777" w:rsidTr="008D2B75">
        <w:tc>
          <w:tcPr>
            <w:tcW w:w="4068" w:type="dxa"/>
          </w:tcPr>
          <w:p w14:paraId="09ECD905" w14:textId="77777777" w:rsidR="007B3830" w:rsidRPr="004C1583" w:rsidRDefault="007B3830" w:rsidP="007B3830">
            <w:pPr>
              <w:pStyle w:val="BodyParagraph"/>
              <w:spacing w:line="240" w:lineRule="auto"/>
              <w:rPr>
                <w:rFonts w:asciiTheme="majorHAnsi" w:hAnsiTheme="majorHAnsi" w:cstheme="majorHAnsi"/>
                <w:sz w:val="18"/>
                <w:szCs w:val="18"/>
              </w:rPr>
            </w:pPr>
            <w:r w:rsidRPr="004C1583">
              <w:rPr>
                <w:rFonts w:asciiTheme="majorHAnsi" w:hAnsiTheme="majorHAnsi" w:cstheme="majorHAnsi"/>
                <w:color w:val="000000"/>
                <w:sz w:val="18"/>
                <w:szCs w:val="18"/>
              </w:rPr>
              <w:t>To_Stop</w:t>
            </w:r>
          </w:p>
        </w:tc>
        <w:tc>
          <w:tcPr>
            <w:tcW w:w="4068" w:type="dxa"/>
          </w:tcPr>
          <w:p w14:paraId="5E4E49CA"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 stop id</w:t>
            </w:r>
          </w:p>
        </w:tc>
      </w:tr>
      <w:tr w:rsidR="007B3830" w:rsidRPr="007B3830" w14:paraId="58C7342D" w14:textId="77777777" w:rsidTr="008D2B75">
        <w:tc>
          <w:tcPr>
            <w:tcW w:w="4068" w:type="dxa"/>
          </w:tcPr>
          <w:p w14:paraId="311FF493" w14:textId="77777777" w:rsidR="007B3830" w:rsidRPr="004C1583" w:rsidRDefault="007B3830" w:rsidP="007B3830">
            <w:pPr>
              <w:pStyle w:val="BodyParagraph"/>
              <w:spacing w:line="240" w:lineRule="auto"/>
              <w:rPr>
                <w:rFonts w:asciiTheme="majorHAnsi" w:hAnsiTheme="majorHAnsi" w:cstheme="majorHAnsi"/>
                <w:sz w:val="18"/>
                <w:szCs w:val="18"/>
                <w:rPrChange w:id="4377" w:author="Nagendra Dhakar" w:date="2016-01-26T17:07:00Z">
                  <w:rPr>
                    <w:rFonts w:asciiTheme="majorHAnsi" w:hAnsiTheme="majorHAnsi" w:cstheme="majorHAnsi"/>
                    <w:sz w:val="18"/>
                    <w:szCs w:val="18"/>
                    <w:highlight w:val="yellow"/>
                  </w:rPr>
                </w:rPrChange>
              </w:rPr>
            </w:pPr>
            <w:r w:rsidRPr="004C1583">
              <w:rPr>
                <w:rFonts w:asciiTheme="majorHAnsi" w:hAnsiTheme="majorHAnsi" w:cstheme="majorHAnsi"/>
                <w:color w:val="000000"/>
                <w:sz w:val="18"/>
                <w:szCs w:val="18"/>
                <w:rPrChange w:id="4378" w:author="Nagendra Dhakar" w:date="2016-01-26T17:07:00Z">
                  <w:rPr>
                    <w:rFonts w:asciiTheme="majorHAnsi" w:hAnsiTheme="majorHAnsi" w:cstheme="majorHAnsi"/>
                    <w:color w:val="000000"/>
                    <w:sz w:val="18"/>
                    <w:szCs w:val="18"/>
                    <w:highlight w:val="yellow"/>
                  </w:rPr>
                </w:rPrChange>
              </w:rPr>
              <w:t>Centroid</w:t>
            </w:r>
          </w:p>
        </w:tc>
        <w:tc>
          <w:tcPr>
            <w:tcW w:w="4068" w:type="dxa"/>
          </w:tcPr>
          <w:p w14:paraId="31F68132" w14:textId="1C56CA34" w:rsidR="007B3830" w:rsidRPr="007B3830" w:rsidRDefault="004C1583" w:rsidP="007B3830">
            <w:pPr>
              <w:pStyle w:val="BodyParagraph"/>
              <w:spacing w:line="240" w:lineRule="auto"/>
              <w:rPr>
                <w:rFonts w:asciiTheme="majorHAnsi" w:hAnsiTheme="majorHAnsi" w:cstheme="majorHAnsi"/>
                <w:sz w:val="18"/>
                <w:szCs w:val="18"/>
              </w:rPr>
            </w:pPr>
            <w:ins w:id="4379" w:author="Nagendra Dhakar" w:date="2016-01-26T17:07:00Z">
              <w:r>
                <w:rPr>
                  <w:rFonts w:asciiTheme="majorHAnsi" w:hAnsiTheme="majorHAnsi" w:cstheme="majorHAnsi"/>
                  <w:sz w:val="18"/>
                  <w:szCs w:val="18"/>
                </w:rPr>
                <w:t>Centroid</w:t>
              </w:r>
            </w:ins>
          </w:p>
        </w:tc>
      </w:tr>
      <w:tr w:rsidR="007B3830" w:rsidRPr="007B3830" w14:paraId="4B059A8A" w14:textId="77777777" w:rsidTr="008D2B75">
        <w:tc>
          <w:tcPr>
            <w:tcW w:w="4068" w:type="dxa"/>
          </w:tcPr>
          <w:p w14:paraId="6D299A75"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From_MP</w:t>
            </w:r>
          </w:p>
        </w:tc>
        <w:tc>
          <w:tcPr>
            <w:tcW w:w="4068" w:type="dxa"/>
          </w:tcPr>
          <w:p w14:paraId="70175AD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From mile post</w:t>
            </w:r>
          </w:p>
        </w:tc>
      </w:tr>
      <w:tr w:rsidR="007B3830" w:rsidRPr="007B3830" w14:paraId="32D7CDF1" w14:textId="77777777" w:rsidTr="008D2B75">
        <w:tc>
          <w:tcPr>
            <w:tcW w:w="4068" w:type="dxa"/>
          </w:tcPr>
          <w:p w14:paraId="31067A46"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To_MP</w:t>
            </w:r>
          </w:p>
        </w:tc>
        <w:tc>
          <w:tcPr>
            <w:tcW w:w="4068" w:type="dxa"/>
          </w:tcPr>
          <w:p w14:paraId="608D969C"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 mile post</w:t>
            </w:r>
          </w:p>
        </w:tc>
      </w:tr>
      <w:tr w:rsidR="007B3830" w:rsidRPr="007B3830" w14:paraId="43C4C826" w14:textId="77777777" w:rsidTr="008D2B75">
        <w:tc>
          <w:tcPr>
            <w:tcW w:w="4068" w:type="dxa"/>
          </w:tcPr>
          <w:p w14:paraId="1C046647"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TransitFlow</w:t>
            </w:r>
          </w:p>
        </w:tc>
        <w:tc>
          <w:tcPr>
            <w:tcW w:w="4068" w:type="dxa"/>
          </w:tcPr>
          <w:p w14:paraId="6FD46F75"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Total transit flow</w:t>
            </w:r>
          </w:p>
        </w:tc>
      </w:tr>
      <w:tr w:rsidR="007B3830" w:rsidRPr="007B3830" w14:paraId="0698FD26" w14:textId="77777777" w:rsidTr="008D2B75">
        <w:tc>
          <w:tcPr>
            <w:tcW w:w="4068" w:type="dxa"/>
          </w:tcPr>
          <w:p w14:paraId="6F3F4254"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Peak_Flow</w:t>
            </w:r>
          </w:p>
        </w:tc>
        <w:tc>
          <w:tcPr>
            <w:tcW w:w="4068" w:type="dxa"/>
          </w:tcPr>
          <w:p w14:paraId="68E07943" w14:textId="729184E8" w:rsidR="007B3830" w:rsidRPr="007B3830" w:rsidRDefault="007B3830" w:rsidP="007B3830">
            <w:pPr>
              <w:pStyle w:val="BodyParagraph"/>
              <w:spacing w:line="240" w:lineRule="auto"/>
              <w:rPr>
                <w:rFonts w:asciiTheme="majorHAnsi" w:hAnsiTheme="majorHAnsi" w:cstheme="majorHAnsi"/>
                <w:sz w:val="18"/>
                <w:szCs w:val="18"/>
              </w:rPr>
            </w:pPr>
            <w:del w:id="4380" w:author="Nagendra Dhakar" w:date="2016-01-26T17:04:00Z">
              <w:r w:rsidRPr="007B3830" w:rsidDel="00A06A31">
                <w:rPr>
                  <w:rFonts w:asciiTheme="majorHAnsi" w:hAnsiTheme="majorHAnsi" w:cstheme="majorHAnsi"/>
                  <w:sz w:val="18"/>
                  <w:szCs w:val="18"/>
                  <w:highlight w:val="yellow"/>
                </w:rPr>
                <w:delText>Flow during peak hour/period?</w:delText>
              </w:r>
            </w:del>
            <w:ins w:id="4381" w:author="Nagendra Dhakar" w:date="2016-01-26T17:04:00Z">
              <w:r w:rsidR="00A06A31">
                <w:rPr>
                  <w:rFonts w:asciiTheme="majorHAnsi" w:hAnsiTheme="majorHAnsi" w:cstheme="majorHAnsi"/>
                  <w:sz w:val="18"/>
                  <w:szCs w:val="18"/>
                </w:rPr>
                <w:t>Peak flow</w:t>
              </w:r>
            </w:ins>
          </w:p>
        </w:tc>
      </w:tr>
      <w:tr w:rsidR="007B3830" w:rsidRPr="007B3830" w14:paraId="38D5CAD4" w14:textId="77777777" w:rsidTr="008D2B75">
        <w:tc>
          <w:tcPr>
            <w:tcW w:w="4068" w:type="dxa"/>
          </w:tcPr>
          <w:p w14:paraId="36344D4F"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BaseIVTT</w:t>
            </w:r>
          </w:p>
        </w:tc>
        <w:tc>
          <w:tcPr>
            <w:tcW w:w="4068" w:type="dxa"/>
          </w:tcPr>
          <w:p w14:paraId="0F869383"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sz w:val="18"/>
                <w:szCs w:val="18"/>
              </w:rPr>
              <w:t>Base in-vehicle travel time</w:t>
            </w:r>
          </w:p>
        </w:tc>
      </w:tr>
      <w:tr w:rsidR="007B3830" w:rsidRPr="007B3830" w14:paraId="4503E807" w14:textId="77777777" w:rsidTr="008D2B75">
        <w:tc>
          <w:tcPr>
            <w:tcW w:w="4068" w:type="dxa"/>
          </w:tcPr>
          <w:p w14:paraId="7CD2F05E"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Cost</w:t>
            </w:r>
          </w:p>
        </w:tc>
        <w:tc>
          <w:tcPr>
            <w:tcW w:w="4068" w:type="dxa"/>
          </w:tcPr>
          <w:p w14:paraId="435C3FAF" w14:textId="77777777" w:rsidR="007B3830" w:rsidRPr="00A06A31" w:rsidRDefault="007B3830" w:rsidP="007B3830">
            <w:pPr>
              <w:pStyle w:val="BodyParagraph"/>
              <w:spacing w:line="240" w:lineRule="auto"/>
              <w:rPr>
                <w:rFonts w:asciiTheme="majorHAnsi" w:hAnsiTheme="majorHAnsi" w:cstheme="majorHAnsi"/>
                <w:sz w:val="18"/>
                <w:szCs w:val="18"/>
              </w:rPr>
            </w:pPr>
            <w:r w:rsidRPr="00A06A31">
              <w:rPr>
                <w:rFonts w:asciiTheme="majorHAnsi" w:hAnsiTheme="majorHAnsi" w:cstheme="majorHAnsi"/>
                <w:sz w:val="18"/>
                <w:szCs w:val="18"/>
              </w:rPr>
              <w:t>Cost</w:t>
            </w:r>
          </w:p>
        </w:tc>
      </w:tr>
      <w:tr w:rsidR="007B3830" w:rsidRPr="007B3830" w14:paraId="5FE5B4BD" w14:textId="77777777" w:rsidTr="008D2B75">
        <w:tc>
          <w:tcPr>
            <w:tcW w:w="4068" w:type="dxa"/>
          </w:tcPr>
          <w:p w14:paraId="41E92B03" w14:textId="77777777" w:rsidR="007B3830" w:rsidRPr="007B3830" w:rsidRDefault="007B3830" w:rsidP="007B3830">
            <w:pPr>
              <w:pStyle w:val="BodyParagraph"/>
              <w:spacing w:line="240" w:lineRule="auto"/>
              <w:rPr>
                <w:rFonts w:asciiTheme="majorHAnsi" w:hAnsiTheme="majorHAnsi" w:cstheme="majorHAnsi"/>
                <w:sz w:val="18"/>
                <w:szCs w:val="18"/>
              </w:rPr>
            </w:pPr>
            <w:r w:rsidRPr="007B3830">
              <w:rPr>
                <w:rFonts w:asciiTheme="majorHAnsi" w:hAnsiTheme="majorHAnsi" w:cstheme="majorHAnsi"/>
                <w:color w:val="000000"/>
                <w:sz w:val="18"/>
                <w:szCs w:val="18"/>
              </w:rPr>
              <w:t>VOC</w:t>
            </w:r>
          </w:p>
        </w:tc>
        <w:tc>
          <w:tcPr>
            <w:tcW w:w="4068" w:type="dxa"/>
          </w:tcPr>
          <w:p w14:paraId="2923DD18" w14:textId="325F4A78" w:rsidR="007B3830" w:rsidRPr="00A06A31" w:rsidRDefault="007B3830" w:rsidP="007B3830">
            <w:pPr>
              <w:pStyle w:val="BodyParagraph"/>
              <w:spacing w:line="240" w:lineRule="auto"/>
              <w:rPr>
                <w:rFonts w:asciiTheme="majorHAnsi" w:hAnsiTheme="majorHAnsi" w:cstheme="majorHAnsi"/>
                <w:sz w:val="18"/>
                <w:szCs w:val="18"/>
              </w:rPr>
            </w:pPr>
            <w:r w:rsidRPr="00A06A31">
              <w:rPr>
                <w:rFonts w:asciiTheme="majorHAnsi" w:hAnsiTheme="majorHAnsi" w:cstheme="majorHAnsi"/>
                <w:sz w:val="18"/>
                <w:szCs w:val="18"/>
                <w:rPrChange w:id="4382" w:author="Nagendra Dhakar" w:date="2016-01-26T17:05:00Z">
                  <w:rPr>
                    <w:rFonts w:asciiTheme="majorHAnsi" w:hAnsiTheme="majorHAnsi" w:cstheme="majorHAnsi"/>
                    <w:sz w:val="18"/>
                    <w:szCs w:val="18"/>
                    <w:highlight w:val="yellow"/>
                  </w:rPr>
                </w:rPrChange>
              </w:rPr>
              <w:t>V</w:t>
            </w:r>
            <w:ins w:id="4383" w:author="Nagendra Dhakar" w:date="2016-01-26T17:04:00Z">
              <w:r w:rsidR="00A06A31" w:rsidRPr="00A06A31">
                <w:rPr>
                  <w:rFonts w:asciiTheme="majorHAnsi" w:hAnsiTheme="majorHAnsi" w:cstheme="majorHAnsi"/>
                  <w:sz w:val="18"/>
                  <w:szCs w:val="18"/>
                  <w:rPrChange w:id="4384" w:author="Nagendra Dhakar" w:date="2016-01-26T17:05:00Z">
                    <w:rPr>
                      <w:rFonts w:asciiTheme="majorHAnsi" w:hAnsiTheme="majorHAnsi" w:cstheme="majorHAnsi"/>
                      <w:sz w:val="18"/>
                      <w:szCs w:val="18"/>
                      <w:highlight w:val="yellow"/>
                    </w:rPr>
                  </w:rPrChange>
                </w:rPr>
                <w:t>olume over capacity ratio</w:t>
              </w:r>
            </w:ins>
            <w:del w:id="4385" w:author="Nagendra Dhakar" w:date="2016-01-26T17:04:00Z">
              <w:r w:rsidRPr="00A06A31" w:rsidDel="00A06A31">
                <w:rPr>
                  <w:rFonts w:asciiTheme="majorHAnsi" w:hAnsiTheme="majorHAnsi" w:cstheme="majorHAnsi"/>
                  <w:sz w:val="18"/>
                  <w:szCs w:val="18"/>
                  <w:rPrChange w:id="4386" w:author="Nagendra Dhakar" w:date="2016-01-26T17:05:00Z">
                    <w:rPr>
                      <w:rFonts w:asciiTheme="majorHAnsi" w:hAnsiTheme="majorHAnsi" w:cstheme="majorHAnsi"/>
                      <w:sz w:val="18"/>
                      <w:szCs w:val="18"/>
                      <w:highlight w:val="yellow"/>
                    </w:rPr>
                  </w:rPrChange>
                </w:rPr>
                <w:delText>ehicle operating cost?</w:delText>
              </w:r>
            </w:del>
          </w:p>
        </w:tc>
      </w:tr>
      <w:tr w:rsidR="007B3830" w:rsidRPr="007B3830" w14:paraId="4EEE1AF1" w14:textId="77777777" w:rsidTr="008D2B75">
        <w:tc>
          <w:tcPr>
            <w:tcW w:w="4068" w:type="dxa"/>
          </w:tcPr>
          <w:p w14:paraId="0A539A65" w14:textId="77777777" w:rsidR="007B3830" w:rsidRPr="004C1583" w:rsidRDefault="007B3830" w:rsidP="007B3830">
            <w:pPr>
              <w:pStyle w:val="BodyParagraph"/>
              <w:spacing w:line="240" w:lineRule="auto"/>
              <w:rPr>
                <w:rFonts w:asciiTheme="majorHAnsi" w:hAnsiTheme="majorHAnsi" w:cstheme="majorHAnsi"/>
                <w:sz w:val="18"/>
                <w:szCs w:val="18"/>
              </w:rPr>
            </w:pPr>
            <w:r w:rsidRPr="004C1583">
              <w:rPr>
                <w:rFonts w:asciiTheme="majorHAnsi" w:hAnsiTheme="majorHAnsi" w:cstheme="majorHAnsi"/>
                <w:color w:val="000000"/>
                <w:sz w:val="18"/>
                <w:szCs w:val="18"/>
              </w:rPr>
              <w:t>PH</w:t>
            </w:r>
          </w:p>
        </w:tc>
        <w:tc>
          <w:tcPr>
            <w:tcW w:w="4068" w:type="dxa"/>
          </w:tcPr>
          <w:p w14:paraId="4456BF1A" w14:textId="6A741CE5" w:rsidR="007B3830" w:rsidRPr="007B3830" w:rsidRDefault="00F00D16" w:rsidP="007B383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Peak hour flow</w:t>
            </w:r>
          </w:p>
        </w:tc>
      </w:tr>
      <w:tr w:rsidR="007B3830" w:rsidRPr="007B3830" w14:paraId="56913B27" w14:textId="77777777" w:rsidTr="008D2B75">
        <w:tc>
          <w:tcPr>
            <w:tcW w:w="4068" w:type="dxa"/>
          </w:tcPr>
          <w:p w14:paraId="1F8C68DE" w14:textId="77777777" w:rsidR="007B3830" w:rsidRPr="004C1583" w:rsidRDefault="007B3830" w:rsidP="007B3830">
            <w:pPr>
              <w:pStyle w:val="BodyParagraph"/>
              <w:spacing w:line="240" w:lineRule="auto"/>
              <w:rPr>
                <w:rFonts w:asciiTheme="majorHAnsi" w:hAnsiTheme="majorHAnsi" w:cstheme="majorHAnsi"/>
                <w:sz w:val="18"/>
                <w:szCs w:val="18"/>
                <w:rPrChange w:id="4387" w:author="Nagendra Dhakar" w:date="2016-01-26T17:08:00Z">
                  <w:rPr>
                    <w:rFonts w:asciiTheme="majorHAnsi" w:hAnsiTheme="majorHAnsi" w:cstheme="majorHAnsi"/>
                    <w:sz w:val="18"/>
                    <w:szCs w:val="18"/>
                    <w:highlight w:val="yellow"/>
                  </w:rPr>
                </w:rPrChange>
              </w:rPr>
            </w:pPr>
            <w:r w:rsidRPr="004C1583">
              <w:rPr>
                <w:rFonts w:asciiTheme="majorHAnsi" w:hAnsiTheme="majorHAnsi" w:cstheme="majorHAnsi"/>
                <w:color w:val="000000"/>
                <w:sz w:val="18"/>
                <w:szCs w:val="18"/>
                <w:rPrChange w:id="4388" w:author="Nagendra Dhakar" w:date="2016-01-26T17:08:00Z">
                  <w:rPr>
                    <w:rFonts w:asciiTheme="majorHAnsi" w:hAnsiTheme="majorHAnsi" w:cstheme="majorHAnsi"/>
                    <w:color w:val="000000"/>
                    <w:sz w:val="18"/>
                    <w:szCs w:val="18"/>
                    <w:highlight w:val="yellow"/>
                  </w:rPr>
                </w:rPrChange>
              </w:rPr>
              <w:t>PM</w:t>
            </w:r>
          </w:p>
        </w:tc>
        <w:tc>
          <w:tcPr>
            <w:tcW w:w="4068" w:type="dxa"/>
          </w:tcPr>
          <w:p w14:paraId="689FD3E7" w14:textId="000D6134" w:rsidR="007B3830" w:rsidRPr="007B3830" w:rsidRDefault="004C1583" w:rsidP="007B3830">
            <w:pPr>
              <w:pStyle w:val="BodyParagraph"/>
              <w:spacing w:line="240" w:lineRule="auto"/>
              <w:rPr>
                <w:rFonts w:asciiTheme="majorHAnsi" w:hAnsiTheme="majorHAnsi" w:cstheme="majorHAnsi"/>
                <w:sz w:val="18"/>
                <w:szCs w:val="18"/>
              </w:rPr>
            </w:pPr>
            <w:ins w:id="4389" w:author="Nagendra Dhakar" w:date="2016-01-26T17:06:00Z">
              <w:r>
                <w:rPr>
                  <w:rFonts w:asciiTheme="majorHAnsi" w:hAnsiTheme="majorHAnsi" w:cstheme="majorHAnsi"/>
                  <w:sz w:val="18"/>
                  <w:szCs w:val="18"/>
                </w:rPr>
                <w:t>Peak period flow</w:t>
              </w:r>
            </w:ins>
          </w:p>
        </w:tc>
      </w:tr>
    </w:tbl>
    <w:p w14:paraId="6B565F97" w14:textId="77777777" w:rsidR="007B3830" w:rsidRDefault="007B3830" w:rsidP="00B76CB0">
      <w:pPr>
        <w:pStyle w:val="BodyParagraph"/>
        <w:rPr>
          <w:ins w:id="4390" w:author="Nagendra Dhakar" w:date="2016-01-26T17:08:00Z"/>
        </w:rPr>
      </w:pPr>
    </w:p>
    <w:p w14:paraId="4400E658" w14:textId="77777777" w:rsidR="004A308D" w:rsidRDefault="004A308D" w:rsidP="00B76CB0">
      <w:pPr>
        <w:pStyle w:val="BodyParagraph"/>
      </w:pPr>
    </w:p>
    <w:p w14:paraId="71EE4015" w14:textId="4BCC6383" w:rsidR="002140EA" w:rsidRDefault="002140EA" w:rsidP="002140EA">
      <w:pPr>
        <w:pStyle w:val="Caption"/>
        <w:keepNext/>
      </w:pPr>
      <w:bookmarkStart w:id="4391" w:name="_Toc441593020"/>
      <w:r>
        <w:lastRenderedPageBreak/>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51</w:t>
      </w:r>
      <w:r w:rsidR="008F26F5">
        <w:rPr>
          <w:noProof/>
        </w:rPr>
        <w:fldChar w:fldCharType="end"/>
      </w:r>
      <w:r>
        <w:t xml:space="preserve"> Transit Assignment Non-transit Flow Table</w:t>
      </w:r>
      <w:bookmarkEnd w:id="4391"/>
    </w:p>
    <w:tbl>
      <w:tblPr>
        <w:tblStyle w:val="Style1"/>
        <w:tblW w:w="6858" w:type="dxa"/>
        <w:tblLook w:val="04A0" w:firstRow="1" w:lastRow="0" w:firstColumn="1" w:lastColumn="0" w:noHBand="0" w:noVBand="1"/>
      </w:tblPr>
      <w:tblGrid>
        <w:gridCol w:w="2286"/>
        <w:gridCol w:w="4572"/>
      </w:tblGrid>
      <w:tr w:rsidR="007B3830" w:rsidRPr="002140EA" w14:paraId="08C95D8A"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286" w:type="dxa"/>
            <w:noWrap/>
          </w:tcPr>
          <w:p w14:paraId="134A9AE3" w14:textId="77777777" w:rsidR="007B3830" w:rsidRPr="002140EA" w:rsidRDefault="007B3830" w:rsidP="002140EA">
            <w:pPr>
              <w:pStyle w:val="BodyParagraph"/>
              <w:spacing w:line="240" w:lineRule="auto"/>
              <w:rPr>
                <w:rFonts w:asciiTheme="majorHAnsi" w:hAnsiTheme="majorHAnsi" w:cstheme="majorHAnsi"/>
                <w:b/>
                <w:color w:val="FFFFFF" w:themeColor="background2"/>
                <w:sz w:val="18"/>
                <w:szCs w:val="18"/>
              </w:rPr>
            </w:pPr>
            <w:bookmarkStart w:id="4392" w:name="OLE_LINK193"/>
            <w:bookmarkStart w:id="4393" w:name="OLE_LINK194"/>
            <w:bookmarkStart w:id="4394" w:name="OLE_LINK195"/>
            <w:r w:rsidRPr="002140EA">
              <w:rPr>
                <w:rFonts w:asciiTheme="majorHAnsi" w:hAnsiTheme="majorHAnsi" w:cstheme="majorHAnsi"/>
                <w:b/>
                <w:color w:val="FFFFFF" w:themeColor="background2"/>
                <w:sz w:val="18"/>
                <w:szCs w:val="18"/>
              </w:rPr>
              <w:t>Field</w:t>
            </w:r>
          </w:p>
        </w:tc>
        <w:tc>
          <w:tcPr>
            <w:tcW w:w="4572" w:type="dxa"/>
            <w:noWrap/>
          </w:tcPr>
          <w:p w14:paraId="3024A48C" w14:textId="77777777" w:rsidR="007B3830" w:rsidRPr="002140EA" w:rsidRDefault="007B3830"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Description</w:t>
            </w:r>
          </w:p>
        </w:tc>
      </w:tr>
      <w:tr w:rsidR="007B3830" w:rsidRPr="002140EA" w14:paraId="200670E3" w14:textId="77777777" w:rsidTr="008D2B75">
        <w:trPr>
          <w:trHeight w:val="300"/>
        </w:trPr>
        <w:tc>
          <w:tcPr>
            <w:tcW w:w="2286" w:type="dxa"/>
            <w:noWrap/>
          </w:tcPr>
          <w:p w14:paraId="30161FF8"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ID1</w:t>
            </w:r>
          </w:p>
        </w:tc>
        <w:tc>
          <w:tcPr>
            <w:tcW w:w="4572" w:type="dxa"/>
            <w:noWrap/>
          </w:tcPr>
          <w:p w14:paraId="5BD546B5" w14:textId="73EE8820" w:rsidR="007B3830" w:rsidRPr="002140EA" w:rsidRDefault="00F00D16" w:rsidP="002140EA">
            <w:pPr>
              <w:pStyle w:val="BodyParagraph"/>
              <w:spacing w:line="240" w:lineRule="auto"/>
              <w:rPr>
                <w:rFonts w:asciiTheme="majorHAnsi" w:hAnsiTheme="majorHAnsi" w:cstheme="majorHAnsi"/>
                <w:sz w:val="18"/>
                <w:szCs w:val="18"/>
              </w:rPr>
            </w:pPr>
            <w:r w:rsidRPr="00F00D16">
              <w:rPr>
                <w:rFonts w:asciiTheme="majorHAnsi" w:hAnsiTheme="majorHAnsi" w:cstheme="majorHAnsi"/>
                <w:sz w:val="18"/>
                <w:szCs w:val="18"/>
              </w:rPr>
              <w:t>Link id</w:t>
            </w:r>
          </w:p>
        </w:tc>
      </w:tr>
      <w:tr w:rsidR="007B3830" w:rsidRPr="002140EA" w14:paraId="127ADAB7" w14:textId="77777777" w:rsidTr="008D2B75">
        <w:trPr>
          <w:trHeight w:val="300"/>
        </w:trPr>
        <w:tc>
          <w:tcPr>
            <w:tcW w:w="2286" w:type="dxa"/>
            <w:noWrap/>
          </w:tcPr>
          <w:p w14:paraId="322573DB"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AB_NonTransitFlow</w:t>
            </w:r>
          </w:p>
        </w:tc>
        <w:tc>
          <w:tcPr>
            <w:tcW w:w="4572" w:type="dxa"/>
            <w:noWrap/>
          </w:tcPr>
          <w:p w14:paraId="61DA65A8" w14:textId="77777777" w:rsidR="007B3830" w:rsidRPr="002140EA" w:rsidRDefault="007B3830" w:rsidP="002140EA">
            <w:pPr>
              <w:pStyle w:val="BodyParagraph"/>
              <w:spacing w:line="240" w:lineRule="auto"/>
              <w:rPr>
                <w:rFonts w:asciiTheme="majorHAnsi" w:hAnsiTheme="majorHAnsi" w:cstheme="majorHAnsi"/>
                <w:sz w:val="18"/>
                <w:szCs w:val="18"/>
              </w:rPr>
            </w:pPr>
            <w:bookmarkStart w:id="4395" w:name="OLE_LINK174"/>
            <w:bookmarkStart w:id="4396" w:name="OLE_LINK175"/>
            <w:bookmarkStart w:id="4397" w:name="OLE_LINK176"/>
            <w:r w:rsidRPr="002140EA">
              <w:rPr>
                <w:rFonts w:asciiTheme="majorHAnsi" w:hAnsiTheme="majorHAnsi" w:cstheme="majorHAnsi"/>
                <w:sz w:val="18"/>
                <w:szCs w:val="18"/>
              </w:rPr>
              <w:t>AB non-transit flow</w:t>
            </w:r>
            <w:bookmarkEnd w:id="4395"/>
            <w:bookmarkEnd w:id="4396"/>
            <w:bookmarkEnd w:id="4397"/>
          </w:p>
        </w:tc>
      </w:tr>
      <w:tr w:rsidR="007B3830" w:rsidRPr="002140EA" w14:paraId="10A3B93F" w14:textId="77777777" w:rsidTr="008D2B75">
        <w:trPr>
          <w:trHeight w:val="300"/>
        </w:trPr>
        <w:tc>
          <w:tcPr>
            <w:tcW w:w="2286" w:type="dxa"/>
            <w:noWrap/>
          </w:tcPr>
          <w:p w14:paraId="0E255B8D"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BA_NonTransitFlow</w:t>
            </w:r>
          </w:p>
        </w:tc>
        <w:tc>
          <w:tcPr>
            <w:tcW w:w="4572" w:type="dxa"/>
            <w:noWrap/>
          </w:tcPr>
          <w:p w14:paraId="4A35E51F"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non-transit flow</w:t>
            </w:r>
          </w:p>
        </w:tc>
      </w:tr>
      <w:tr w:rsidR="007B3830" w:rsidRPr="002140EA" w14:paraId="7AC034EB" w14:textId="77777777" w:rsidTr="008D2B75">
        <w:trPr>
          <w:trHeight w:val="300"/>
        </w:trPr>
        <w:tc>
          <w:tcPr>
            <w:tcW w:w="2286" w:type="dxa"/>
            <w:noWrap/>
          </w:tcPr>
          <w:p w14:paraId="74065756"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TOT_NonTransitFlow</w:t>
            </w:r>
          </w:p>
        </w:tc>
        <w:tc>
          <w:tcPr>
            <w:tcW w:w="4572" w:type="dxa"/>
            <w:noWrap/>
          </w:tcPr>
          <w:p w14:paraId="325179F3"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Total non-transit flow</w:t>
            </w:r>
          </w:p>
        </w:tc>
      </w:tr>
      <w:tr w:rsidR="007B3830" w:rsidRPr="002140EA" w14:paraId="2B9BFD93" w14:textId="77777777" w:rsidTr="008D2B75">
        <w:trPr>
          <w:trHeight w:val="300"/>
        </w:trPr>
        <w:tc>
          <w:tcPr>
            <w:tcW w:w="2286" w:type="dxa"/>
            <w:noWrap/>
          </w:tcPr>
          <w:p w14:paraId="3ABB0CD0"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AB_Access_Walk_Flow</w:t>
            </w:r>
          </w:p>
        </w:tc>
        <w:tc>
          <w:tcPr>
            <w:tcW w:w="4572" w:type="dxa"/>
            <w:noWrap/>
          </w:tcPr>
          <w:p w14:paraId="34E761B4" w14:textId="77777777" w:rsidR="007B3830" w:rsidRPr="002140EA" w:rsidRDefault="007B3830" w:rsidP="002140EA">
            <w:pPr>
              <w:pStyle w:val="BodyParagraph"/>
              <w:spacing w:line="240" w:lineRule="auto"/>
              <w:rPr>
                <w:rFonts w:asciiTheme="majorHAnsi" w:hAnsiTheme="majorHAnsi" w:cstheme="majorHAnsi"/>
                <w:sz w:val="18"/>
                <w:szCs w:val="18"/>
              </w:rPr>
            </w:pPr>
            <w:bookmarkStart w:id="4398" w:name="OLE_LINK177"/>
            <w:bookmarkStart w:id="4399" w:name="OLE_LINK178"/>
            <w:bookmarkStart w:id="4400" w:name="OLE_LINK179"/>
            <w:bookmarkStart w:id="4401" w:name="OLE_LINK180"/>
            <w:bookmarkStart w:id="4402" w:name="OLE_LINK181"/>
            <w:bookmarkStart w:id="4403" w:name="OLE_LINK182"/>
            <w:bookmarkStart w:id="4404" w:name="OLE_LINK183"/>
            <w:r w:rsidRPr="002140EA">
              <w:rPr>
                <w:rFonts w:asciiTheme="majorHAnsi" w:hAnsiTheme="majorHAnsi" w:cstheme="majorHAnsi"/>
                <w:sz w:val="18"/>
                <w:szCs w:val="18"/>
              </w:rPr>
              <w:t>AB walk access flow</w:t>
            </w:r>
            <w:bookmarkEnd w:id="4398"/>
            <w:bookmarkEnd w:id="4399"/>
            <w:bookmarkEnd w:id="4400"/>
            <w:bookmarkEnd w:id="4401"/>
            <w:bookmarkEnd w:id="4402"/>
            <w:bookmarkEnd w:id="4403"/>
            <w:bookmarkEnd w:id="4404"/>
          </w:p>
        </w:tc>
      </w:tr>
      <w:tr w:rsidR="007B3830" w:rsidRPr="002140EA" w14:paraId="0C4EA244" w14:textId="77777777" w:rsidTr="008D2B75">
        <w:trPr>
          <w:trHeight w:val="300"/>
        </w:trPr>
        <w:tc>
          <w:tcPr>
            <w:tcW w:w="2286" w:type="dxa"/>
            <w:noWrap/>
          </w:tcPr>
          <w:p w14:paraId="1A5BB94F"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BA_Access_Walk_Flow</w:t>
            </w:r>
          </w:p>
        </w:tc>
        <w:tc>
          <w:tcPr>
            <w:tcW w:w="4572" w:type="dxa"/>
            <w:noWrap/>
          </w:tcPr>
          <w:p w14:paraId="4BE0DB6C"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walk access flow</w:t>
            </w:r>
          </w:p>
        </w:tc>
      </w:tr>
      <w:tr w:rsidR="007B3830" w:rsidRPr="002140EA" w14:paraId="76B8A78B" w14:textId="77777777" w:rsidTr="008D2B75">
        <w:trPr>
          <w:trHeight w:val="300"/>
        </w:trPr>
        <w:tc>
          <w:tcPr>
            <w:tcW w:w="2286" w:type="dxa"/>
            <w:noWrap/>
          </w:tcPr>
          <w:p w14:paraId="3FB3D0FC"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AB_Xfer_Walk_Flow</w:t>
            </w:r>
          </w:p>
        </w:tc>
        <w:tc>
          <w:tcPr>
            <w:tcW w:w="4572" w:type="dxa"/>
            <w:noWrap/>
          </w:tcPr>
          <w:p w14:paraId="70653BEB" w14:textId="77777777" w:rsidR="007B3830" w:rsidRPr="002140EA" w:rsidRDefault="007B3830" w:rsidP="002140EA">
            <w:pPr>
              <w:pStyle w:val="BodyParagraph"/>
              <w:spacing w:line="240" w:lineRule="auto"/>
              <w:rPr>
                <w:rFonts w:asciiTheme="majorHAnsi" w:hAnsiTheme="majorHAnsi" w:cstheme="majorHAnsi"/>
                <w:sz w:val="18"/>
                <w:szCs w:val="18"/>
                <w:highlight w:val="yellow"/>
              </w:rPr>
            </w:pPr>
            <w:r w:rsidRPr="00F00D16">
              <w:rPr>
                <w:rFonts w:asciiTheme="majorHAnsi" w:hAnsiTheme="majorHAnsi" w:cstheme="majorHAnsi"/>
                <w:sz w:val="18"/>
                <w:szCs w:val="18"/>
              </w:rPr>
              <w:t>AB walk transfer flow</w:t>
            </w:r>
          </w:p>
        </w:tc>
      </w:tr>
      <w:tr w:rsidR="007B3830" w:rsidRPr="002140EA" w14:paraId="43F746FA" w14:textId="77777777" w:rsidTr="008D2B75">
        <w:trPr>
          <w:trHeight w:val="300"/>
        </w:trPr>
        <w:tc>
          <w:tcPr>
            <w:tcW w:w="2286" w:type="dxa"/>
            <w:noWrap/>
          </w:tcPr>
          <w:p w14:paraId="25008565"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BA_Xfer_Walk_Flow</w:t>
            </w:r>
          </w:p>
        </w:tc>
        <w:tc>
          <w:tcPr>
            <w:tcW w:w="4572" w:type="dxa"/>
            <w:noWrap/>
          </w:tcPr>
          <w:p w14:paraId="200A3DF3"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walk transfer flow</w:t>
            </w:r>
          </w:p>
        </w:tc>
      </w:tr>
      <w:tr w:rsidR="007B3830" w:rsidRPr="002140EA" w14:paraId="404055FB" w14:textId="77777777" w:rsidTr="008D2B75">
        <w:trPr>
          <w:trHeight w:val="300"/>
        </w:trPr>
        <w:tc>
          <w:tcPr>
            <w:tcW w:w="2286" w:type="dxa"/>
            <w:noWrap/>
          </w:tcPr>
          <w:p w14:paraId="006ACB67"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AB_Egress_Walk_Flow</w:t>
            </w:r>
          </w:p>
        </w:tc>
        <w:tc>
          <w:tcPr>
            <w:tcW w:w="4572" w:type="dxa"/>
            <w:noWrap/>
          </w:tcPr>
          <w:p w14:paraId="1C09D515" w14:textId="77777777" w:rsidR="007B3830" w:rsidRPr="002140EA" w:rsidRDefault="007B3830" w:rsidP="002140EA">
            <w:pPr>
              <w:pStyle w:val="BodyParagraph"/>
              <w:spacing w:line="240" w:lineRule="auto"/>
              <w:rPr>
                <w:rFonts w:asciiTheme="majorHAnsi" w:hAnsiTheme="majorHAnsi" w:cstheme="majorHAnsi"/>
                <w:sz w:val="18"/>
                <w:szCs w:val="18"/>
                <w:highlight w:val="yellow"/>
              </w:rPr>
            </w:pPr>
            <w:r w:rsidRPr="00F00D16">
              <w:rPr>
                <w:rFonts w:asciiTheme="majorHAnsi" w:hAnsiTheme="majorHAnsi" w:cstheme="majorHAnsi"/>
                <w:sz w:val="18"/>
                <w:szCs w:val="18"/>
              </w:rPr>
              <w:t>AB walk egress flow</w:t>
            </w:r>
          </w:p>
        </w:tc>
      </w:tr>
      <w:tr w:rsidR="007B3830" w:rsidRPr="002140EA" w14:paraId="57300FD6" w14:textId="77777777" w:rsidTr="008D2B75">
        <w:trPr>
          <w:trHeight w:val="300"/>
        </w:trPr>
        <w:tc>
          <w:tcPr>
            <w:tcW w:w="2286" w:type="dxa"/>
            <w:noWrap/>
          </w:tcPr>
          <w:p w14:paraId="7F2F4ADF"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BA_Egress_Walk_Flow</w:t>
            </w:r>
          </w:p>
        </w:tc>
        <w:tc>
          <w:tcPr>
            <w:tcW w:w="4572" w:type="dxa"/>
            <w:noWrap/>
          </w:tcPr>
          <w:p w14:paraId="54583683" w14:textId="77777777" w:rsidR="007B3830" w:rsidRPr="002140EA" w:rsidRDefault="007B3830"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walk egress flow</w:t>
            </w:r>
          </w:p>
        </w:tc>
      </w:tr>
      <w:bookmarkEnd w:id="4392"/>
      <w:bookmarkEnd w:id="4393"/>
      <w:bookmarkEnd w:id="4394"/>
    </w:tbl>
    <w:p w14:paraId="649F51D6" w14:textId="77777777" w:rsidR="007B3830" w:rsidRDefault="007B3830" w:rsidP="00B76CB0">
      <w:pPr>
        <w:pStyle w:val="BodyParagraph"/>
      </w:pPr>
    </w:p>
    <w:p w14:paraId="699A7656" w14:textId="113F49E8" w:rsidR="002140EA" w:rsidRDefault="002140EA" w:rsidP="002140EA">
      <w:pPr>
        <w:pStyle w:val="Caption"/>
        <w:keepNext/>
      </w:pPr>
      <w:bookmarkStart w:id="4405" w:name="_Toc441593021"/>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52</w:t>
      </w:r>
      <w:r w:rsidR="008F26F5">
        <w:rPr>
          <w:noProof/>
        </w:rPr>
        <w:fldChar w:fldCharType="end"/>
      </w:r>
      <w:r>
        <w:t xml:space="preserve"> Transit Assignment Aggregated Flow Table</w:t>
      </w:r>
      <w:bookmarkEnd w:id="4405"/>
    </w:p>
    <w:tbl>
      <w:tblPr>
        <w:tblStyle w:val="Style1"/>
        <w:tblW w:w="6858" w:type="dxa"/>
        <w:tblLook w:val="04A0" w:firstRow="1" w:lastRow="0" w:firstColumn="1" w:lastColumn="0" w:noHBand="0" w:noVBand="1"/>
      </w:tblPr>
      <w:tblGrid>
        <w:gridCol w:w="2286"/>
        <w:gridCol w:w="4572"/>
      </w:tblGrid>
      <w:tr w:rsidR="002140EA" w:rsidRPr="002140EA" w14:paraId="46937CD8"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286" w:type="dxa"/>
            <w:noWrap/>
          </w:tcPr>
          <w:p w14:paraId="54FC4B42"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Field</w:t>
            </w:r>
          </w:p>
        </w:tc>
        <w:tc>
          <w:tcPr>
            <w:tcW w:w="4572" w:type="dxa"/>
            <w:noWrap/>
          </w:tcPr>
          <w:p w14:paraId="6DE007AD"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Description</w:t>
            </w:r>
          </w:p>
        </w:tc>
      </w:tr>
      <w:tr w:rsidR="002140EA" w:rsidRPr="002140EA" w14:paraId="3CEA32B9" w14:textId="77777777" w:rsidTr="008D2B75">
        <w:trPr>
          <w:trHeight w:val="300"/>
        </w:trPr>
        <w:tc>
          <w:tcPr>
            <w:tcW w:w="2286" w:type="dxa"/>
            <w:noWrap/>
          </w:tcPr>
          <w:p w14:paraId="23295432"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ID1</w:t>
            </w:r>
          </w:p>
        </w:tc>
        <w:tc>
          <w:tcPr>
            <w:tcW w:w="4572" w:type="dxa"/>
            <w:noWrap/>
          </w:tcPr>
          <w:p w14:paraId="038FC0F5" w14:textId="77777777" w:rsidR="002140EA" w:rsidRPr="002140EA" w:rsidRDefault="002140EA" w:rsidP="002140EA">
            <w:pPr>
              <w:pStyle w:val="BodyParagraph"/>
              <w:spacing w:line="240" w:lineRule="auto"/>
              <w:rPr>
                <w:rFonts w:asciiTheme="majorHAnsi" w:hAnsiTheme="majorHAnsi" w:cstheme="majorHAnsi"/>
                <w:sz w:val="18"/>
                <w:szCs w:val="18"/>
              </w:rPr>
            </w:pPr>
            <w:r w:rsidRPr="005171A5">
              <w:rPr>
                <w:rFonts w:asciiTheme="majorHAnsi" w:hAnsiTheme="majorHAnsi" w:cstheme="majorHAnsi"/>
                <w:sz w:val="18"/>
                <w:szCs w:val="18"/>
              </w:rPr>
              <w:t>Link id?</w:t>
            </w:r>
          </w:p>
        </w:tc>
      </w:tr>
      <w:tr w:rsidR="002140EA" w:rsidRPr="002140EA" w14:paraId="2A1B9E62" w14:textId="77777777" w:rsidTr="008D2B75">
        <w:trPr>
          <w:trHeight w:val="300"/>
        </w:trPr>
        <w:tc>
          <w:tcPr>
            <w:tcW w:w="2286" w:type="dxa"/>
            <w:noWrap/>
          </w:tcPr>
          <w:p w14:paraId="7FA8B420"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AB_TransitFlow</w:t>
            </w:r>
          </w:p>
        </w:tc>
        <w:tc>
          <w:tcPr>
            <w:tcW w:w="4572" w:type="dxa"/>
            <w:noWrap/>
          </w:tcPr>
          <w:p w14:paraId="0613366D"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 transit flow</w:t>
            </w:r>
          </w:p>
        </w:tc>
      </w:tr>
      <w:tr w:rsidR="002140EA" w:rsidRPr="002140EA" w14:paraId="5D52FF73" w14:textId="77777777" w:rsidTr="008D2B75">
        <w:trPr>
          <w:trHeight w:val="300"/>
        </w:trPr>
        <w:tc>
          <w:tcPr>
            <w:tcW w:w="2286" w:type="dxa"/>
            <w:noWrap/>
          </w:tcPr>
          <w:p w14:paraId="0097E495"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BA_TransitFlow</w:t>
            </w:r>
          </w:p>
        </w:tc>
        <w:tc>
          <w:tcPr>
            <w:tcW w:w="4572" w:type="dxa"/>
            <w:noWrap/>
          </w:tcPr>
          <w:p w14:paraId="5E28C679"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transit flow</w:t>
            </w:r>
          </w:p>
        </w:tc>
      </w:tr>
      <w:tr w:rsidR="002140EA" w:rsidRPr="002140EA" w14:paraId="53D30074" w14:textId="77777777" w:rsidTr="008D2B75">
        <w:trPr>
          <w:trHeight w:val="300"/>
        </w:trPr>
        <w:tc>
          <w:tcPr>
            <w:tcW w:w="2286" w:type="dxa"/>
            <w:noWrap/>
          </w:tcPr>
          <w:p w14:paraId="541ECEDF"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AB_NonTransit</w:t>
            </w:r>
          </w:p>
        </w:tc>
        <w:tc>
          <w:tcPr>
            <w:tcW w:w="4572" w:type="dxa"/>
            <w:noWrap/>
          </w:tcPr>
          <w:p w14:paraId="3CF310A9"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 non-transit flow</w:t>
            </w:r>
          </w:p>
        </w:tc>
      </w:tr>
      <w:tr w:rsidR="002140EA" w:rsidRPr="002140EA" w14:paraId="6568867D" w14:textId="77777777" w:rsidTr="008D2B75">
        <w:trPr>
          <w:trHeight w:val="300"/>
        </w:trPr>
        <w:tc>
          <w:tcPr>
            <w:tcW w:w="2286" w:type="dxa"/>
            <w:noWrap/>
          </w:tcPr>
          <w:p w14:paraId="60C552E8"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BA_NonTransit</w:t>
            </w:r>
          </w:p>
        </w:tc>
        <w:tc>
          <w:tcPr>
            <w:tcW w:w="4572" w:type="dxa"/>
            <w:noWrap/>
          </w:tcPr>
          <w:p w14:paraId="0D0A7649"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non-transit flow</w:t>
            </w:r>
          </w:p>
        </w:tc>
      </w:tr>
      <w:tr w:rsidR="002140EA" w:rsidRPr="002140EA" w14:paraId="55D6C9D2" w14:textId="77777777" w:rsidTr="008D2B75">
        <w:trPr>
          <w:trHeight w:val="300"/>
        </w:trPr>
        <w:tc>
          <w:tcPr>
            <w:tcW w:w="2286" w:type="dxa"/>
            <w:noWrap/>
          </w:tcPr>
          <w:p w14:paraId="75FC5D8C"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AB_TotalFlow</w:t>
            </w:r>
          </w:p>
        </w:tc>
        <w:tc>
          <w:tcPr>
            <w:tcW w:w="4572" w:type="dxa"/>
            <w:noWrap/>
          </w:tcPr>
          <w:p w14:paraId="6D9DB287"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 total flow</w:t>
            </w:r>
          </w:p>
        </w:tc>
      </w:tr>
      <w:tr w:rsidR="002140EA" w:rsidRPr="002140EA" w14:paraId="0491AD83" w14:textId="77777777" w:rsidTr="008D2B75">
        <w:trPr>
          <w:trHeight w:val="300"/>
        </w:trPr>
        <w:tc>
          <w:tcPr>
            <w:tcW w:w="2286" w:type="dxa"/>
            <w:noWrap/>
          </w:tcPr>
          <w:p w14:paraId="2C0962F8"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BA_TotalFlow</w:t>
            </w:r>
          </w:p>
        </w:tc>
        <w:tc>
          <w:tcPr>
            <w:tcW w:w="4572" w:type="dxa"/>
            <w:noWrap/>
          </w:tcPr>
          <w:p w14:paraId="7F268A39" w14:textId="77777777" w:rsidR="002140EA" w:rsidRPr="002140EA" w:rsidRDefault="002140EA" w:rsidP="002140EA">
            <w:pPr>
              <w:pStyle w:val="BodyParagraph"/>
              <w:spacing w:line="240" w:lineRule="auto"/>
              <w:rPr>
                <w:rFonts w:asciiTheme="majorHAnsi" w:hAnsiTheme="majorHAnsi" w:cstheme="majorHAnsi"/>
                <w:sz w:val="18"/>
                <w:szCs w:val="18"/>
                <w:highlight w:val="yellow"/>
              </w:rPr>
            </w:pPr>
            <w:r w:rsidRPr="002140EA">
              <w:rPr>
                <w:rFonts w:asciiTheme="majorHAnsi" w:hAnsiTheme="majorHAnsi" w:cstheme="majorHAnsi"/>
                <w:sz w:val="18"/>
                <w:szCs w:val="18"/>
              </w:rPr>
              <w:t>BA total flow</w:t>
            </w:r>
          </w:p>
        </w:tc>
      </w:tr>
      <w:tr w:rsidR="002140EA" w:rsidRPr="002140EA" w14:paraId="34CF8FAA" w14:textId="77777777" w:rsidTr="008D2B75">
        <w:trPr>
          <w:trHeight w:val="300"/>
        </w:trPr>
        <w:tc>
          <w:tcPr>
            <w:tcW w:w="2286" w:type="dxa"/>
            <w:noWrap/>
          </w:tcPr>
          <w:p w14:paraId="63BA375B"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AB_Access_Walk_Flow</w:t>
            </w:r>
          </w:p>
        </w:tc>
        <w:tc>
          <w:tcPr>
            <w:tcW w:w="4572" w:type="dxa"/>
            <w:noWrap/>
          </w:tcPr>
          <w:p w14:paraId="79EA83CF"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AB walk access flow</w:t>
            </w:r>
          </w:p>
        </w:tc>
      </w:tr>
      <w:tr w:rsidR="002140EA" w:rsidRPr="002140EA" w14:paraId="0AE9E909" w14:textId="77777777" w:rsidTr="008D2B75">
        <w:trPr>
          <w:trHeight w:val="300"/>
        </w:trPr>
        <w:tc>
          <w:tcPr>
            <w:tcW w:w="2286" w:type="dxa"/>
            <w:noWrap/>
          </w:tcPr>
          <w:p w14:paraId="19C74327"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BA_Access_Walk_Flow</w:t>
            </w:r>
          </w:p>
        </w:tc>
        <w:tc>
          <w:tcPr>
            <w:tcW w:w="4572" w:type="dxa"/>
            <w:noWrap/>
          </w:tcPr>
          <w:p w14:paraId="0C67F335" w14:textId="77777777" w:rsidR="002140EA" w:rsidRPr="002140EA" w:rsidRDefault="002140EA" w:rsidP="002140EA">
            <w:pPr>
              <w:pStyle w:val="BodyParagraph"/>
              <w:spacing w:line="240" w:lineRule="auto"/>
              <w:rPr>
                <w:rFonts w:asciiTheme="majorHAnsi" w:hAnsiTheme="majorHAnsi" w:cstheme="majorHAnsi"/>
                <w:sz w:val="18"/>
                <w:szCs w:val="18"/>
                <w:highlight w:val="yellow"/>
              </w:rPr>
            </w:pPr>
            <w:r w:rsidRPr="002140EA">
              <w:rPr>
                <w:rFonts w:asciiTheme="majorHAnsi" w:hAnsiTheme="majorHAnsi" w:cstheme="majorHAnsi"/>
                <w:sz w:val="18"/>
                <w:szCs w:val="18"/>
              </w:rPr>
              <w:t>BA)walk access flow</w:t>
            </w:r>
          </w:p>
        </w:tc>
      </w:tr>
      <w:tr w:rsidR="002140EA" w:rsidRPr="002140EA" w14:paraId="654EA6F3" w14:textId="77777777" w:rsidTr="008D2B75">
        <w:trPr>
          <w:trHeight w:val="300"/>
        </w:trPr>
        <w:tc>
          <w:tcPr>
            <w:tcW w:w="2286" w:type="dxa"/>
            <w:noWrap/>
          </w:tcPr>
          <w:p w14:paraId="4A9DBB43"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AB_Xfer_Walk_Flow</w:t>
            </w:r>
          </w:p>
        </w:tc>
        <w:tc>
          <w:tcPr>
            <w:tcW w:w="4572" w:type="dxa"/>
            <w:noWrap/>
          </w:tcPr>
          <w:p w14:paraId="2025CDA3" w14:textId="77777777" w:rsidR="002140EA" w:rsidRPr="005171A5" w:rsidRDefault="002140EA" w:rsidP="002140EA">
            <w:pPr>
              <w:pStyle w:val="BodyParagraph"/>
              <w:spacing w:line="240" w:lineRule="auto"/>
              <w:rPr>
                <w:rFonts w:asciiTheme="majorHAnsi" w:hAnsiTheme="majorHAnsi" w:cstheme="majorHAnsi"/>
                <w:sz w:val="18"/>
                <w:szCs w:val="18"/>
              </w:rPr>
            </w:pPr>
            <w:r w:rsidRPr="005171A5">
              <w:rPr>
                <w:rFonts w:asciiTheme="majorHAnsi" w:hAnsiTheme="majorHAnsi" w:cstheme="majorHAnsi"/>
                <w:sz w:val="18"/>
                <w:szCs w:val="18"/>
              </w:rPr>
              <w:t>AB walk transfer flow</w:t>
            </w:r>
          </w:p>
        </w:tc>
      </w:tr>
      <w:tr w:rsidR="002140EA" w:rsidRPr="002140EA" w14:paraId="796EF7F2" w14:textId="77777777" w:rsidTr="008D2B75">
        <w:trPr>
          <w:trHeight w:val="300"/>
        </w:trPr>
        <w:tc>
          <w:tcPr>
            <w:tcW w:w="2286" w:type="dxa"/>
            <w:noWrap/>
          </w:tcPr>
          <w:p w14:paraId="1567B61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BA_Xfer_Walk_Flow</w:t>
            </w:r>
          </w:p>
        </w:tc>
        <w:tc>
          <w:tcPr>
            <w:tcW w:w="4572" w:type="dxa"/>
            <w:noWrap/>
          </w:tcPr>
          <w:p w14:paraId="46C11C7E" w14:textId="77777777" w:rsidR="002140EA" w:rsidRPr="005171A5" w:rsidRDefault="002140EA" w:rsidP="002140EA">
            <w:pPr>
              <w:pStyle w:val="BodyParagraph"/>
              <w:spacing w:line="240" w:lineRule="auto"/>
              <w:rPr>
                <w:rFonts w:asciiTheme="majorHAnsi" w:hAnsiTheme="majorHAnsi" w:cstheme="majorHAnsi"/>
                <w:sz w:val="18"/>
                <w:szCs w:val="18"/>
              </w:rPr>
            </w:pPr>
            <w:r w:rsidRPr="005171A5">
              <w:rPr>
                <w:rFonts w:asciiTheme="majorHAnsi" w:hAnsiTheme="majorHAnsi" w:cstheme="majorHAnsi"/>
                <w:sz w:val="18"/>
                <w:szCs w:val="18"/>
              </w:rPr>
              <w:t>BA walk transfer flow</w:t>
            </w:r>
          </w:p>
        </w:tc>
      </w:tr>
      <w:tr w:rsidR="002140EA" w:rsidRPr="002140EA" w14:paraId="6BADB5DE" w14:textId="77777777" w:rsidTr="008D2B75">
        <w:trPr>
          <w:trHeight w:val="300"/>
        </w:trPr>
        <w:tc>
          <w:tcPr>
            <w:tcW w:w="2286" w:type="dxa"/>
            <w:noWrap/>
          </w:tcPr>
          <w:p w14:paraId="312AE784"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AB_Egress_Walk_Flow</w:t>
            </w:r>
          </w:p>
        </w:tc>
        <w:tc>
          <w:tcPr>
            <w:tcW w:w="4572" w:type="dxa"/>
            <w:noWrap/>
          </w:tcPr>
          <w:p w14:paraId="56007C4F" w14:textId="77777777" w:rsidR="002140EA" w:rsidRPr="005171A5" w:rsidRDefault="002140EA" w:rsidP="002140EA">
            <w:pPr>
              <w:pStyle w:val="BodyParagraph"/>
              <w:spacing w:line="240" w:lineRule="auto"/>
              <w:rPr>
                <w:rFonts w:asciiTheme="majorHAnsi" w:hAnsiTheme="majorHAnsi" w:cstheme="majorHAnsi"/>
                <w:sz w:val="18"/>
                <w:szCs w:val="18"/>
              </w:rPr>
            </w:pPr>
            <w:r w:rsidRPr="005171A5">
              <w:rPr>
                <w:rFonts w:asciiTheme="majorHAnsi" w:hAnsiTheme="majorHAnsi" w:cstheme="majorHAnsi"/>
                <w:sz w:val="18"/>
                <w:szCs w:val="18"/>
              </w:rPr>
              <w:t>AB walk egress flow</w:t>
            </w:r>
          </w:p>
        </w:tc>
      </w:tr>
      <w:tr w:rsidR="002140EA" w:rsidRPr="002140EA" w14:paraId="6416B81F" w14:textId="77777777" w:rsidTr="008D2B75">
        <w:trPr>
          <w:trHeight w:val="300"/>
        </w:trPr>
        <w:tc>
          <w:tcPr>
            <w:tcW w:w="2286" w:type="dxa"/>
            <w:noWrap/>
          </w:tcPr>
          <w:p w14:paraId="0226F752"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BA_Egress_Walk_Flow</w:t>
            </w:r>
          </w:p>
        </w:tc>
        <w:tc>
          <w:tcPr>
            <w:tcW w:w="4572" w:type="dxa"/>
            <w:noWrap/>
          </w:tcPr>
          <w:p w14:paraId="2BEAA708"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BA walk egress flow</w:t>
            </w:r>
          </w:p>
        </w:tc>
      </w:tr>
    </w:tbl>
    <w:p w14:paraId="6AB8F783" w14:textId="77777777" w:rsidR="002140EA" w:rsidRDefault="002140EA" w:rsidP="00B76CB0">
      <w:pPr>
        <w:pStyle w:val="BodyParagraph"/>
      </w:pPr>
    </w:p>
    <w:p w14:paraId="73E72B5E" w14:textId="7105B904" w:rsidR="002140EA" w:rsidRDefault="002140EA" w:rsidP="002140EA">
      <w:pPr>
        <w:pStyle w:val="Caption"/>
        <w:keepNext/>
      </w:pPr>
      <w:bookmarkStart w:id="4406" w:name="_Toc441593022"/>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53</w:t>
      </w:r>
      <w:r w:rsidR="008F26F5">
        <w:rPr>
          <w:noProof/>
        </w:rPr>
        <w:fldChar w:fldCharType="end"/>
      </w:r>
      <w:r>
        <w:t xml:space="preserve"> Transit Assignment Boarding / Alighting Table</w:t>
      </w:r>
      <w:bookmarkEnd w:id="4406"/>
    </w:p>
    <w:tbl>
      <w:tblPr>
        <w:tblStyle w:val="Style1"/>
        <w:tblW w:w="6858" w:type="dxa"/>
        <w:tblLook w:val="04A0" w:firstRow="1" w:lastRow="0" w:firstColumn="1" w:lastColumn="0" w:noHBand="0" w:noVBand="1"/>
      </w:tblPr>
      <w:tblGrid>
        <w:gridCol w:w="2286"/>
        <w:gridCol w:w="4572"/>
      </w:tblGrid>
      <w:tr w:rsidR="002140EA" w:rsidRPr="002140EA" w14:paraId="32B61ED1"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286" w:type="dxa"/>
            <w:noWrap/>
          </w:tcPr>
          <w:p w14:paraId="103E1096"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bookmarkStart w:id="4407" w:name="OLE_LINK203"/>
            <w:r w:rsidRPr="002140EA">
              <w:rPr>
                <w:rFonts w:asciiTheme="majorHAnsi" w:hAnsiTheme="majorHAnsi" w:cstheme="majorHAnsi"/>
                <w:b/>
                <w:color w:val="FFFFFF" w:themeColor="background2"/>
                <w:sz w:val="18"/>
                <w:szCs w:val="18"/>
              </w:rPr>
              <w:t>Field</w:t>
            </w:r>
          </w:p>
        </w:tc>
        <w:tc>
          <w:tcPr>
            <w:tcW w:w="4572" w:type="dxa"/>
            <w:noWrap/>
          </w:tcPr>
          <w:p w14:paraId="380F016A"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Description</w:t>
            </w:r>
          </w:p>
        </w:tc>
      </w:tr>
      <w:tr w:rsidR="002140EA" w:rsidRPr="002140EA" w14:paraId="18A72125" w14:textId="77777777" w:rsidTr="008D2B75">
        <w:trPr>
          <w:trHeight w:val="300"/>
        </w:trPr>
        <w:tc>
          <w:tcPr>
            <w:tcW w:w="2286" w:type="dxa"/>
            <w:noWrap/>
            <w:vAlign w:val="bottom"/>
          </w:tcPr>
          <w:p w14:paraId="0FC91391"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STOP</w:t>
            </w:r>
          </w:p>
        </w:tc>
        <w:tc>
          <w:tcPr>
            <w:tcW w:w="4572" w:type="dxa"/>
            <w:noWrap/>
          </w:tcPr>
          <w:p w14:paraId="30005AC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Stop Id</w:t>
            </w:r>
          </w:p>
        </w:tc>
      </w:tr>
      <w:tr w:rsidR="002140EA" w:rsidRPr="002140EA" w14:paraId="445B9D36" w14:textId="77777777" w:rsidTr="008D2B75">
        <w:trPr>
          <w:trHeight w:val="300"/>
        </w:trPr>
        <w:tc>
          <w:tcPr>
            <w:tcW w:w="2286" w:type="dxa"/>
            <w:noWrap/>
            <w:vAlign w:val="bottom"/>
          </w:tcPr>
          <w:p w14:paraId="5EAF394B"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ROUTE</w:t>
            </w:r>
          </w:p>
        </w:tc>
        <w:tc>
          <w:tcPr>
            <w:tcW w:w="4572" w:type="dxa"/>
            <w:noWrap/>
          </w:tcPr>
          <w:p w14:paraId="0335DC93"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Route Id</w:t>
            </w:r>
          </w:p>
        </w:tc>
      </w:tr>
      <w:tr w:rsidR="002140EA" w:rsidRPr="002140EA" w14:paraId="37C85423" w14:textId="77777777" w:rsidTr="008D2B75">
        <w:trPr>
          <w:trHeight w:val="300"/>
        </w:trPr>
        <w:tc>
          <w:tcPr>
            <w:tcW w:w="2286" w:type="dxa"/>
            <w:noWrap/>
            <w:vAlign w:val="bottom"/>
          </w:tcPr>
          <w:p w14:paraId="09AB0819"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On</w:t>
            </w:r>
          </w:p>
        </w:tc>
        <w:tc>
          <w:tcPr>
            <w:tcW w:w="4572" w:type="dxa"/>
            <w:noWrap/>
          </w:tcPr>
          <w:p w14:paraId="01626BA5"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Number of boarding</w:t>
            </w:r>
          </w:p>
        </w:tc>
      </w:tr>
      <w:tr w:rsidR="002140EA" w:rsidRPr="002140EA" w14:paraId="3E6762CA" w14:textId="77777777" w:rsidTr="008D2B75">
        <w:trPr>
          <w:trHeight w:val="300"/>
        </w:trPr>
        <w:tc>
          <w:tcPr>
            <w:tcW w:w="2286" w:type="dxa"/>
            <w:noWrap/>
            <w:vAlign w:val="bottom"/>
          </w:tcPr>
          <w:p w14:paraId="1B50893A"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Off</w:t>
            </w:r>
          </w:p>
        </w:tc>
        <w:tc>
          <w:tcPr>
            <w:tcW w:w="4572" w:type="dxa"/>
            <w:noWrap/>
          </w:tcPr>
          <w:p w14:paraId="7BAD321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Number of alighting</w:t>
            </w:r>
          </w:p>
        </w:tc>
      </w:tr>
      <w:tr w:rsidR="002140EA" w:rsidRPr="002140EA" w14:paraId="4F8A760F" w14:textId="77777777" w:rsidTr="008D2B75">
        <w:trPr>
          <w:trHeight w:val="300"/>
        </w:trPr>
        <w:tc>
          <w:tcPr>
            <w:tcW w:w="2286" w:type="dxa"/>
            <w:noWrap/>
            <w:vAlign w:val="bottom"/>
          </w:tcPr>
          <w:p w14:paraId="1F45AF55"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WalkAccessOn</w:t>
            </w:r>
          </w:p>
        </w:tc>
        <w:tc>
          <w:tcPr>
            <w:tcW w:w="4572" w:type="dxa"/>
            <w:noWrap/>
          </w:tcPr>
          <w:p w14:paraId="4F642273" w14:textId="77777777" w:rsidR="002140EA" w:rsidRPr="002140EA" w:rsidRDefault="002140EA" w:rsidP="002140EA">
            <w:pPr>
              <w:pStyle w:val="BodyParagraph"/>
              <w:spacing w:line="240" w:lineRule="auto"/>
              <w:rPr>
                <w:rFonts w:asciiTheme="majorHAnsi" w:hAnsiTheme="majorHAnsi" w:cstheme="majorHAnsi"/>
                <w:sz w:val="18"/>
                <w:szCs w:val="18"/>
              </w:rPr>
            </w:pPr>
            <w:bookmarkStart w:id="4408" w:name="OLE_LINK196"/>
            <w:bookmarkStart w:id="4409" w:name="OLE_LINK197"/>
            <w:bookmarkStart w:id="4410" w:name="OLE_LINK198"/>
            <w:bookmarkStart w:id="4411" w:name="OLE_LINK199"/>
            <w:bookmarkStart w:id="4412" w:name="OLE_LINK200"/>
            <w:bookmarkStart w:id="4413" w:name="OLE_LINK201"/>
            <w:bookmarkStart w:id="4414" w:name="OLE_LINK202"/>
            <w:r w:rsidRPr="002140EA">
              <w:rPr>
                <w:rFonts w:asciiTheme="majorHAnsi" w:hAnsiTheme="majorHAnsi" w:cstheme="majorHAnsi"/>
                <w:sz w:val="18"/>
                <w:szCs w:val="18"/>
              </w:rPr>
              <w:t>Number of boarding with walk access</w:t>
            </w:r>
            <w:bookmarkEnd w:id="4408"/>
            <w:bookmarkEnd w:id="4409"/>
            <w:bookmarkEnd w:id="4410"/>
            <w:bookmarkEnd w:id="4411"/>
            <w:bookmarkEnd w:id="4412"/>
            <w:bookmarkEnd w:id="4413"/>
            <w:bookmarkEnd w:id="4414"/>
          </w:p>
        </w:tc>
      </w:tr>
      <w:tr w:rsidR="002140EA" w:rsidRPr="002140EA" w14:paraId="0DF1CB21" w14:textId="77777777" w:rsidTr="008D2B75">
        <w:trPr>
          <w:trHeight w:val="300"/>
        </w:trPr>
        <w:tc>
          <w:tcPr>
            <w:tcW w:w="2286" w:type="dxa"/>
            <w:noWrap/>
            <w:vAlign w:val="bottom"/>
          </w:tcPr>
          <w:p w14:paraId="0DE006F4"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DirectTransferOn</w:t>
            </w:r>
          </w:p>
        </w:tc>
        <w:tc>
          <w:tcPr>
            <w:tcW w:w="4572" w:type="dxa"/>
            <w:noWrap/>
          </w:tcPr>
          <w:p w14:paraId="6677688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 xml:space="preserve">Number of </w:t>
            </w:r>
            <w:bookmarkStart w:id="4415" w:name="OLE_LINK206"/>
            <w:bookmarkStart w:id="4416" w:name="OLE_LINK207"/>
            <w:bookmarkStart w:id="4417" w:name="OLE_LINK208"/>
            <w:r w:rsidRPr="002140EA">
              <w:rPr>
                <w:rFonts w:asciiTheme="majorHAnsi" w:hAnsiTheme="majorHAnsi" w:cstheme="majorHAnsi"/>
                <w:sz w:val="18"/>
                <w:szCs w:val="18"/>
              </w:rPr>
              <w:t xml:space="preserve">boarding </w:t>
            </w:r>
            <w:bookmarkEnd w:id="4415"/>
            <w:bookmarkEnd w:id="4416"/>
            <w:bookmarkEnd w:id="4417"/>
            <w:r w:rsidRPr="002140EA">
              <w:rPr>
                <w:rFonts w:asciiTheme="majorHAnsi" w:hAnsiTheme="majorHAnsi" w:cstheme="majorHAnsi"/>
                <w:sz w:val="18"/>
                <w:szCs w:val="18"/>
              </w:rPr>
              <w:t>with direct transfer</w:t>
            </w:r>
          </w:p>
        </w:tc>
      </w:tr>
      <w:tr w:rsidR="002140EA" w:rsidRPr="002140EA" w14:paraId="2916DBF6" w14:textId="77777777" w:rsidTr="008D2B75">
        <w:trPr>
          <w:trHeight w:val="300"/>
        </w:trPr>
        <w:tc>
          <w:tcPr>
            <w:tcW w:w="2286" w:type="dxa"/>
            <w:noWrap/>
            <w:vAlign w:val="bottom"/>
          </w:tcPr>
          <w:p w14:paraId="100A5A6D"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WalkTransferOn</w:t>
            </w:r>
          </w:p>
        </w:tc>
        <w:tc>
          <w:tcPr>
            <w:tcW w:w="4572" w:type="dxa"/>
            <w:noWrap/>
          </w:tcPr>
          <w:p w14:paraId="783BCC3B" w14:textId="77777777" w:rsidR="002140EA" w:rsidRPr="002140EA" w:rsidRDefault="002140EA" w:rsidP="002140EA">
            <w:pPr>
              <w:pStyle w:val="BodyParagraph"/>
              <w:spacing w:line="240" w:lineRule="auto"/>
              <w:rPr>
                <w:rFonts w:asciiTheme="majorHAnsi" w:hAnsiTheme="majorHAnsi" w:cstheme="majorHAnsi"/>
                <w:sz w:val="18"/>
                <w:szCs w:val="18"/>
                <w:highlight w:val="yellow"/>
              </w:rPr>
            </w:pPr>
            <w:r w:rsidRPr="002140EA">
              <w:rPr>
                <w:rFonts w:asciiTheme="majorHAnsi" w:hAnsiTheme="majorHAnsi" w:cstheme="majorHAnsi"/>
                <w:sz w:val="18"/>
                <w:szCs w:val="18"/>
              </w:rPr>
              <w:t>Number of boarding with walk transfer</w:t>
            </w:r>
          </w:p>
        </w:tc>
      </w:tr>
      <w:tr w:rsidR="002140EA" w:rsidRPr="002140EA" w14:paraId="6163BFC0" w14:textId="77777777" w:rsidTr="008D2B75">
        <w:trPr>
          <w:trHeight w:val="300"/>
        </w:trPr>
        <w:tc>
          <w:tcPr>
            <w:tcW w:w="2286" w:type="dxa"/>
            <w:noWrap/>
            <w:vAlign w:val="bottom"/>
          </w:tcPr>
          <w:p w14:paraId="6D012ED3"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DirectTransferOff</w:t>
            </w:r>
          </w:p>
        </w:tc>
        <w:tc>
          <w:tcPr>
            <w:tcW w:w="4572" w:type="dxa"/>
            <w:noWrap/>
          </w:tcPr>
          <w:p w14:paraId="616E594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 xml:space="preserve">Number of </w:t>
            </w:r>
            <w:bookmarkStart w:id="4418" w:name="OLE_LINK209"/>
            <w:bookmarkStart w:id="4419" w:name="OLE_LINK210"/>
            <w:bookmarkStart w:id="4420" w:name="OLE_LINK211"/>
            <w:bookmarkStart w:id="4421" w:name="OLE_LINK212"/>
            <w:r w:rsidRPr="002140EA">
              <w:rPr>
                <w:rFonts w:asciiTheme="majorHAnsi" w:hAnsiTheme="majorHAnsi" w:cstheme="majorHAnsi"/>
                <w:sz w:val="18"/>
                <w:szCs w:val="18"/>
              </w:rPr>
              <w:t>alighting</w:t>
            </w:r>
            <w:bookmarkEnd w:id="4418"/>
            <w:bookmarkEnd w:id="4419"/>
            <w:bookmarkEnd w:id="4420"/>
            <w:bookmarkEnd w:id="4421"/>
            <w:r w:rsidRPr="002140EA">
              <w:rPr>
                <w:rFonts w:asciiTheme="majorHAnsi" w:hAnsiTheme="majorHAnsi" w:cstheme="majorHAnsi"/>
                <w:sz w:val="18"/>
                <w:szCs w:val="18"/>
              </w:rPr>
              <w:t xml:space="preserve"> with direct transfer</w:t>
            </w:r>
          </w:p>
        </w:tc>
      </w:tr>
      <w:tr w:rsidR="002140EA" w:rsidRPr="002140EA" w14:paraId="2E15F5AB" w14:textId="77777777" w:rsidTr="008D2B75">
        <w:trPr>
          <w:trHeight w:val="300"/>
        </w:trPr>
        <w:tc>
          <w:tcPr>
            <w:tcW w:w="2286" w:type="dxa"/>
            <w:noWrap/>
            <w:vAlign w:val="bottom"/>
          </w:tcPr>
          <w:p w14:paraId="4AC0031D"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WalkTransferOff</w:t>
            </w:r>
          </w:p>
        </w:tc>
        <w:tc>
          <w:tcPr>
            <w:tcW w:w="4572" w:type="dxa"/>
            <w:noWrap/>
          </w:tcPr>
          <w:p w14:paraId="43444B9F" w14:textId="77777777" w:rsidR="002140EA" w:rsidRPr="002140EA" w:rsidRDefault="002140EA" w:rsidP="002140EA">
            <w:pPr>
              <w:pStyle w:val="BodyParagraph"/>
              <w:spacing w:line="240" w:lineRule="auto"/>
              <w:rPr>
                <w:rFonts w:asciiTheme="majorHAnsi" w:hAnsiTheme="majorHAnsi" w:cstheme="majorHAnsi"/>
                <w:sz w:val="18"/>
                <w:szCs w:val="18"/>
                <w:highlight w:val="yellow"/>
              </w:rPr>
            </w:pPr>
            <w:r w:rsidRPr="002140EA">
              <w:rPr>
                <w:rFonts w:asciiTheme="majorHAnsi" w:hAnsiTheme="majorHAnsi" w:cstheme="majorHAnsi"/>
                <w:sz w:val="18"/>
                <w:szCs w:val="18"/>
              </w:rPr>
              <w:t>Number of alighting with walk transfer</w:t>
            </w:r>
          </w:p>
        </w:tc>
      </w:tr>
      <w:tr w:rsidR="002140EA" w:rsidRPr="002140EA" w14:paraId="27731325" w14:textId="77777777" w:rsidTr="008D2B75">
        <w:trPr>
          <w:trHeight w:val="300"/>
        </w:trPr>
        <w:tc>
          <w:tcPr>
            <w:tcW w:w="2286" w:type="dxa"/>
            <w:noWrap/>
            <w:vAlign w:val="bottom"/>
          </w:tcPr>
          <w:p w14:paraId="1B7E71F9"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EgressOff</w:t>
            </w:r>
          </w:p>
        </w:tc>
        <w:tc>
          <w:tcPr>
            <w:tcW w:w="4572" w:type="dxa"/>
            <w:noWrap/>
          </w:tcPr>
          <w:p w14:paraId="5CE7108F"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Number of alighting that egressed</w:t>
            </w:r>
          </w:p>
        </w:tc>
      </w:tr>
      <w:bookmarkEnd w:id="4407"/>
    </w:tbl>
    <w:p w14:paraId="25BE4A88" w14:textId="77777777" w:rsidR="002140EA" w:rsidRDefault="002140EA" w:rsidP="00B76CB0">
      <w:pPr>
        <w:pStyle w:val="BodyParagraph"/>
      </w:pPr>
    </w:p>
    <w:p w14:paraId="2CD1338E" w14:textId="508328EC" w:rsidR="002140EA" w:rsidRDefault="002140EA" w:rsidP="002140EA">
      <w:pPr>
        <w:pStyle w:val="Caption"/>
        <w:keepNext/>
      </w:pPr>
      <w:bookmarkStart w:id="4422" w:name="_Toc441593023"/>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54</w:t>
      </w:r>
      <w:r w:rsidR="008F26F5">
        <w:rPr>
          <w:noProof/>
        </w:rPr>
        <w:fldChar w:fldCharType="end"/>
      </w:r>
      <w:r>
        <w:t xml:space="preserve"> Transit Assignment Movement Table</w:t>
      </w:r>
      <w:bookmarkEnd w:id="4422"/>
    </w:p>
    <w:tbl>
      <w:tblPr>
        <w:tblStyle w:val="Style1"/>
        <w:tblW w:w="6858" w:type="dxa"/>
        <w:tblLook w:val="04A0" w:firstRow="1" w:lastRow="0" w:firstColumn="1" w:lastColumn="0" w:noHBand="0" w:noVBand="1"/>
      </w:tblPr>
      <w:tblGrid>
        <w:gridCol w:w="2286"/>
        <w:gridCol w:w="4572"/>
      </w:tblGrid>
      <w:tr w:rsidR="002140EA" w:rsidRPr="002140EA" w14:paraId="311A92D8"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286" w:type="dxa"/>
            <w:noWrap/>
          </w:tcPr>
          <w:p w14:paraId="131F673B"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Field</w:t>
            </w:r>
          </w:p>
        </w:tc>
        <w:tc>
          <w:tcPr>
            <w:tcW w:w="4572" w:type="dxa"/>
            <w:noWrap/>
          </w:tcPr>
          <w:p w14:paraId="36C7FBFB" w14:textId="77777777" w:rsidR="002140EA" w:rsidRPr="002140EA" w:rsidRDefault="002140EA" w:rsidP="002140EA">
            <w:pPr>
              <w:pStyle w:val="BodyParagraph"/>
              <w:spacing w:line="240" w:lineRule="auto"/>
              <w:rPr>
                <w:rFonts w:asciiTheme="majorHAnsi" w:hAnsiTheme="majorHAnsi" w:cstheme="majorHAnsi"/>
                <w:b/>
                <w:color w:val="FFFFFF" w:themeColor="background2"/>
                <w:sz w:val="18"/>
                <w:szCs w:val="18"/>
              </w:rPr>
            </w:pPr>
            <w:r w:rsidRPr="002140EA">
              <w:rPr>
                <w:rFonts w:asciiTheme="majorHAnsi" w:hAnsiTheme="majorHAnsi" w:cstheme="majorHAnsi"/>
                <w:b/>
                <w:color w:val="FFFFFF" w:themeColor="background2"/>
                <w:sz w:val="18"/>
                <w:szCs w:val="18"/>
              </w:rPr>
              <w:t>Description</w:t>
            </w:r>
          </w:p>
        </w:tc>
      </w:tr>
      <w:tr w:rsidR="002140EA" w:rsidRPr="002140EA" w14:paraId="7008F5CE" w14:textId="77777777" w:rsidTr="008D2B75">
        <w:trPr>
          <w:trHeight w:val="300"/>
        </w:trPr>
        <w:tc>
          <w:tcPr>
            <w:tcW w:w="2286" w:type="dxa"/>
            <w:noWrap/>
          </w:tcPr>
          <w:p w14:paraId="638026F5"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FROM LINE</w:t>
            </w:r>
          </w:p>
        </w:tc>
        <w:tc>
          <w:tcPr>
            <w:tcW w:w="4572" w:type="dxa"/>
            <w:noWrap/>
          </w:tcPr>
          <w:p w14:paraId="46637193"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From line</w:t>
            </w:r>
          </w:p>
        </w:tc>
      </w:tr>
      <w:tr w:rsidR="002140EA" w:rsidRPr="002140EA" w14:paraId="12B2D72A" w14:textId="77777777" w:rsidTr="008D2B75">
        <w:trPr>
          <w:trHeight w:val="300"/>
        </w:trPr>
        <w:tc>
          <w:tcPr>
            <w:tcW w:w="2286" w:type="dxa"/>
            <w:noWrap/>
          </w:tcPr>
          <w:p w14:paraId="22CAE523"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TO LINE</w:t>
            </w:r>
          </w:p>
        </w:tc>
        <w:tc>
          <w:tcPr>
            <w:tcW w:w="4572" w:type="dxa"/>
            <w:noWrap/>
          </w:tcPr>
          <w:p w14:paraId="5CC5289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To line</w:t>
            </w:r>
          </w:p>
        </w:tc>
      </w:tr>
      <w:tr w:rsidR="002140EA" w:rsidRPr="002140EA" w14:paraId="224B5346" w14:textId="77777777" w:rsidTr="008D2B75">
        <w:trPr>
          <w:trHeight w:val="300"/>
        </w:trPr>
        <w:tc>
          <w:tcPr>
            <w:tcW w:w="2286" w:type="dxa"/>
            <w:noWrap/>
          </w:tcPr>
          <w:p w14:paraId="71F52379"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ALIGHT STOP</w:t>
            </w:r>
          </w:p>
        </w:tc>
        <w:tc>
          <w:tcPr>
            <w:tcW w:w="4572" w:type="dxa"/>
            <w:noWrap/>
          </w:tcPr>
          <w:p w14:paraId="645EC228"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Number of alighting at all stops</w:t>
            </w:r>
          </w:p>
        </w:tc>
      </w:tr>
      <w:tr w:rsidR="002140EA" w:rsidRPr="002140EA" w14:paraId="59E0D1E3" w14:textId="77777777" w:rsidTr="008D2B75">
        <w:trPr>
          <w:trHeight w:val="300"/>
        </w:trPr>
        <w:tc>
          <w:tcPr>
            <w:tcW w:w="2286" w:type="dxa"/>
            <w:noWrap/>
          </w:tcPr>
          <w:p w14:paraId="3EC656A2"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BOARD STOP</w:t>
            </w:r>
          </w:p>
        </w:tc>
        <w:tc>
          <w:tcPr>
            <w:tcW w:w="4572" w:type="dxa"/>
            <w:noWrap/>
          </w:tcPr>
          <w:p w14:paraId="59F65326"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sz w:val="18"/>
                <w:szCs w:val="18"/>
              </w:rPr>
              <w:t>Number of boarding at all stops</w:t>
            </w:r>
          </w:p>
        </w:tc>
      </w:tr>
      <w:tr w:rsidR="002140EA" w:rsidRPr="002140EA" w14:paraId="7C6F455F" w14:textId="77777777" w:rsidTr="008D2B75">
        <w:trPr>
          <w:trHeight w:val="300"/>
        </w:trPr>
        <w:tc>
          <w:tcPr>
            <w:tcW w:w="2286" w:type="dxa"/>
            <w:noWrap/>
          </w:tcPr>
          <w:p w14:paraId="20E0DFB0" w14:textId="77777777" w:rsidR="002140EA" w:rsidRPr="002140EA" w:rsidRDefault="002140EA" w:rsidP="002140EA">
            <w:pPr>
              <w:pStyle w:val="BodyParagraph"/>
              <w:spacing w:line="240" w:lineRule="auto"/>
              <w:rPr>
                <w:rFonts w:asciiTheme="majorHAnsi" w:hAnsiTheme="majorHAnsi" w:cstheme="majorHAnsi"/>
                <w:sz w:val="18"/>
                <w:szCs w:val="18"/>
              </w:rPr>
            </w:pPr>
            <w:r w:rsidRPr="002140EA">
              <w:rPr>
                <w:rFonts w:asciiTheme="majorHAnsi" w:hAnsiTheme="majorHAnsi" w:cstheme="majorHAnsi"/>
                <w:color w:val="000000"/>
                <w:sz w:val="18"/>
                <w:szCs w:val="18"/>
              </w:rPr>
              <w:t>VOLUME</w:t>
            </w:r>
          </w:p>
        </w:tc>
        <w:tc>
          <w:tcPr>
            <w:tcW w:w="4572" w:type="dxa"/>
            <w:noWrap/>
          </w:tcPr>
          <w:p w14:paraId="6DF21DD4" w14:textId="77777777" w:rsidR="002140EA" w:rsidRPr="002140EA" w:rsidRDefault="002140EA" w:rsidP="002140EA">
            <w:pPr>
              <w:pStyle w:val="BodyParagraph"/>
              <w:spacing w:line="240" w:lineRule="auto"/>
              <w:rPr>
                <w:rFonts w:asciiTheme="majorHAnsi" w:hAnsiTheme="majorHAnsi" w:cstheme="majorHAnsi"/>
                <w:sz w:val="18"/>
                <w:szCs w:val="18"/>
              </w:rPr>
            </w:pPr>
            <w:r w:rsidRPr="005171A5">
              <w:rPr>
                <w:rFonts w:asciiTheme="majorHAnsi" w:hAnsiTheme="majorHAnsi" w:cstheme="majorHAnsi"/>
                <w:sz w:val="18"/>
                <w:szCs w:val="18"/>
              </w:rPr>
              <w:t>Total volume</w:t>
            </w:r>
          </w:p>
        </w:tc>
      </w:tr>
    </w:tbl>
    <w:p w14:paraId="63F3981C" w14:textId="77777777" w:rsidR="002140EA" w:rsidRPr="00B76CB0" w:rsidRDefault="002140EA" w:rsidP="00B76CB0">
      <w:pPr>
        <w:pStyle w:val="BodyParagraph"/>
      </w:pPr>
    </w:p>
    <w:p w14:paraId="01F98362" w14:textId="0813CE9F" w:rsidR="00A36FE5" w:rsidRDefault="00A36FE5" w:rsidP="00F977D1">
      <w:pPr>
        <w:pStyle w:val="Heading2"/>
      </w:pPr>
      <w:bookmarkStart w:id="4423" w:name="_Ref409344619"/>
      <w:bookmarkStart w:id="4424" w:name="_Toc441592866"/>
      <w:r>
        <w:t>Post-Processing</w:t>
      </w:r>
      <w:bookmarkEnd w:id="4423"/>
      <w:bookmarkEnd w:id="4424"/>
    </w:p>
    <w:p w14:paraId="359F9866" w14:textId="41B5F357" w:rsidR="0077401D" w:rsidRPr="0077401D" w:rsidRDefault="0077401D" w:rsidP="0077401D">
      <w:pPr>
        <w:pStyle w:val="BodyParagraph"/>
      </w:pPr>
      <w:r>
        <w:t>Subsequent to the execution of a model run, the model system automatically generates a number of standard reports.  These reports distill key model output metrics and provide summaries of both the Daysim travel demand model components as well as the TransCAD network supply model procedures.  The following sections describe the post-processing procedures and reports.</w:t>
      </w:r>
    </w:p>
    <w:p w14:paraId="03B869ED" w14:textId="0CEE7851" w:rsidR="00A36FE5" w:rsidRDefault="00A36FE5" w:rsidP="00F977D1">
      <w:pPr>
        <w:pStyle w:val="Heading3"/>
      </w:pPr>
      <w:bookmarkStart w:id="4425" w:name="_Toc441592867"/>
      <w:r>
        <w:lastRenderedPageBreak/>
        <w:t>Post-processing Inputs</w:t>
      </w:r>
      <w:r w:rsidR="0077401D">
        <w:t xml:space="preserve"> &amp; Outputs</w:t>
      </w:r>
      <w:bookmarkEnd w:id="4425"/>
    </w:p>
    <w:p w14:paraId="20C0B443" w14:textId="205F9A7C" w:rsidR="008D2B75" w:rsidRPr="008D2B75" w:rsidRDefault="0077401D" w:rsidP="0077401D">
      <w:pPr>
        <w:pStyle w:val="BodyParagraph"/>
        <w:rPr>
          <w:rFonts w:asciiTheme="minorHAnsi" w:hAnsiTheme="minorHAnsi"/>
        </w:rPr>
      </w:pPr>
      <w:r>
        <w:t xml:space="preserve">The primary inputs to the post-processing procedures are the output files described in the preceding sections of this document.  Some additional processing of the highway network assignment outputs is performed in order to combine the time period estimates of network </w:t>
      </w:r>
      <w:r w:rsidR="008D2B75">
        <w:t>performance from each system iteration</w:t>
      </w:r>
      <w:r>
        <w:t xml:space="preserve"> </w:t>
      </w:r>
      <w:r w:rsidR="008D2B75">
        <w:t>into a single file</w:t>
      </w:r>
      <w:r w:rsidRPr="004F2D91">
        <w:rPr>
          <w:rFonts w:asciiTheme="minorHAnsi" w:hAnsiTheme="minorHAnsi"/>
        </w:rPr>
        <w:t>.</w:t>
      </w:r>
      <w:r w:rsidR="008D2B75">
        <w:rPr>
          <w:rFonts w:asciiTheme="minorHAnsi" w:hAnsiTheme="minorHAnsi"/>
        </w:rPr>
        <w:t xml:space="preserve"> The iteration-specific flow table is: </w:t>
      </w:r>
      <w:r w:rsidR="00311EB9">
        <w:rPr>
          <w:rFonts w:asciiTheme="minorHAnsi" w:hAnsiTheme="minorHAnsi"/>
        </w:rPr>
        <w:t>.\[year]</w:t>
      </w:r>
      <w:r w:rsidR="008D2B75">
        <w:rPr>
          <w:rFonts w:asciiTheme="minorHAnsi" w:hAnsiTheme="minorHAnsi"/>
        </w:rPr>
        <w:t>\outputs\</w:t>
      </w:r>
      <w:r w:rsidRPr="004F2D91">
        <w:rPr>
          <w:rFonts w:asciiTheme="minorHAnsi" w:hAnsiTheme="minorHAnsi"/>
        </w:rPr>
        <w:t>assignment_result_[iteration].bin</w:t>
      </w:r>
      <w:r w:rsidR="008D2B75">
        <w:rPr>
          <w:rFonts w:asciiTheme="minorHAnsi" w:hAnsiTheme="minorHAnsi"/>
        </w:rPr>
        <w:t xml:space="preserve">.  </w:t>
      </w:r>
      <w:r w:rsidR="008D2B75" w:rsidRPr="008D2B75">
        <w:rPr>
          <w:rFonts w:asciiTheme="minorHAnsi" w:hAnsiTheme="minorHAnsi"/>
        </w:rPr>
        <w:t>After the final iteration, the combine</w:t>
      </w:r>
      <w:r w:rsidR="008D2B75">
        <w:rPr>
          <w:rFonts w:asciiTheme="minorHAnsi" w:hAnsiTheme="minorHAnsi"/>
        </w:rPr>
        <w:t xml:space="preserve">d flow table is copied as </w:t>
      </w:r>
      <w:r w:rsidR="00311EB9">
        <w:rPr>
          <w:rFonts w:asciiTheme="minorHAnsi" w:hAnsiTheme="minorHAnsi"/>
        </w:rPr>
        <w:t>.\[year]</w:t>
      </w:r>
      <w:r w:rsidR="008D2B75">
        <w:rPr>
          <w:rFonts w:asciiTheme="minorHAnsi" w:hAnsiTheme="minorHAnsi"/>
        </w:rPr>
        <w:t>\outputs\</w:t>
      </w:r>
      <w:r w:rsidR="008D2B75" w:rsidRPr="008D2B75">
        <w:rPr>
          <w:rFonts w:asciiTheme="minorHAnsi" w:hAnsiTheme="minorHAnsi"/>
        </w:rPr>
        <w:t>assignment_result.bin</w:t>
      </w:r>
      <w:r w:rsidR="008D2B75">
        <w:rPr>
          <w:rFonts w:asciiTheme="minorHAnsi" w:hAnsiTheme="minorHAnsi"/>
        </w:rPr>
        <w:t>.  Note that n</w:t>
      </w:r>
      <w:r w:rsidR="008D2B75" w:rsidRPr="008D2B75">
        <w:rPr>
          <w:rFonts w:asciiTheme="minorHAnsi" w:hAnsiTheme="minorHAnsi"/>
        </w:rPr>
        <w:t>o post-processing is performed on transit assignment outputs. The outputs are directly used to generate transit reports (see next section on reports).</w:t>
      </w:r>
    </w:p>
    <w:p w14:paraId="7AE0375E" w14:textId="4E7BF3EF" w:rsidR="008D2B75" w:rsidRDefault="008D2B75" w:rsidP="008D2B75">
      <w:pPr>
        <w:pStyle w:val="Caption"/>
        <w:keepNext/>
      </w:pPr>
      <w:bookmarkStart w:id="4426" w:name="OLE_LINK14"/>
      <w:bookmarkStart w:id="4427" w:name="_Toc441593024"/>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55</w:t>
      </w:r>
      <w:r w:rsidR="008F26F5">
        <w:rPr>
          <w:noProof/>
        </w:rPr>
        <w:fldChar w:fldCharType="end"/>
      </w:r>
      <w:r>
        <w:t xml:space="preserve"> Highway Assignment Combined Flow Table</w:t>
      </w:r>
      <w:bookmarkEnd w:id="4427"/>
    </w:p>
    <w:tbl>
      <w:tblPr>
        <w:tblStyle w:val="Style1"/>
        <w:tblW w:w="6229" w:type="dxa"/>
        <w:tblLook w:val="04A0" w:firstRow="1" w:lastRow="0" w:firstColumn="1" w:lastColumn="0" w:noHBand="0" w:noVBand="1"/>
      </w:tblPr>
      <w:tblGrid>
        <w:gridCol w:w="2089"/>
        <w:gridCol w:w="4140"/>
      </w:tblGrid>
      <w:tr w:rsidR="008D2B75" w:rsidRPr="008D2B75" w14:paraId="444E56A3" w14:textId="77777777" w:rsidTr="008D2B75">
        <w:trPr>
          <w:cnfStyle w:val="100000000000" w:firstRow="1" w:lastRow="0" w:firstColumn="0" w:lastColumn="0" w:oddVBand="0" w:evenVBand="0" w:oddHBand="0" w:evenHBand="0" w:firstRowFirstColumn="0" w:firstRowLastColumn="0" w:lastRowFirstColumn="0" w:lastRowLastColumn="0"/>
          <w:trHeight w:val="300"/>
        </w:trPr>
        <w:tc>
          <w:tcPr>
            <w:tcW w:w="2089" w:type="dxa"/>
            <w:noWrap/>
          </w:tcPr>
          <w:p w14:paraId="1BD02FC1" w14:textId="77777777" w:rsidR="008D2B75" w:rsidRPr="008D2B75" w:rsidRDefault="008D2B75" w:rsidP="008D2B75">
            <w:pPr>
              <w:pStyle w:val="BodyParagraph"/>
              <w:spacing w:line="240" w:lineRule="auto"/>
              <w:rPr>
                <w:rFonts w:asciiTheme="majorHAnsi" w:hAnsiTheme="majorHAnsi" w:cstheme="majorHAnsi"/>
                <w:b/>
                <w:color w:val="FFFFFF" w:themeColor="background2"/>
                <w:sz w:val="18"/>
                <w:szCs w:val="18"/>
              </w:rPr>
            </w:pPr>
            <w:r w:rsidRPr="008D2B75">
              <w:rPr>
                <w:rFonts w:asciiTheme="majorHAnsi" w:hAnsiTheme="majorHAnsi" w:cstheme="majorHAnsi"/>
                <w:b/>
                <w:color w:val="FFFFFF" w:themeColor="background2"/>
                <w:sz w:val="18"/>
                <w:szCs w:val="18"/>
              </w:rPr>
              <w:t>Field</w:t>
            </w:r>
          </w:p>
        </w:tc>
        <w:tc>
          <w:tcPr>
            <w:tcW w:w="4140" w:type="dxa"/>
          </w:tcPr>
          <w:p w14:paraId="1CC4C88C" w14:textId="77777777" w:rsidR="008D2B75" w:rsidRPr="008D2B75" w:rsidRDefault="008D2B75" w:rsidP="008D2B75">
            <w:pPr>
              <w:pStyle w:val="BodyParagraph"/>
              <w:spacing w:line="240" w:lineRule="auto"/>
              <w:rPr>
                <w:rFonts w:asciiTheme="majorHAnsi" w:hAnsiTheme="majorHAnsi" w:cstheme="majorHAnsi"/>
                <w:b/>
                <w:color w:val="FFFFFF" w:themeColor="background2"/>
                <w:sz w:val="18"/>
                <w:szCs w:val="18"/>
              </w:rPr>
            </w:pPr>
            <w:r w:rsidRPr="008D2B75">
              <w:rPr>
                <w:rFonts w:asciiTheme="majorHAnsi" w:hAnsiTheme="majorHAnsi" w:cstheme="majorHAnsi"/>
                <w:b/>
                <w:color w:val="FFFFFF" w:themeColor="background2"/>
                <w:sz w:val="18"/>
                <w:szCs w:val="18"/>
              </w:rPr>
              <w:t>Description</w:t>
            </w:r>
          </w:p>
        </w:tc>
      </w:tr>
      <w:tr w:rsidR="008D2B75" w:rsidRPr="008D2B75" w14:paraId="1D3B5C18" w14:textId="77777777" w:rsidTr="008D2B75">
        <w:trPr>
          <w:trHeight w:val="300"/>
        </w:trPr>
        <w:tc>
          <w:tcPr>
            <w:tcW w:w="2089" w:type="dxa"/>
            <w:noWrap/>
          </w:tcPr>
          <w:p w14:paraId="0C5E726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ID</w:t>
            </w:r>
          </w:p>
        </w:tc>
        <w:tc>
          <w:tcPr>
            <w:tcW w:w="4140" w:type="dxa"/>
          </w:tcPr>
          <w:p w14:paraId="1E577BF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Link Id</w:t>
            </w:r>
          </w:p>
        </w:tc>
      </w:tr>
      <w:tr w:rsidR="008D2B75" w:rsidRPr="008D2B75" w14:paraId="4CA05743" w14:textId="77777777" w:rsidTr="008D2B75">
        <w:trPr>
          <w:trHeight w:val="300"/>
        </w:trPr>
        <w:tc>
          <w:tcPr>
            <w:tcW w:w="2089" w:type="dxa"/>
            <w:noWrap/>
            <w:hideMark/>
          </w:tcPr>
          <w:p w14:paraId="0948C26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CNT</w:t>
            </w:r>
          </w:p>
        </w:tc>
        <w:tc>
          <w:tcPr>
            <w:tcW w:w="4140" w:type="dxa"/>
          </w:tcPr>
          <w:p w14:paraId="4756163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County Id</w:t>
            </w:r>
          </w:p>
        </w:tc>
      </w:tr>
      <w:tr w:rsidR="008D2B75" w:rsidRPr="008D2B75" w14:paraId="3742BE92" w14:textId="77777777" w:rsidTr="008D2B75">
        <w:trPr>
          <w:trHeight w:val="300"/>
        </w:trPr>
        <w:tc>
          <w:tcPr>
            <w:tcW w:w="2089" w:type="dxa"/>
            <w:noWrap/>
            <w:hideMark/>
          </w:tcPr>
          <w:p w14:paraId="3E40802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FCLASS</w:t>
            </w:r>
          </w:p>
        </w:tc>
        <w:tc>
          <w:tcPr>
            <w:tcW w:w="4140" w:type="dxa"/>
          </w:tcPr>
          <w:p w14:paraId="4B8137B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Functional Class</w:t>
            </w:r>
          </w:p>
        </w:tc>
      </w:tr>
      <w:tr w:rsidR="008D2B75" w:rsidRPr="008D2B75" w14:paraId="28ECE060" w14:textId="77777777" w:rsidTr="008D2B75">
        <w:trPr>
          <w:trHeight w:val="300"/>
        </w:trPr>
        <w:tc>
          <w:tcPr>
            <w:tcW w:w="2089" w:type="dxa"/>
            <w:noWrap/>
            <w:hideMark/>
          </w:tcPr>
          <w:p w14:paraId="1695BA2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NAME</w:t>
            </w:r>
          </w:p>
        </w:tc>
        <w:tc>
          <w:tcPr>
            <w:tcW w:w="4140" w:type="dxa"/>
          </w:tcPr>
          <w:p w14:paraId="0912950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Road name</w:t>
            </w:r>
          </w:p>
        </w:tc>
      </w:tr>
      <w:tr w:rsidR="008D2B75" w:rsidRPr="008D2B75" w14:paraId="059F3BBB" w14:textId="77777777" w:rsidTr="008D2B75">
        <w:trPr>
          <w:trHeight w:val="300"/>
        </w:trPr>
        <w:tc>
          <w:tcPr>
            <w:tcW w:w="2089" w:type="dxa"/>
            <w:noWrap/>
            <w:hideMark/>
          </w:tcPr>
          <w:p w14:paraId="226895B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Leng</w:t>
            </w:r>
          </w:p>
        </w:tc>
        <w:tc>
          <w:tcPr>
            <w:tcW w:w="4140" w:type="dxa"/>
          </w:tcPr>
          <w:p w14:paraId="2145962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Road length</w:t>
            </w:r>
          </w:p>
        </w:tc>
      </w:tr>
      <w:tr w:rsidR="008D2B75" w:rsidRPr="008D2B75" w14:paraId="39872020" w14:textId="77777777" w:rsidTr="008D2B75">
        <w:trPr>
          <w:trHeight w:val="300"/>
        </w:trPr>
        <w:tc>
          <w:tcPr>
            <w:tcW w:w="2089" w:type="dxa"/>
            <w:noWrap/>
            <w:hideMark/>
          </w:tcPr>
          <w:p w14:paraId="48C3205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w:t>
            </w:r>
          </w:p>
        </w:tc>
        <w:tc>
          <w:tcPr>
            <w:tcW w:w="4140" w:type="dxa"/>
          </w:tcPr>
          <w:p w14:paraId="00BBA3CA" w14:textId="2E1F5650" w:rsidR="008D2B75" w:rsidRPr="008D2B75" w:rsidRDefault="00D57F85" w:rsidP="008D2B75">
            <w:pPr>
              <w:pStyle w:val="BodyParagraph"/>
              <w:spacing w:line="240" w:lineRule="auto"/>
              <w:rPr>
                <w:rFonts w:asciiTheme="majorHAnsi" w:hAnsiTheme="majorHAnsi" w:cstheme="majorHAnsi"/>
                <w:sz w:val="18"/>
                <w:szCs w:val="18"/>
              </w:rPr>
            </w:pPr>
            <w:r w:rsidRPr="00D57F85">
              <w:rPr>
                <w:rFonts w:asciiTheme="majorHAnsi" w:hAnsiTheme="majorHAnsi" w:cstheme="majorHAnsi"/>
                <w:sz w:val="18"/>
                <w:szCs w:val="18"/>
              </w:rPr>
              <w:t>Observed count</w:t>
            </w:r>
          </w:p>
        </w:tc>
      </w:tr>
      <w:tr w:rsidR="008D2B75" w:rsidRPr="008D2B75" w14:paraId="22A70C88" w14:textId="77777777" w:rsidTr="008D2B75">
        <w:trPr>
          <w:trHeight w:val="300"/>
        </w:trPr>
        <w:tc>
          <w:tcPr>
            <w:tcW w:w="2089" w:type="dxa"/>
            <w:noWrap/>
            <w:hideMark/>
          </w:tcPr>
          <w:p w14:paraId="0FE837C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COUNT_PASS</w:t>
            </w:r>
          </w:p>
        </w:tc>
        <w:tc>
          <w:tcPr>
            <w:tcW w:w="4140" w:type="dxa"/>
          </w:tcPr>
          <w:p w14:paraId="5AAFBB08" w14:textId="15B03134" w:rsidR="008D2B75" w:rsidRPr="008D2B75" w:rsidRDefault="00793760" w:rsidP="0079376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w:t>
            </w:r>
            <w:r w:rsidRPr="008D2B75">
              <w:rPr>
                <w:rFonts w:asciiTheme="majorHAnsi" w:hAnsiTheme="majorHAnsi" w:cstheme="majorHAnsi"/>
                <w:sz w:val="18"/>
                <w:szCs w:val="18"/>
              </w:rPr>
              <w:t xml:space="preserve">bserved count </w:t>
            </w:r>
            <w:r>
              <w:rPr>
                <w:rFonts w:asciiTheme="majorHAnsi" w:hAnsiTheme="majorHAnsi" w:cstheme="majorHAnsi"/>
                <w:sz w:val="18"/>
                <w:szCs w:val="18"/>
              </w:rPr>
              <w:t>of passenger vehicles</w:t>
            </w:r>
          </w:p>
        </w:tc>
      </w:tr>
      <w:tr w:rsidR="008D2B75" w:rsidRPr="008D2B75" w14:paraId="4D508BD3" w14:textId="77777777" w:rsidTr="008D2B75">
        <w:trPr>
          <w:trHeight w:val="300"/>
        </w:trPr>
        <w:tc>
          <w:tcPr>
            <w:tcW w:w="2089" w:type="dxa"/>
            <w:noWrap/>
            <w:hideMark/>
          </w:tcPr>
          <w:p w14:paraId="7D98831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COUNT_SU</w:t>
            </w:r>
          </w:p>
        </w:tc>
        <w:tc>
          <w:tcPr>
            <w:tcW w:w="4140" w:type="dxa"/>
          </w:tcPr>
          <w:p w14:paraId="5EE9E058" w14:textId="04906B7A" w:rsidR="008D2B75" w:rsidRPr="008D2B75" w:rsidRDefault="00793760" w:rsidP="0079376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w:t>
            </w:r>
            <w:r w:rsidR="008D2B75" w:rsidRPr="008D2B75">
              <w:rPr>
                <w:rFonts w:asciiTheme="majorHAnsi" w:hAnsiTheme="majorHAnsi" w:cstheme="majorHAnsi"/>
                <w:sz w:val="18"/>
                <w:szCs w:val="18"/>
              </w:rPr>
              <w:t>bserved count</w:t>
            </w:r>
            <w:r>
              <w:rPr>
                <w:rFonts w:asciiTheme="majorHAnsi" w:hAnsiTheme="majorHAnsi" w:cstheme="majorHAnsi"/>
                <w:sz w:val="18"/>
                <w:szCs w:val="18"/>
              </w:rPr>
              <w:t xml:space="preserve"> of s</w:t>
            </w:r>
            <w:r w:rsidRPr="008D2B75">
              <w:rPr>
                <w:rFonts w:asciiTheme="majorHAnsi" w:hAnsiTheme="majorHAnsi" w:cstheme="majorHAnsi"/>
                <w:sz w:val="18"/>
                <w:szCs w:val="18"/>
              </w:rPr>
              <w:t>ingle unit trucks</w:t>
            </w:r>
          </w:p>
        </w:tc>
      </w:tr>
      <w:tr w:rsidR="008D2B75" w:rsidRPr="008D2B75" w14:paraId="6E5C40B2" w14:textId="77777777" w:rsidTr="008D2B75">
        <w:trPr>
          <w:trHeight w:val="300"/>
        </w:trPr>
        <w:tc>
          <w:tcPr>
            <w:tcW w:w="2089" w:type="dxa"/>
            <w:noWrap/>
            <w:hideMark/>
          </w:tcPr>
          <w:p w14:paraId="2611012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COUNT_MU</w:t>
            </w:r>
          </w:p>
        </w:tc>
        <w:tc>
          <w:tcPr>
            <w:tcW w:w="4140" w:type="dxa"/>
          </w:tcPr>
          <w:p w14:paraId="75663DC2" w14:textId="52CBCA86" w:rsidR="008D2B75" w:rsidRPr="008D2B75" w:rsidRDefault="00793760" w:rsidP="0079376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w:t>
            </w:r>
            <w:r w:rsidRPr="008D2B75">
              <w:rPr>
                <w:rFonts w:asciiTheme="majorHAnsi" w:hAnsiTheme="majorHAnsi" w:cstheme="majorHAnsi"/>
                <w:sz w:val="18"/>
                <w:szCs w:val="18"/>
              </w:rPr>
              <w:t xml:space="preserve">bserved count </w:t>
            </w:r>
            <w:r>
              <w:rPr>
                <w:rFonts w:asciiTheme="majorHAnsi" w:hAnsiTheme="majorHAnsi" w:cstheme="majorHAnsi"/>
                <w:sz w:val="18"/>
                <w:szCs w:val="18"/>
              </w:rPr>
              <w:t xml:space="preserve"> of m</w:t>
            </w:r>
            <w:r w:rsidR="008D2B75" w:rsidRPr="008D2B75">
              <w:rPr>
                <w:rFonts w:asciiTheme="majorHAnsi" w:hAnsiTheme="majorHAnsi" w:cstheme="majorHAnsi"/>
                <w:sz w:val="18"/>
                <w:szCs w:val="18"/>
              </w:rPr>
              <w:t xml:space="preserve">ulti-unit trucks </w:t>
            </w:r>
          </w:p>
        </w:tc>
      </w:tr>
      <w:tr w:rsidR="008D2B75" w:rsidRPr="008D2B75" w14:paraId="1E8D073D" w14:textId="77777777" w:rsidTr="008D2B75">
        <w:trPr>
          <w:trHeight w:val="300"/>
        </w:trPr>
        <w:tc>
          <w:tcPr>
            <w:tcW w:w="2089" w:type="dxa"/>
            <w:noWrap/>
            <w:hideMark/>
          </w:tcPr>
          <w:p w14:paraId="642AEB5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COUNT_COM</w:t>
            </w:r>
          </w:p>
        </w:tc>
        <w:tc>
          <w:tcPr>
            <w:tcW w:w="4140" w:type="dxa"/>
          </w:tcPr>
          <w:p w14:paraId="5D9454FB" w14:textId="00B81848" w:rsidR="008D2B75" w:rsidRPr="008D2B75" w:rsidRDefault="00793760" w:rsidP="0079376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O</w:t>
            </w:r>
            <w:r w:rsidRPr="008D2B75">
              <w:rPr>
                <w:rFonts w:asciiTheme="majorHAnsi" w:hAnsiTheme="majorHAnsi" w:cstheme="majorHAnsi"/>
                <w:sz w:val="18"/>
                <w:szCs w:val="18"/>
              </w:rPr>
              <w:t xml:space="preserve">bserved count </w:t>
            </w:r>
            <w:r>
              <w:rPr>
                <w:rFonts w:asciiTheme="majorHAnsi" w:hAnsiTheme="majorHAnsi" w:cstheme="majorHAnsi"/>
                <w:sz w:val="18"/>
                <w:szCs w:val="18"/>
              </w:rPr>
              <w:t xml:space="preserve"> of c</w:t>
            </w:r>
            <w:r w:rsidR="008D2B75" w:rsidRPr="008D2B75">
              <w:rPr>
                <w:rFonts w:asciiTheme="majorHAnsi" w:hAnsiTheme="majorHAnsi" w:cstheme="majorHAnsi"/>
                <w:sz w:val="18"/>
                <w:szCs w:val="18"/>
              </w:rPr>
              <w:t>ommercial vehicle</w:t>
            </w:r>
            <w:r>
              <w:rPr>
                <w:rFonts w:asciiTheme="majorHAnsi" w:hAnsiTheme="majorHAnsi" w:cstheme="majorHAnsi"/>
                <w:sz w:val="18"/>
                <w:szCs w:val="18"/>
              </w:rPr>
              <w:t>s</w:t>
            </w:r>
          </w:p>
        </w:tc>
      </w:tr>
      <w:tr w:rsidR="008D2B75" w:rsidRPr="008D2B75" w14:paraId="5A93E3C4" w14:textId="77777777" w:rsidTr="008D2B75">
        <w:trPr>
          <w:trHeight w:val="300"/>
        </w:trPr>
        <w:tc>
          <w:tcPr>
            <w:tcW w:w="2089" w:type="dxa"/>
            <w:noWrap/>
            <w:hideMark/>
          </w:tcPr>
          <w:p w14:paraId="235B71C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VOL_TOT</w:t>
            </w:r>
          </w:p>
        </w:tc>
        <w:tc>
          <w:tcPr>
            <w:tcW w:w="4140" w:type="dxa"/>
          </w:tcPr>
          <w:p w14:paraId="06287EC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link volume</w:t>
            </w:r>
          </w:p>
        </w:tc>
      </w:tr>
      <w:tr w:rsidR="008D2B75" w:rsidRPr="008D2B75" w14:paraId="43E0C515" w14:textId="77777777" w:rsidTr="008D2B75">
        <w:trPr>
          <w:trHeight w:val="300"/>
        </w:trPr>
        <w:tc>
          <w:tcPr>
            <w:tcW w:w="2089" w:type="dxa"/>
            <w:noWrap/>
            <w:hideMark/>
          </w:tcPr>
          <w:p w14:paraId="7695C9B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VOL_AB</w:t>
            </w:r>
          </w:p>
        </w:tc>
        <w:tc>
          <w:tcPr>
            <w:tcW w:w="4140" w:type="dxa"/>
          </w:tcPr>
          <w:p w14:paraId="6B695B4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volume</w:t>
            </w:r>
          </w:p>
        </w:tc>
      </w:tr>
      <w:tr w:rsidR="008D2B75" w:rsidRPr="008D2B75" w14:paraId="78486230" w14:textId="77777777" w:rsidTr="008D2B75">
        <w:trPr>
          <w:trHeight w:val="300"/>
        </w:trPr>
        <w:tc>
          <w:tcPr>
            <w:tcW w:w="2089" w:type="dxa"/>
            <w:noWrap/>
            <w:hideMark/>
          </w:tcPr>
          <w:p w14:paraId="20F5995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VOL_BA</w:t>
            </w:r>
          </w:p>
        </w:tc>
        <w:tc>
          <w:tcPr>
            <w:tcW w:w="4140" w:type="dxa"/>
          </w:tcPr>
          <w:p w14:paraId="09074E0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volume</w:t>
            </w:r>
          </w:p>
        </w:tc>
      </w:tr>
      <w:tr w:rsidR="008D2B75" w:rsidRPr="008D2B75" w14:paraId="3F836ACD" w14:textId="77777777" w:rsidTr="008D2B75">
        <w:trPr>
          <w:trHeight w:val="300"/>
        </w:trPr>
        <w:tc>
          <w:tcPr>
            <w:tcW w:w="2089" w:type="dxa"/>
            <w:noWrap/>
            <w:hideMark/>
          </w:tcPr>
          <w:p w14:paraId="0BEBC5E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VOL_AM</w:t>
            </w:r>
          </w:p>
        </w:tc>
        <w:tc>
          <w:tcPr>
            <w:tcW w:w="4140" w:type="dxa"/>
          </w:tcPr>
          <w:p w14:paraId="6F12CE5B"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28" w:name="OLE_LINK146"/>
            <w:bookmarkStart w:id="4429" w:name="OLE_LINK147"/>
            <w:bookmarkStart w:id="4430" w:name="OLE_LINK148"/>
            <w:bookmarkStart w:id="4431" w:name="OLE_LINK149"/>
            <w:r w:rsidRPr="008D2B75">
              <w:rPr>
                <w:rFonts w:asciiTheme="majorHAnsi" w:hAnsiTheme="majorHAnsi" w:cstheme="majorHAnsi"/>
                <w:sz w:val="18"/>
                <w:szCs w:val="18"/>
              </w:rPr>
              <w:t>Total link volume in AM period</w:t>
            </w:r>
            <w:bookmarkEnd w:id="4428"/>
            <w:bookmarkEnd w:id="4429"/>
            <w:bookmarkEnd w:id="4430"/>
            <w:bookmarkEnd w:id="4431"/>
          </w:p>
        </w:tc>
      </w:tr>
      <w:tr w:rsidR="008D2B75" w:rsidRPr="008D2B75" w14:paraId="40B84E8E" w14:textId="77777777" w:rsidTr="008D2B75">
        <w:trPr>
          <w:trHeight w:val="300"/>
        </w:trPr>
        <w:tc>
          <w:tcPr>
            <w:tcW w:w="2089" w:type="dxa"/>
            <w:noWrap/>
            <w:hideMark/>
          </w:tcPr>
          <w:p w14:paraId="2FA50A1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VOL_AMAB</w:t>
            </w:r>
          </w:p>
        </w:tc>
        <w:tc>
          <w:tcPr>
            <w:tcW w:w="4140" w:type="dxa"/>
          </w:tcPr>
          <w:p w14:paraId="6982245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volume in AM period</w:t>
            </w:r>
          </w:p>
        </w:tc>
      </w:tr>
      <w:tr w:rsidR="008D2B75" w:rsidRPr="008D2B75" w14:paraId="5C26F7DD" w14:textId="77777777" w:rsidTr="008D2B75">
        <w:trPr>
          <w:trHeight w:val="300"/>
        </w:trPr>
        <w:tc>
          <w:tcPr>
            <w:tcW w:w="2089" w:type="dxa"/>
            <w:noWrap/>
            <w:hideMark/>
          </w:tcPr>
          <w:p w14:paraId="79AA859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VOL_AMBA</w:t>
            </w:r>
          </w:p>
        </w:tc>
        <w:tc>
          <w:tcPr>
            <w:tcW w:w="4140" w:type="dxa"/>
          </w:tcPr>
          <w:p w14:paraId="1DD3A9D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volume in AM period</w:t>
            </w:r>
          </w:p>
        </w:tc>
      </w:tr>
      <w:tr w:rsidR="008D2B75" w:rsidRPr="008D2B75" w14:paraId="7FC2466E" w14:textId="77777777" w:rsidTr="008D2B75">
        <w:trPr>
          <w:trHeight w:val="300"/>
        </w:trPr>
        <w:tc>
          <w:tcPr>
            <w:tcW w:w="2089" w:type="dxa"/>
            <w:noWrap/>
            <w:hideMark/>
          </w:tcPr>
          <w:p w14:paraId="5DFFCEE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VOL_MD</w:t>
            </w:r>
          </w:p>
        </w:tc>
        <w:tc>
          <w:tcPr>
            <w:tcW w:w="4140" w:type="dxa"/>
          </w:tcPr>
          <w:p w14:paraId="39B2145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link volume in MD period</w:t>
            </w:r>
          </w:p>
        </w:tc>
      </w:tr>
      <w:tr w:rsidR="008D2B75" w:rsidRPr="008D2B75" w14:paraId="76961FC9" w14:textId="77777777" w:rsidTr="008D2B75">
        <w:trPr>
          <w:trHeight w:val="300"/>
        </w:trPr>
        <w:tc>
          <w:tcPr>
            <w:tcW w:w="2089" w:type="dxa"/>
            <w:noWrap/>
            <w:hideMark/>
          </w:tcPr>
          <w:p w14:paraId="5B14F67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VOL_MDAB</w:t>
            </w:r>
          </w:p>
        </w:tc>
        <w:tc>
          <w:tcPr>
            <w:tcW w:w="4140" w:type="dxa"/>
          </w:tcPr>
          <w:p w14:paraId="4E3F89C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volume in MD period</w:t>
            </w:r>
          </w:p>
        </w:tc>
      </w:tr>
      <w:tr w:rsidR="008D2B75" w:rsidRPr="008D2B75" w14:paraId="466229DC" w14:textId="77777777" w:rsidTr="008D2B75">
        <w:trPr>
          <w:trHeight w:val="300"/>
        </w:trPr>
        <w:tc>
          <w:tcPr>
            <w:tcW w:w="2089" w:type="dxa"/>
            <w:noWrap/>
            <w:hideMark/>
          </w:tcPr>
          <w:p w14:paraId="784E699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VOL_MDBA</w:t>
            </w:r>
          </w:p>
        </w:tc>
        <w:tc>
          <w:tcPr>
            <w:tcW w:w="4140" w:type="dxa"/>
          </w:tcPr>
          <w:p w14:paraId="7334A9C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volume in MD period</w:t>
            </w:r>
          </w:p>
        </w:tc>
      </w:tr>
      <w:tr w:rsidR="008D2B75" w:rsidRPr="008D2B75" w14:paraId="3925EE12" w14:textId="77777777" w:rsidTr="008D2B75">
        <w:trPr>
          <w:trHeight w:val="300"/>
        </w:trPr>
        <w:tc>
          <w:tcPr>
            <w:tcW w:w="2089" w:type="dxa"/>
            <w:noWrap/>
            <w:hideMark/>
          </w:tcPr>
          <w:p w14:paraId="3EECAC6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VOL_PM</w:t>
            </w:r>
          </w:p>
        </w:tc>
        <w:tc>
          <w:tcPr>
            <w:tcW w:w="4140" w:type="dxa"/>
          </w:tcPr>
          <w:p w14:paraId="189F7A5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link volume in PM period</w:t>
            </w:r>
          </w:p>
        </w:tc>
      </w:tr>
      <w:tr w:rsidR="008D2B75" w:rsidRPr="008D2B75" w14:paraId="29224A85" w14:textId="77777777" w:rsidTr="008D2B75">
        <w:trPr>
          <w:trHeight w:val="300"/>
        </w:trPr>
        <w:tc>
          <w:tcPr>
            <w:tcW w:w="2089" w:type="dxa"/>
            <w:noWrap/>
            <w:hideMark/>
          </w:tcPr>
          <w:p w14:paraId="7F2AE96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lastRenderedPageBreak/>
              <w:t>VOL_PMAB</w:t>
            </w:r>
          </w:p>
        </w:tc>
        <w:tc>
          <w:tcPr>
            <w:tcW w:w="4140" w:type="dxa"/>
          </w:tcPr>
          <w:p w14:paraId="2C49DFF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volume in PM period</w:t>
            </w:r>
          </w:p>
        </w:tc>
      </w:tr>
      <w:tr w:rsidR="008D2B75" w:rsidRPr="008D2B75" w14:paraId="4321AD2A" w14:textId="77777777" w:rsidTr="008D2B75">
        <w:trPr>
          <w:trHeight w:val="300"/>
        </w:trPr>
        <w:tc>
          <w:tcPr>
            <w:tcW w:w="2089" w:type="dxa"/>
            <w:noWrap/>
            <w:hideMark/>
          </w:tcPr>
          <w:p w14:paraId="23919BD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VOL_PMBA</w:t>
            </w:r>
          </w:p>
        </w:tc>
        <w:tc>
          <w:tcPr>
            <w:tcW w:w="4140" w:type="dxa"/>
          </w:tcPr>
          <w:p w14:paraId="24148AE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volume in PM period</w:t>
            </w:r>
          </w:p>
        </w:tc>
      </w:tr>
      <w:tr w:rsidR="008D2B75" w:rsidRPr="008D2B75" w14:paraId="0F0FF0E9" w14:textId="77777777" w:rsidTr="008D2B75">
        <w:trPr>
          <w:trHeight w:val="300"/>
        </w:trPr>
        <w:tc>
          <w:tcPr>
            <w:tcW w:w="2089" w:type="dxa"/>
            <w:noWrap/>
            <w:hideMark/>
          </w:tcPr>
          <w:p w14:paraId="7DFCF7A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VOL_OP</w:t>
            </w:r>
          </w:p>
        </w:tc>
        <w:tc>
          <w:tcPr>
            <w:tcW w:w="4140" w:type="dxa"/>
          </w:tcPr>
          <w:p w14:paraId="6CB5A1E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link volume in OP period</w:t>
            </w:r>
          </w:p>
        </w:tc>
      </w:tr>
      <w:tr w:rsidR="008D2B75" w:rsidRPr="008D2B75" w14:paraId="75177E3C" w14:textId="77777777" w:rsidTr="008D2B75">
        <w:trPr>
          <w:trHeight w:val="300"/>
        </w:trPr>
        <w:tc>
          <w:tcPr>
            <w:tcW w:w="2089" w:type="dxa"/>
            <w:noWrap/>
            <w:hideMark/>
          </w:tcPr>
          <w:p w14:paraId="7199C8B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VOL_OPAB</w:t>
            </w:r>
          </w:p>
        </w:tc>
        <w:tc>
          <w:tcPr>
            <w:tcW w:w="4140" w:type="dxa"/>
          </w:tcPr>
          <w:p w14:paraId="33B6563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volume in OP period</w:t>
            </w:r>
          </w:p>
        </w:tc>
      </w:tr>
      <w:tr w:rsidR="008D2B75" w:rsidRPr="008D2B75" w14:paraId="1E0C1A97" w14:textId="77777777" w:rsidTr="008D2B75">
        <w:trPr>
          <w:trHeight w:val="300"/>
        </w:trPr>
        <w:tc>
          <w:tcPr>
            <w:tcW w:w="2089" w:type="dxa"/>
            <w:noWrap/>
            <w:hideMark/>
          </w:tcPr>
          <w:p w14:paraId="2152AB5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VOL_OPBA</w:t>
            </w:r>
          </w:p>
        </w:tc>
        <w:tc>
          <w:tcPr>
            <w:tcW w:w="4140" w:type="dxa"/>
          </w:tcPr>
          <w:p w14:paraId="7B84505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volume in OP period</w:t>
            </w:r>
          </w:p>
        </w:tc>
      </w:tr>
      <w:tr w:rsidR="008D2B75" w:rsidRPr="008D2B75" w14:paraId="154DEF4F" w14:textId="77777777" w:rsidTr="008D2B75">
        <w:trPr>
          <w:trHeight w:val="300"/>
        </w:trPr>
        <w:tc>
          <w:tcPr>
            <w:tcW w:w="2089" w:type="dxa"/>
            <w:noWrap/>
            <w:hideMark/>
          </w:tcPr>
          <w:p w14:paraId="5164D0D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w:t>
            </w:r>
          </w:p>
        </w:tc>
        <w:tc>
          <w:tcPr>
            <w:tcW w:w="4140" w:type="dxa"/>
          </w:tcPr>
          <w:p w14:paraId="23ABEA7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passenger vehicles flow on the link</w:t>
            </w:r>
          </w:p>
        </w:tc>
      </w:tr>
      <w:tr w:rsidR="008D2B75" w:rsidRPr="008D2B75" w14:paraId="34009499" w14:textId="77777777" w:rsidTr="008D2B75">
        <w:trPr>
          <w:trHeight w:val="300"/>
        </w:trPr>
        <w:tc>
          <w:tcPr>
            <w:tcW w:w="2089" w:type="dxa"/>
            <w:noWrap/>
            <w:hideMark/>
          </w:tcPr>
          <w:p w14:paraId="69E25FA5"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32" w:name="_Hlk409187747"/>
            <w:r w:rsidRPr="008D2B75">
              <w:rPr>
                <w:rFonts w:asciiTheme="majorHAnsi" w:hAnsiTheme="majorHAnsi" w:cstheme="majorHAnsi"/>
                <w:sz w:val="18"/>
                <w:szCs w:val="18"/>
              </w:rPr>
              <w:t>VOL_PASSAB</w:t>
            </w:r>
          </w:p>
        </w:tc>
        <w:tc>
          <w:tcPr>
            <w:tcW w:w="4140" w:type="dxa"/>
          </w:tcPr>
          <w:p w14:paraId="2C7C34C1"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33" w:name="OLE_LINK311"/>
            <w:bookmarkStart w:id="4434" w:name="OLE_LINK312"/>
            <w:bookmarkStart w:id="4435" w:name="OLE_LINK313"/>
            <w:bookmarkStart w:id="4436" w:name="OLE_LINK314"/>
            <w:r w:rsidRPr="008D2B75">
              <w:rPr>
                <w:rFonts w:asciiTheme="majorHAnsi" w:hAnsiTheme="majorHAnsi" w:cstheme="majorHAnsi"/>
                <w:sz w:val="18"/>
                <w:szCs w:val="18"/>
              </w:rPr>
              <w:t>AB passenger vehicle volume</w:t>
            </w:r>
            <w:bookmarkEnd w:id="4433"/>
            <w:bookmarkEnd w:id="4434"/>
            <w:bookmarkEnd w:id="4435"/>
            <w:bookmarkEnd w:id="4436"/>
          </w:p>
        </w:tc>
      </w:tr>
      <w:tr w:rsidR="008D2B75" w:rsidRPr="008D2B75" w14:paraId="371DE394" w14:textId="77777777" w:rsidTr="008D2B75">
        <w:trPr>
          <w:trHeight w:val="300"/>
        </w:trPr>
        <w:tc>
          <w:tcPr>
            <w:tcW w:w="2089" w:type="dxa"/>
            <w:noWrap/>
            <w:hideMark/>
          </w:tcPr>
          <w:p w14:paraId="15518C2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VOL_PASSBA</w:t>
            </w:r>
          </w:p>
        </w:tc>
        <w:tc>
          <w:tcPr>
            <w:tcW w:w="4140" w:type="dxa"/>
          </w:tcPr>
          <w:p w14:paraId="747B3E9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passenger vehicle volume</w:t>
            </w:r>
          </w:p>
        </w:tc>
      </w:tr>
      <w:tr w:rsidR="008D2B75" w:rsidRPr="008D2B75" w14:paraId="6DEA5EF1" w14:textId="77777777" w:rsidTr="008D2B75">
        <w:trPr>
          <w:trHeight w:val="300"/>
        </w:trPr>
        <w:tc>
          <w:tcPr>
            <w:tcW w:w="2089" w:type="dxa"/>
            <w:noWrap/>
            <w:hideMark/>
          </w:tcPr>
          <w:p w14:paraId="10B076D1"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37" w:name="_Hlk409187665"/>
            <w:bookmarkEnd w:id="4432"/>
            <w:r w:rsidRPr="008D2B75">
              <w:rPr>
                <w:rFonts w:asciiTheme="majorHAnsi" w:hAnsiTheme="majorHAnsi" w:cstheme="majorHAnsi"/>
                <w:sz w:val="18"/>
                <w:szCs w:val="18"/>
              </w:rPr>
              <w:t>VOL_PASSAM</w:t>
            </w:r>
          </w:p>
        </w:tc>
        <w:tc>
          <w:tcPr>
            <w:tcW w:w="4140" w:type="dxa"/>
          </w:tcPr>
          <w:p w14:paraId="5CCADF6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passenger vehicle volume in AM period</w:t>
            </w:r>
          </w:p>
        </w:tc>
      </w:tr>
      <w:tr w:rsidR="008D2B75" w:rsidRPr="008D2B75" w14:paraId="6C89D03A" w14:textId="77777777" w:rsidTr="008D2B75">
        <w:trPr>
          <w:trHeight w:val="300"/>
        </w:trPr>
        <w:tc>
          <w:tcPr>
            <w:tcW w:w="2089" w:type="dxa"/>
            <w:noWrap/>
            <w:hideMark/>
          </w:tcPr>
          <w:p w14:paraId="5349378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VOL_PASSAMAB</w:t>
            </w:r>
          </w:p>
        </w:tc>
        <w:tc>
          <w:tcPr>
            <w:tcW w:w="4140" w:type="dxa"/>
          </w:tcPr>
          <w:p w14:paraId="3AE489DE"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38" w:name="OLE_LINK315"/>
            <w:bookmarkStart w:id="4439" w:name="OLE_LINK316"/>
            <w:bookmarkStart w:id="4440" w:name="OLE_LINK317"/>
            <w:r w:rsidRPr="008D2B75">
              <w:rPr>
                <w:rFonts w:asciiTheme="majorHAnsi" w:hAnsiTheme="majorHAnsi" w:cstheme="majorHAnsi"/>
                <w:sz w:val="18"/>
                <w:szCs w:val="18"/>
              </w:rPr>
              <w:t xml:space="preserve">AB passenger vehicle volume in AM  period </w:t>
            </w:r>
            <w:bookmarkEnd w:id="4438"/>
            <w:bookmarkEnd w:id="4439"/>
            <w:bookmarkEnd w:id="4440"/>
          </w:p>
        </w:tc>
      </w:tr>
      <w:tr w:rsidR="008D2B75" w:rsidRPr="008D2B75" w14:paraId="3B05B0E0" w14:textId="77777777" w:rsidTr="008D2B75">
        <w:trPr>
          <w:trHeight w:val="300"/>
        </w:trPr>
        <w:tc>
          <w:tcPr>
            <w:tcW w:w="2089" w:type="dxa"/>
            <w:noWrap/>
            <w:hideMark/>
          </w:tcPr>
          <w:p w14:paraId="7E06455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VOL_PASSAMBA</w:t>
            </w:r>
          </w:p>
        </w:tc>
        <w:tc>
          <w:tcPr>
            <w:tcW w:w="4140" w:type="dxa"/>
          </w:tcPr>
          <w:p w14:paraId="519E253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passenger vehicle volume in AM  period</w:t>
            </w:r>
          </w:p>
        </w:tc>
      </w:tr>
      <w:bookmarkEnd w:id="4437"/>
      <w:tr w:rsidR="008D2B75" w:rsidRPr="008D2B75" w14:paraId="14290F55" w14:textId="77777777" w:rsidTr="008D2B75">
        <w:trPr>
          <w:trHeight w:val="300"/>
        </w:trPr>
        <w:tc>
          <w:tcPr>
            <w:tcW w:w="2089" w:type="dxa"/>
            <w:noWrap/>
            <w:hideMark/>
          </w:tcPr>
          <w:p w14:paraId="645F66A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VOL_PASSMD</w:t>
            </w:r>
          </w:p>
        </w:tc>
        <w:tc>
          <w:tcPr>
            <w:tcW w:w="4140" w:type="dxa"/>
          </w:tcPr>
          <w:p w14:paraId="3AF2EAD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passenger vehicle volume in MD period</w:t>
            </w:r>
          </w:p>
        </w:tc>
      </w:tr>
      <w:tr w:rsidR="008D2B75" w:rsidRPr="008D2B75" w14:paraId="0C1FC79D" w14:textId="77777777" w:rsidTr="008D2B75">
        <w:trPr>
          <w:trHeight w:val="300"/>
        </w:trPr>
        <w:tc>
          <w:tcPr>
            <w:tcW w:w="2089" w:type="dxa"/>
            <w:noWrap/>
            <w:hideMark/>
          </w:tcPr>
          <w:p w14:paraId="063DEAB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VOL_PASSMDAB</w:t>
            </w:r>
          </w:p>
        </w:tc>
        <w:tc>
          <w:tcPr>
            <w:tcW w:w="4140" w:type="dxa"/>
          </w:tcPr>
          <w:p w14:paraId="10619F0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 xml:space="preserve">AB passenger vehicle volume in MD  period </w:t>
            </w:r>
          </w:p>
        </w:tc>
      </w:tr>
      <w:tr w:rsidR="008D2B75" w:rsidRPr="008D2B75" w14:paraId="719DE114" w14:textId="77777777" w:rsidTr="008D2B75">
        <w:trPr>
          <w:trHeight w:val="300"/>
        </w:trPr>
        <w:tc>
          <w:tcPr>
            <w:tcW w:w="2089" w:type="dxa"/>
            <w:noWrap/>
            <w:hideMark/>
          </w:tcPr>
          <w:p w14:paraId="3A39784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VOL_PASSMDBA</w:t>
            </w:r>
          </w:p>
        </w:tc>
        <w:tc>
          <w:tcPr>
            <w:tcW w:w="4140" w:type="dxa"/>
          </w:tcPr>
          <w:p w14:paraId="49C6FB2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passenger vehicle volume in MD  period</w:t>
            </w:r>
          </w:p>
        </w:tc>
      </w:tr>
      <w:tr w:rsidR="008D2B75" w:rsidRPr="008D2B75" w14:paraId="760160B6" w14:textId="77777777" w:rsidTr="008D2B75">
        <w:trPr>
          <w:trHeight w:val="300"/>
        </w:trPr>
        <w:tc>
          <w:tcPr>
            <w:tcW w:w="2089" w:type="dxa"/>
            <w:noWrap/>
            <w:hideMark/>
          </w:tcPr>
          <w:p w14:paraId="50D0BB4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VOL_PASSPM</w:t>
            </w:r>
          </w:p>
        </w:tc>
        <w:tc>
          <w:tcPr>
            <w:tcW w:w="4140" w:type="dxa"/>
          </w:tcPr>
          <w:p w14:paraId="72AD1B6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passenger vehicle volume in PM period</w:t>
            </w:r>
          </w:p>
        </w:tc>
      </w:tr>
      <w:tr w:rsidR="008D2B75" w:rsidRPr="008D2B75" w14:paraId="675EEC9D" w14:textId="77777777" w:rsidTr="008D2B75">
        <w:trPr>
          <w:trHeight w:val="300"/>
        </w:trPr>
        <w:tc>
          <w:tcPr>
            <w:tcW w:w="2089" w:type="dxa"/>
            <w:noWrap/>
            <w:hideMark/>
          </w:tcPr>
          <w:p w14:paraId="2DE810B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VOL_PASSPMAB</w:t>
            </w:r>
          </w:p>
        </w:tc>
        <w:tc>
          <w:tcPr>
            <w:tcW w:w="4140" w:type="dxa"/>
          </w:tcPr>
          <w:p w14:paraId="3AD70EC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 xml:space="preserve">AB passenger vehicle volume in PM  period </w:t>
            </w:r>
          </w:p>
        </w:tc>
      </w:tr>
      <w:tr w:rsidR="008D2B75" w:rsidRPr="008D2B75" w14:paraId="4ABD393C" w14:textId="77777777" w:rsidTr="008D2B75">
        <w:trPr>
          <w:trHeight w:val="300"/>
        </w:trPr>
        <w:tc>
          <w:tcPr>
            <w:tcW w:w="2089" w:type="dxa"/>
            <w:noWrap/>
            <w:hideMark/>
          </w:tcPr>
          <w:p w14:paraId="3FA83AB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VOL_PASSPMBA</w:t>
            </w:r>
          </w:p>
        </w:tc>
        <w:tc>
          <w:tcPr>
            <w:tcW w:w="4140" w:type="dxa"/>
          </w:tcPr>
          <w:p w14:paraId="33E09B9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passenger vehicle volume in PM  period</w:t>
            </w:r>
          </w:p>
        </w:tc>
      </w:tr>
      <w:tr w:rsidR="008D2B75" w:rsidRPr="008D2B75" w14:paraId="506F3524" w14:textId="77777777" w:rsidTr="008D2B75">
        <w:trPr>
          <w:trHeight w:val="300"/>
        </w:trPr>
        <w:tc>
          <w:tcPr>
            <w:tcW w:w="2089" w:type="dxa"/>
            <w:noWrap/>
            <w:hideMark/>
          </w:tcPr>
          <w:p w14:paraId="58497CA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VOL_PASSOP</w:t>
            </w:r>
          </w:p>
        </w:tc>
        <w:tc>
          <w:tcPr>
            <w:tcW w:w="4140" w:type="dxa"/>
          </w:tcPr>
          <w:p w14:paraId="1640D67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passenger vehicle volume in OP period</w:t>
            </w:r>
          </w:p>
        </w:tc>
      </w:tr>
      <w:tr w:rsidR="008D2B75" w:rsidRPr="008D2B75" w14:paraId="596F30D5" w14:textId="77777777" w:rsidTr="008D2B75">
        <w:trPr>
          <w:trHeight w:val="300"/>
        </w:trPr>
        <w:tc>
          <w:tcPr>
            <w:tcW w:w="2089" w:type="dxa"/>
            <w:noWrap/>
            <w:hideMark/>
          </w:tcPr>
          <w:p w14:paraId="55569798"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41" w:name="_Hlk409187739"/>
            <w:r w:rsidRPr="008D2B75">
              <w:rPr>
                <w:rFonts w:asciiTheme="majorHAnsi" w:hAnsiTheme="majorHAnsi" w:cstheme="majorHAnsi"/>
                <w:sz w:val="18"/>
                <w:szCs w:val="18"/>
              </w:rPr>
              <w:t>VOL_PASSOPAB</w:t>
            </w:r>
          </w:p>
        </w:tc>
        <w:tc>
          <w:tcPr>
            <w:tcW w:w="4140" w:type="dxa"/>
          </w:tcPr>
          <w:p w14:paraId="7602832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 xml:space="preserve">AB passenger vehicle volume in OP  period </w:t>
            </w:r>
          </w:p>
        </w:tc>
      </w:tr>
      <w:tr w:rsidR="008D2B75" w:rsidRPr="008D2B75" w14:paraId="4D9BF5E3" w14:textId="77777777" w:rsidTr="008D2B75">
        <w:trPr>
          <w:trHeight w:val="300"/>
        </w:trPr>
        <w:tc>
          <w:tcPr>
            <w:tcW w:w="2089" w:type="dxa"/>
            <w:noWrap/>
            <w:hideMark/>
          </w:tcPr>
          <w:p w14:paraId="19B1535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VOL_PASSOPBA</w:t>
            </w:r>
          </w:p>
        </w:tc>
        <w:tc>
          <w:tcPr>
            <w:tcW w:w="4140" w:type="dxa"/>
          </w:tcPr>
          <w:p w14:paraId="42D7030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passenger vehicle volume in OP  period</w:t>
            </w:r>
          </w:p>
        </w:tc>
      </w:tr>
      <w:bookmarkEnd w:id="4441"/>
      <w:tr w:rsidR="008D2B75" w:rsidRPr="008D2B75" w14:paraId="5E246A50" w14:textId="77777777" w:rsidTr="008D2B75">
        <w:trPr>
          <w:trHeight w:val="300"/>
        </w:trPr>
        <w:tc>
          <w:tcPr>
            <w:tcW w:w="2089" w:type="dxa"/>
            <w:noWrap/>
            <w:hideMark/>
          </w:tcPr>
          <w:p w14:paraId="7334F73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w:t>
            </w:r>
          </w:p>
        </w:tc>
        <w:tc>
          <w:tcPr>
            <w:tcW w:w="4140" w:type="dxa"/>
          </w:tcPr>
          <w:p w14:paraId="51FC7BC1"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42" w:name="OLE_LINK158"/>
            <w:bookmarkStart w:id="4443" w:name="OLE_LINK159"/>
            <w:bookmarkStart w:id="4444" w:name="OLE_LINK160"/>
            <w:bookmarkStart w:id="4445" w:name="OLE_LINK161"/>
            <w:bookmarkStart w:id="4446" w:name="OLE_LINK162"/>
            <w:r w:rsidRPr="008D2B75">
              <w:rPr>
                <w:rFonts w:asciiTheme="majorHAnsi" w:hAnsiTheme="majorHAnsi" w:cstheme="majorHAnsi"/>
                <w:sz w:val="18"/>
                <w:szCs w:val="18"/>
              </w:rPr>
              <w:t>Total commercial vehicle volume on the link</w:t>
            </w:r>
            <w:bookmarkEnd w:id="4442"/>
            <w:bookmarkEnd w:id="4443"/>
            <w:bookmarkEnd w:id="4444"/>
            <w:bookmarkEnd w:id="4445"/>
            <w:bookmarkEnd w:id="4446"/>
          </w:p>
        </w:tc>
      </w:tr>
      <w:tr w:rsidR="008D2B75" w:rsidRPr="008D2B75" w14:paraId="2909A793" w14:textId="77777777" w:rsidTr="008D2B75">
        <w:trPr>
          <w:trHeight w:val="300"/>
        </w:trPr>
        <w:tc>
          <w:tcPr>
            <w:tcW w:w="2089" w:type="dxa"/>
            <w:noWrap/>
            <w:hideMark/>
          </w:tcPr>
          <w:p w14:paraId="360F58AD"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47" w:name="_Hlk409187856"/>
            <w:r w:rsidRPr="008D2B75">
              <w:rPr>
                <w:rFonts w:asciiTheme="majorHAnsi" w:hAnsiTheme="majorHAnsi" w:cstheme="majorHAnsi"/>
                <w:sz w:val="18"/>
                <w:szCs w:val="18"/>
              </w:rPr>
              <w:t>VOL_COMAB</w:t>
            </w:r>
          </w:p>
        </w:tc>
        <w:tc>
          <w:tcPr>
            <w:tcW w:w="4140" w:type="dxa"/>
          </w:tcPr>
          <w:p w14:paraId="05C9C7F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commercial vehicle volume</w:t>
            </w:r>
          </w:p>
        </w:tc>
      </w:tr>
      <w:tr w:rsidR="008D2B75" w:rsidRPr="008D2B75" w14:paraId="69AA1E23" w14:textId="77777777" w:rsidTr="008D2B75">
        <w:trPr>
          <w:trHeight w:val="300"/>
        </w:trPr>
        <w:tc>
          <w:tcPr>
            <w:tcW w:w="2089" w:type="dxa"/>
            <w:noWrap/>
            <w:hideMark/>
          </w:tcPr>
          <w:p w14:paraId="726E7F8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VOL_COMBA</w:t>
            </w:r>
          </w:p>
        </w:tc>
        <w:tc>
          <w:tcPr>
            <w:tcW w:w="4140" w:type="dxa"/>
          </w:tcPr>
          <w:p w14:paraId="141E4E2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commercial vehicle volume</w:t>
            </w:r>
          </w:p>
        </w:tc>
      </w:tr>
      <w:tr w:rsidR="008D2B75" w:rsidRPr="008D2B75" w14:paraId="78ECE44E" w14:textId="77777777" w:rsidTr="008D2B75">
        <w:trPr>
          <w:trHeight w:val="300"/>
        </w:trPr>
        <w:tc>
          <w:tcPr>
            <w:tcW w:w="2089" w:type="dxa"/>
            <w:noWrap/>
            <w:hideMark/>
          </w:tcPr>
          <w:p w14:paraId="3E532657"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48" w:name="_Hlk409187812"/>
            <w:bookmarkEnd w:id="4447"/>
            <w:r w:rsidRPr="008D2B75">
              <w:rPr>
                <w:rFonts w:asciiTheme="majorHAnsi" w:hAnsiTheme="majorHAnsi" w:cstheme="majorHAnsi"/>
                <w:sz w:val="18"/>
                <w:szCs w:val="18"/>
              </w:rPr>
              <w:t>VOL_COMAM</w:t>
            </w:r>
          </w:p>
        </w:tc>
        <w:tc>
          <w:tcPr>
            <w:tcW w:w="4140" w:type="dxa"/>
          </w:tcPr>
          <w:p w14:paraId="16F2BA9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commercial vehicle volume in AM</w:t>
            </w:r>
          </w:p>
        </w:tc>
      </w:tr>
      <w:tr w:rsidR="008D2B75" w:rsidRPr="008D2B75" w14:paraId="41C58DA8" w14:textId="77777777" w:rsidTr="008D2B75">
        <w:trPr>
          <w:trHeight w:val="300"/>
        </w:trPr>
        <w:tc>
          <w:tcPr>
            <w:tcW w:w="2089" w:type="dxa"/>
            <w:noWrap/>
            <w:hideMark/>
          </w:tcPr>
          <w:p w14:paraId="32FF800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VOL_COMAMAB</w:t>
            </w:r>
          </w:p>
        </w:tc>
        <w:tc>
          <w:tcPr>
            <w:tcW w:w="4140" w:type="dxa"/>
          </w:tcPr>
          <w:p w14:paraId="0EDFFBA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commercial vehicle volume in AM</w:t>
            </w:r>
          </w:p>
        </w:tc>
      </w:tr>
      <w:tr w:rsidR="008D2B75" w:rsidRPr="008D2B75" w14:paraId="67B429BE" w14:textId="77777777" w:rsidTr="008D2B75">
        <w:trPr>
          <w:trHeight w:val="300"/>
        </w:trPr>
        <w:tc>
          <w:tcPr>
            <w:tcW w:w="2089" w:type="dxa"/>
            <w:noWrap/>
            <w:hideMark/>
          </w:tcPr>
          <w:p w14:paraId="52D8400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VOL_COMAMBA</w:t>
            </w:r>
          </w:p>
        </w:tc>
        <w:tc>
          <w:tcPr>
            <w:tcW w:w="4140" w:type="dxa"/>
          </w:tcPr>
          <w:p w14:paraId="4D1CDF6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commercial vehicle volume in AM</w:t>
            </w:r>
          </w:p>
        </w:tc>
      </w:tr>
      <w:bookmarkEnd w:id="4448"/>
      <w:tr w:rsidR="008D2B75" w:rsidRPr="008D2B75" w14:paraId="77D56043" w14:textId="77777777" w:rsidTr="008D2B75">
        <w:trPr>
          <w:trHeight w:val="300"/>
        </w:trPr>
        <w:tc>
          <w:tcPr>
            <w:tcW w:w="2089" w:type="dxa"/>
            <w:noWrap/>
            <w:hideMark/>
          </w:tcPr>
          <w:p w14:paraId="05B2535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VOL_COMMD</w:t>
            </w:r>
          </w:p>
        </w:tc>
        <w:tc>
          <w:tcPr>
            <w:tcW w:w="4140" w:type="dxa"/>
          </w:tcPr>
          <w:p w14:paraId="2534DB7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commercial vehicle volume in MD</w:t>
            </w:r>
          </w:p>
        </w:tc>
      </w:tr>
      <w:tr w:rsidR="008D2B75" w:rsidRPr="008D2B75" w14:paraId="6432C323" w14:textId="77777777" w:rsidTr="008D2B75">
        <w:trPr>
          <w:trHeight w:val="300"/>
        </w:trPr>
        <w:tc>
          <w:tcPr>
            <w:tcW w:w="2089" w:type="dxa"/>
            <w:noWrap/>
            <w:hideMark/>
          </w:tcPr>
          <w:p w14:paraId="4FDAF55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VOL_COMMDAB</w:t>
            </w:r>
          </w:p>
        </w:tc>
        <w:tc>
          <w:tcPr>
            <w:tcW w:w="4140" w:type="dxa"/>
          </w:tcPr>
          <w:p w14:paraId="1E02959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commercial vehicle volume in MD</w:t>
            </w:r>
          </w:p>
        </w:tc>
      </w:tr>
      <w:tr w:rsidR="008D2B75" w:rsidRPr="008D2B75" w14:paraId="04E5A597" w14:textId="77777777" w:rsidTr="008D2B75">
        <w:trPr>
          <w:trHeight w:val="300"/>
        </w:trPr>
        <w:tc>
          <w:tcPr>
            <w:tcW w:w="2089" w:type="dxa"/>
            <w:noWrap/>
            <w:hideMark/>
          </w:tcPr>
          <w:p w14:paraId="0A74EF6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lastRenderedPageBreak/>
              <w:t>VOL_COMMDBA</w:t>
            </w:r>
          </w:p>
        </w:tc>
        <w:tc>
          <w:tcPr>
            <w:tcW w:w="4140" w:type="dxa"/>
          </w:tcPr>
          <w:p w14:paraId="43112C8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commercial vehicle volume in MD</w:t>
            </w:r>
          </w:p>
        </w:tc>
      </w:tr>
      <w:tr w:rsidR="008D2B75" w:rsidRPr="008D2B75" w14:paraId="3B417DBA" w14:textId="77777777" w:rsidTr="008D2B75">
        <w:trPr>
          <w:trHeight w:val="300"/>
        </w:trPr>
        <w:tc>
          <w:tcPr>
            <w:tcW w:w="2089" w:type="dxa"/>
            <w:noWrap/>
            <w:hideMark/>
          </w:tcPr>
          <w:p w14:paraId="790E38F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VOL_COMPM</w:t>
            </w:r>
          </w:p>
        </w:tc>
        <w:tc>
          <w:tcPr>
            <w:tcW w:w="4140" w:type="dxa"/>
          </w:tcPr>
          <w:p w14:paraId="31AC54E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commercial vehicle volume in PM</w:t>
            </w:r>
          </w:p>
        </w:tc>
      </w:tr>
      <w:tr w:rsidR="008D2B75" w:rsidRPr="008D2B75" w14:paraId="78A5C155" w14:textId="77777777" w:rsidTr="008D2B75">
        <w:trPr>
          <w:trHeight w:val="300"/>
        </w:trPr>
        <w:tc>
          <w:tcPr>
            <w:tcW w:w="2089" w:type="dxa"/>
            <w:noWrap/>
            <w:hideMark/>
          </w:tcPr>
          <w:p w14:paraId="5A812CA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VOL_COMPMAB</w:t>
            </w:r>
          </w:p>
        </w:tc>
        <w:tc>
          <w:tcPr>
            <w:tcW w:w="4140" w:type="dxa"/>
          </w:tcPr>
          <w:p w14:paraId="289BB61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commercial vehicle volume in PM</w:t>
            </w:r>
          </w:p>
        </w:tc>
      </w:tr>
      <w:tr w:rsidR="008D2B75" w:rsidRPr="008D2B75" w14:paraId="47489A44" w14:textId="77777777" w:rsidTr="008D2B75">
        <w:trPr>
          <w:trHeight w:val="300"/>
        </w:trPr>
        <w:tc>
          <w:tcPr>
            <w:tcW w:w="2089" w:type="dxa"/>
            <w:noWrap/>
            <w:hideMark/>
          </w:tcPr>
          <w:p w14:paraId="09F6DB6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VOL_COMPMBA</w:t>
            </w:r>
          </w:p>
        </w:tc>
        <w:tc>
          <w:tcPr>
            <w:tcW w:w="4140" w:type="dxa"/>
          </w:tcPr>
          <w:p w14:paraId="5E4CE70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commercial vehicle volume in PM</w:t>
            </w:r>
          </w:p>
        </w:tc>
      </w:tr>
      <w:tr w:rsidR="008D2B75" w:rsidRPr="008D2B75" w14:paraId="0C22D222" w14:textId="77777777" w:rsidTr="008D2B75">
        <w:trPr>
          <w:trHeight w:val="300"/>
        </w:trPr>
        <w:tc>
          <w:tcPr>
            <w:tcW w:w="2089" w:type="dxa"/>
            <w:noWrap/>
            <w:hideMark/>
          </w:tcPr>
          <w:p w14:paraId="4752F38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VOL_COMOP</w:t>
            </w:r>
          </w:p>
        </w:tc>
        <w:tc>
          <w:tcPr>
            <w:tcW w:w="4140" w:type="dxa"/>
          </w:tcPr>
          <w:p w14:paraId="545641B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commercial vehicle volume in OP</w:t>
            </w:r>
          </w:p>
        </w:tc>
      </w:tr>
      <w:tr w:rsidR="008D2B75" w:rsidRPr="008D2B75" w14:paraId="583078EA" w14:textId="77777777" w:rsidTr="008D2B75">
        <w:trPr>
          <w:trHeight w:val="300"/>
        </w:trPr>
        <w:tc>
          <w:tcPr>
            <w:tcW w:w="2089" w:type="dxa"/>
            <w:noWrap/>
            <w:hideMark/>
          </w:tcPr>
          <w:p w14:paraId="2EE429F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VOL_COMOPAB</w:t>
            </w:r>
          </w:p>
        </w:tc>
        <w:tc>
          <w:tcPr>
            <w:tcW w:w="4140" w:type="dxa"/>
          </w:tcPr>
          <w:p w14:paraId="022B74E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commercial vehicle volume in OP</w:t>
            </w:r>
          </w:p>
        </w:tc>
      </w:tr>
      <w:tr w:rsidR="008D2B75" w:rsidRPr="008D2B75" w14:paraId="078AA067" w14:textId="77777777" w:rsidTr="008D2B75">
        <w:trPr>
          <w:trHeight w:val="300"/>
        </w:trPr>
        <w:tc>
          <w:tcPr>
            <w:tcW w:w="2089" w:type="dxa"/>
            <w:noWrap/>
            <w:hideMark/>
          </w:tcPr>
          <w:p w14:paraId="569B8F4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VOL_COMOPBA</w:t>
            </w:r>
          </w:p>
        </w:tc>
        <w:tc>
          <w:tcPr>
            <w:tcW w:w="4140" w:type="dxa"/>
          </w:tcPr>
          <w:p w14:paraId="28D4D20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commercial vehicle volume in OP</w:t>
            </w:r>
          </w:p>
        </w:tc>
      </w:tr>
      <w:tr w:rsidR="008D2B75" w:rsidRPr="008D2B75" w14:paraId="2D1B1CA7" w14:textId="77777777" w:rsidTr="008D2B75">
        <w:trPr>
          <w:trHeight w:val="300"/>
        </w:trPr>
        <w:tc>
          <w:tcPr>
            <w:tcW w:w="2089" w:type="dxa"/>
            <w:noWrap/>
            <w:hideMark/>
          </w:tcPr>
          <w:p w14:paraId="6C384FE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w:t>
            </w:r>
          </w:p>
        </w:tc>
        <w:tc>
          <w:tcPr>
            <w:tcW w:w="4140" w:type="dxa"/>
          </w:tcPr>
          <w:p w14:paraId="475F465C"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49" w:name="OLE_LINK163"/>
            <w:bookmarkStart w:id="4450" w:name="OLE_LINK164"/>
            <w:bookmarkStart w:id="4451" w:name="OLE_LINK165"/>
            <w:r w:rsidRPr="008D2B75">
              <w:rPr>
                <w:rFonts w:asciiTheme="majorHAnsi" w:hAnsiTheme="majorHAnsi" w:cstheme="majorHAnsi"/>
                <w:sz w:val="18"/>
                <w:szCs w:val="18"/>
              </w:rPr>
              <w:t>Total single unit trucks volume on the link</w:t>
            </w:r>
            <w:bookmarkEnd w:id="4449"/>
            <w:bookmarkEnd w:id="4450"/>
            <w:bookmarkEnd w:id="4451"/>
          </w:p>
        </w:tc>
      </w:tr>
      <w:tr w:rsidR="008D2B75" w:rsidRPr="008D2B75" w14:paraId="30B988BB" w14:textId="77777777" w:rsidTr="008D2B75">
        <w:trPr>
          <w:trHeight w:val="300"/>
        </w:trPr>
        <w:tc>
          <w:tcPr>
            <w:tcW w:w="2089" w:type="dxa"/>
            <w:noWrap/>
            <w:hideMark/>
          </w:tcPr>
          <w:p w14:paraId="0426F55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VOL_SUAB</w:t>
            </w:r>
          </w:p>
        </w:tc>
        <w:tc>
          <w:tcPr>
            <w:tcW w:w="4140" w:type="dxa"/>
          </w:tcPr>
          <w:p w14:paraId="659F70D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 xml:space="preserve">AB </w:t>
            </w:r>
            <w:bookmarkStart w:id="4452" w:name="OLE_LINK336"/>
            <w:bookmarkStart w:id="4453" w:name="OLE_LINK337"/>
            <w:bookmarkStart w:id="4454" w:name="OLE_LINK338"/>
            <w:r w:rsidRPr="008D2B75">
              <w:rPr>
                <w:rFonts w:asciiTheme="majorHAnsi" w:hAnsiTheme="majorHAnsi" w:cstheme="majorHAnsi"/>
                <w:sz w:val="18"/>
                <w:szCs w:val="18"/>
              </w:rPr>
              <w:t>single-unit trucks</w:t>
            </w:r>
            <w:bookmarkEnd w:id="4452"/>
            <w:bookmarkEnd w:id="4453"/>
            <w:bookmarkEnd w:id="4454"/>
            <w:r w:rsidRPr="008D2B75">
              <w:rPr>
                <w:rFonts w:asciiTheme="majorHAnsi" w:hAnsiTheme="majorHAnsi" w:cstheme="majorHAnsi"/>
                <w:sz w:val="18"/>
                <w:szCs w:val="18"/>
              </w:rPr>
              <w:t xml:space="preserve"> volume</w:t>
            </w:r>
          </w:p>
        </w:tc>
      </w:tr>
      <w:tr w:rsidR="008D2B75" w:rsidRPr="008D2B75" w14:paraId="019F3F45" w14:textId="77777777" w:rsidTr="008D2B75">
        <w:trPr>
          <w:trHeight w:val="300"/>
        </w:trPr>
        <w:tc>
          <w:tcPr>
            <w:tcW w:w="2089" w:type="dxa"/>
            <w:noWrap/>
            <w:hideMark/>
          </w:tcPr>
          <w:p w14:paraId="58BF3B7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VOL_SUBA</w:t>
            </w:r>
          </w:p>
        </w:tc>
        <w:tc>
          <w:tcPr>
            <w:tcW w:w="4140" w:type="dxa"/>
          </w:tcPr>
          <w:p w14:paraId="3B59DDD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single-unit trucks volume</w:t>
            </w:r>
          </w:p>
        </w:tc>
      </w:tr>
      <w:tr w:rsidR="008D2B75" w:rsidRPr="008D2B75" w14:paraId="2C37FE1E" w14:textId="77777777" w:rsidTr="008D2B75">
        <w:trPr>
          <w:trHeight w:val="300"/>
        </w:trPr>
        <w:tc>
          <w:tcPr>
            <w:tcW w:w="2089" w:type="dxa"/>
            <w:noWrap/>
            <w:hideMark/>
          </w:tcPr>
          <w:p w14:paraId="554AF136"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55" w:name="_Hlk409187973"/>
            <w:r w:rsidRPr="008D2B75">
              <w:rPr>
                <w:rFonts w:asciiTheme="majorHAnsi" w:hAnsiTheme="majorHAnsi" w:cstheme="majorHAnsi"/>
                <w:sz w:val="18"/>
                <w:szCs w:val="18"/>
              </w:rPr>
              <w:t>VOL_SUAM</w:t>
            </w:r>
          </w:p>
        </w:tc>
        <w:tc>
          <w:tcPr>
            <w:tcW w:w="4140" w:type="dxa"/>
          </w:tcPr>
          <w:p w14:paraId="371498D5"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56" w:name="OLE_LINK339"/>
            <w:bookmarkStart w:id="4457" w:name="OLE_LINK340"/>
            <w:bookmarkStart w:id="4458" w:name="OLE_LINK341"/>
            <w:r w:rsidRPr="008D2B75">
              <w:rPr>
                <w:rFonts w:asciiTheme="majorHAnsi" w:hAnsiTheme="majorHAnsi" w:cstheme="majorHAnsi"/>
                <w:sz w:val="18"/>
                <w:szCs w:val="18"/>
              </w:rPr>
              <w:t>Total single-unit trucks volume in AM</w:t>
            </w:r>
            <w:bookmarkEnd w:id="4456"/>
            <w:bookmarkEnd w:id="4457"/>
            <w:bookmarkEnd w:id="4458"/>
          </w:p>
        </w:tc>
      </w:tr>
      <w:tr w:rsidR="008D2B75" w:rsidRPr="008D2B75" w14:paraId="6DD4B033" w14:textId="77777777" w:rsidTr="008D2B75">
        <w:trPr>
          <w:trHeight w:val="300"/>
        </w:trPr>
        <w:tc>
          <w:tcPr>
            <w:tcW w:w="2089" w:type="dxa"/>
            <w:noWrap/>
            <w:hideMark/>
          </w:tcPr>
          <w:p w14:paraId="7B1C9D7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VOL_SUAMAB</w:t>
            </w:r>
          </w:p>
        </w:tc>
        <w:tc>
          <w:tcPr>
            <w:tcW w:w="4140" w:type="dxa"/>
          </w:tcPr>
          <w:p w14:paraId="13D1AC89"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59" w:name="OLE_LINK342"/>
            <w:bookmarkStart w:id="4460" w:name="OLE_LINK343"/>
            <w:bookmarkStart w:id="4461" w:name="OLE_LINK344"/>
            <w:r w:rsidRPr="008D2B75">
              <w:rPr>
                <w:rFonts w:asciiTheme="majorHAnsi" w:hAnsiTheme="majorHAnsi" w:cstheme="majorHAnsi"/>
                <w:sz w:val="18"/>
                <w:szCs w:val="18"/>
              </w:rPr>
              <w:t>AB single-unit trucks volume in AM</w:t>
            </w:r>
            <w:bookmarkEnd w:id="4459"/>
            <w:bookmarkEnd w:id="4460"/>
            <w:bookmarkEnd w:id="4461"/>
          </w:p>
        </w:tc>
      </w:tr>
      <w:tr w:rsidR="008D2B75" w:rsidRPr="008D2B75" w14:paraId="716594C5" w14:textId="77777777" w:rsidTr="008D2B75">
        <w:trPr>
          <w:trHeight w:val="300"/>
        </w:trPr>
        <w:tc>
          <w:tcPr>
            <w:tcW w:w="2089" w:type="dxa"/>
            <w:noWrap/>
            <w:hideMark/>
          </w:tcPr>
          <w:p w14:paraId="137889B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VOL_SUAMBA</w:t>
            </w:r>
          </w:p>
        </w:tc>
        <w:tc>
          <w:tcPr>
            <w:tcW w:w="4140" w:type="dxa"/>
          </w:tcPr>
          <w:p w14:paraId="12480E9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single-unit trucks volume in AM</w:t>
            </w:r>
          </w:p>
        </w:tc>
      </w:tr>
      <w:bookmarkEnd w:id="4455"/>
      <w:tr w:rsidR="008D2B75" w:rsidRPr="008D2B75" w14:paraId="709B6EBF" w14:textId="77777777" w:rsidTr="008D2B75">
        <w:trPr>
          <w:trHeight w:val="300"/>
        </w:trPr>
        <w:tc>
          <w:tcPr>
            <w:tcW w:w="2089" w:type="dxa"/>
            <w:noWrap/>
            <w:hideMark/>
          </w:tcPr>
          <w:p w14:paraId="61092D7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VOL_SUMD</w:t>
            </w:r>
          </w:p>
        </w:tc>
        <w:tc>
          <w:tcPr>
            <w:tcW w:w="4140" w:type="dxa"/>
          </w:tcPr>
          <w:p w14:paraId="38214D3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single-unit trucks volume in MD</w:t>
            </w:r>
          </w:p>
        </w:tc>
      </w:tr>
      <w:tr w:rsidR="008D2B75" w:rsidRPr="008D2B75" w14:paraId="4DACD8FD" w14:textId="77777777" w:rsidTr="008D2B75">
        <w:trPr>
          <w:trHeight w:val="300"/>
        </w:trPr>
        <w:tc>
          <w:tcPr>
            <w:tcW w:w="2089" w:type="dxa"/>
            <w:noWrap/>
            <w:hideMark/>
          </w:tcPr>
          <w:p w14:paraId="15F491B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VOL_SUMDAB</w:t>
            </w:r>
          </w:p>
        </w:tc>
        <w:tc>
          <w:tcPr>
            <w:tcW w:w="4140" w:type="dxa"/>
          </w:tcPr>
          <w:p w14:paraId="62861A5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single-unit trucks volume in MD</w:t>
            </w:r>
          </w:p>
        </w:tc>
      </w:tr>
      <w:tr w:rsidR="008D2B75" w:rsidRPr="008D2B75" w14:paraId="24229609" w14:textId="77777777" w:rsidTr="008D2B75">
        <w:trPr>
          <w:trHeight w:val="300"/>
        </w:trPr>
        <w:tc>
          <w:tcPr>
            <w:tcW w:w="2089" w:type="dxa"/>
            <w:noWrap/>
            <w:hideMark/>
          </w:tcPr>
          <w:p w14:paraId="7B0D3EE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VOL_SUMDBA</w:t>
            </w:r>
          </w:p>
        </w:tc>
        <w:tc>
          <w:tcPr>
            <w:tcW w:w="4140" w:type="dxa"/>
          </w:tcPr>
          <w:p w14:paraId="4632C0F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single-unit trucks volume in MD</w:t>
            </w:r>
          </w:p>
        </w:tc>
      </w:tr>
      <w:tr w:rsidR="008D2B75" w:rsidRPr="008D2B75" w14:paraId="3DC43FD3" w14:textId="77777777" w:rsidTr="008D2B75">
        <w:trPr>
          <w:trHeight w:val="300"/>
        </w:trPr>
        <w:tc>
          <w:tcPr>
            <w:tcW w:w="2089" w:type="dxa"/>
            <w:noWrap/>
            <w:hideMark/>
          </w:tcPr>
          <w:p w14:paraId="5DE28ED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VOL_SUPM</w:t>
            </w:r>
          </w:p>
        </w:tc>
        <w:tc>
          <w:tcPr>
            <w:tcW w:w="4140" w:type="dxa"/>
          </w:tcPr>
          <w:p w14:paraId="578FABF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single-unit trucks volume in PM</w:t>
            </w:r>
          </w:p>
        </w:tc>
      </w:tr>
      <w:tr w:rsidR="008D2B75" w:rsidRPr="008D2B75" w14:paraId="00C50BB0" w14:textId="77777777" w:rsidTr="008D2B75">
        <w:trPr>
          <w:trHeight w:val="300"/>
        </w:trPr>
        <w:tc>
          <w:tcPr>
            <w:tcW w:w="2089" w:type="dxa"/>
            <w:noWrap/>
            <w:hideMark/>
          </w:tcPr>
          <w:p w14:paraId="2CD1647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VOL_SUPMAB</w:t>
            </w:r>
          </w:p>
        </w:tc>
        <w:tc>
          <w:tcPr>
            <w:tcW w:w="4140" w:type="dxa"/>
          </w:tcPr>
          <w:p w14:paraId="7808B2E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single-unit trucks volume in PM</w:t>
            </w:r>
          </w:p>
        </w:tc>
      </w:tr>
      <w:tr w:rsidR="008D2B75" w:rsidRPr="008D2B75" w14:paraId="263802D2" w14:textId="77777777" w:rsidTr="008D2B75">
        <w:trPr>
          <w:trHeight w:val="300"/>
        </w:trPr>
        <w:tc>
          <w:tcPr>
            <w:tcW w:w="2089" w:type="dxa"/>
            <w:noWrap/>
            <w:hideMark/>
          </w:tcPr>
          <w:p w14:paraId="225E0D7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VOL_SUPMBA</w:t>
            </w:r>
          </w:p>
        </w:tc>
        <w:tc>
          <w:tcPr>
            <w:tcW w:w="4140" w:type="dxa"/>
          </w:tcPr>
          <w:p w14:paraId="0D3786B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single-unit trucks volume in PM</w:t>
            </w:r>
          </w:p>
        </w:tc>
      </w:tr>
      <w:tr w:rsidR="008D2B75" w:rsidRPr="008D2B75" w14:paraId="41E9B07A" w14:textId="77777777" w:rsidTr="008D2B75">
        <w:trPr>
          <w:trHeight w:val="300"/>
        </w:trPr>
        <w:tc>
          <w:tcPr>
            <w:tcW w:w="2089" w:type="dxa"/>
            <w:noWrap/>
            <w:hideMark/>
          </w:tcPr>
          <w:p w14:paraId="4DD0F67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VOL_SUOP</w:t>
            </w:r>
          </w:p>
        </w:tc>
        <w:tc>
          <w:tcPr>
            <w:tcW w:w="4140" w:type="dxa"/>
          </w:tcPr>
          <w:p w14:paraId="648AF51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single-unit trucks volume in OP</w:t>
            </w:r>
          </w:p>
        </w:tc>
      </w:tr>
      <w:tr w:rsidR="008D2B75" w:rsidRPr="008D2B75" w14:paraId="6E3BEA3D" w14:textId="77777777" w:rsidTr="008D2B75">
        <w:trPr>
          <w:trHeight w:val="300"/>
        </w:trPr>
        <w:tc>
          <w:tcPr>
            <w:tcW w:w="2089" w:type="dxa"/>
            <w:noWrap/>
            <w:hideMark/>
          </w:tcPr>
          <w:p w14:paraId="3D23FD7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VOL_SUOPAB</w:t>
            </w:r>
          </w:p>
        </w:tc>
        <w:tc>
          <w:tcPr>
            <w:tcW w:w="4140" w:type="dxa"/>
          </w:tcPr>
          <w:p w14:paraId="28C0244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single-unit trucks volume in OP</w:t>
            </w:r>
          </w:p>
        </w:tc>
      </w:tr>
      <w:tr w:rsidR="008D2B75" w:rsidRPr="008D2B75" w14:paraId="27B4BEC9" w14:textId="77777777" w:rsidTr="008D2B75">
        <w:trPr>
          <w:trHeight w:val="300"/>
        </w:trPr>
        <w:tc>
          <w:tcPr>
            <w:tcW w:w="2089" w:type="dxa"/>
            <w:noWrap/>
            <w:hideMark/>
          </w:tcPr>
          <w:p w14:paraId="0B96267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VOL_SUOPBA</w:t>
            </w:r>
          </w:p>
        </w:tc>
        <w:tc>
          <w:tcPr>
            <w:tcW w:w="4140" w:type="dxa"/>
          </w:tcPr>
          <w:p w14:paraId="1A4D6F5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single-unit trucks volume in OP</w:t>
            </w:r>
          </w:p>
        </w:tc>
      </w:tr>
      <w:tr w:rsidR="008D2B75" w:rsidRPr="008D2B75" w14:paraId="54260802" w14:textId="77777777" w:rsidTr="008D2B75">
        <w:trPr>
          <w:trHeight w:val="300"/>
        </w:trPr>
        <w:tc>
          <w:tcPr>
            <w:tcW w:w="2089" w:type="dxa"/>
            <w:noWrap/>
            <w:hideMark/>
          </w:tcPr>
          <w:p w14:paraId="5C07F39E"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62" w:name="_Hlk409188169"/>
            <w:r w:rsidRPr="008D2B75">
              <w:rPr>
                <w:rFonts w:asciiTheme="majorHAnsi" w:hAnsiTheme="majorHAnsi" w:cstheme="majorHAnsi"/>
                <w:sz w:val="18"/>
                <w:szCs w:val="18"/>
              </w:rPr>
              <w:t>VOL_MU</w:t>
            </w:r>
          </w:p>
        </w:tc>
        <w:tc>
          <w:tcPr>
            <w:tcW w:w="4140" w:type="dxa"/>
          </w:tcPr>
          <w:p w14:paraId="3819E2FE"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63" w:name="OLE_LINK347"/>
            <w:bookmarkStart w:id="4464" w:name="OLE_LINK348"/>
            <w:bookmarkStart w:id="4465" w:name="OLE_LINK349"/>
            <w:r w:rsidRPr="008D2B75">
              <w:rPr>
                <w:rFonts w:asciiTheme="majorHAnsi" w:hAnsiTheme="majorHAnsi" w:cstheme="majorHAnsi"/>
                <w:sz w:val="18"/>
                <w:szCs w:val="18"/>
              </w:rPr>
              <w:t>Total multi-unit trucks volume on the link</w:t>
            </w:r>
            <w:bookmarkEnd w:id="4463"/>
            <w:bookmarkEnd w:id="4464"/>
            <w:bookmarkEnd w:id="4465"/>
          </w:p>
        </w:tc>
      </w:tr>
      <w:tr w:rsidR="008D2B75" w:rsidRPr="008D2B75" w14:paraId="198942B7" w14:textId="77777777" w:rsidTr="008D2B75">
        <w:trPr>
          <w:trHeight w:val="300"/>
        </w:trPr>
        <w:tc>
          <w:tcPr>
            <w:tcW w:w="2089" w:type="dxa"/>
            <w:noWrap/>
            <w:hideMark/>
          </w:tcPr>
          <w:p w14:paraId="520E177B"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66" w:name="_Hlk409188180"/>
            <w:bookmarkEnd w:id="4462"/>
            <w:r w:rsidRPr="008D2B75">
              <w:rPr>
                <w:rFonts w:asciiTheme="majorHAnsi" w:hAnsiTheme="majorHAnsi" w:cstheme="majorHAnsi"/>
                <w:sz w:val="18"/>
                <w:szCs w:val="18"/>
              </w:rPr>
              <w:t>VOL_MUAB</w:t>
            </w:r>
          </w:p>
        </w:tc>
        <w:tc>
          <w:tcPr>
            <w:tcW w:w="4140" w:type="dxa"/>
          </w:tcPr>
          <w:p w14:paraId="01A7B2F6"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67" w:name="OLE_LINK350"/>
            <w:bookmarkStart w:id="4468" w:name="OLE_LINK351"/>
            <w:bookmarkStart w:id="4469" w:name="OLE_LINK352"/>
            <w:r w:rsidRPr="008D2B75">
              <w:rPr>
                <w:rFonts w:asciiTheme="majorHAnsi" w:hAnsiTheme="majorHAnsi" w:cstheme="majorHAnsi"/>
                <w:sz w:val="18"/>
                <w:szCs w:val="18"/>
              </w:rPr>
              <w:t>AB multi-unit trucks volume</w:t>
            </w:r>
            <w:bookmarkEnd w:id="4467"/>
            <w:bookmarkEnd w:id="4468"/>
            <w:bookmarkEnd w:id="4469"/>
          </w:p>
        </w:tc>
      </w:tr>
      <w:tr w:rsidR="008D2B75" w:rsidRPr="008D2B75" w14:paraId="07E24339" w14:textId="77777777" w:rsidTr="008D2B75">
        <w:trPr>
          <w:trHeight w:val="300"/>
        </w:trPr>
        <w:tc>
          <w:tcPr>
            <w:tcW w:w="2089" w:type="dxa"/>
            <w:noWrap/>
            <w:hideMark/>
          </w:tcPr>
          <w:p w14:paraId="41D1149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VOL_MUBA</w:t>
            </w:r>
          </w:p>
        </w:tc>
        <w:tc>
          <w:tcPr>
            <w:tcW w:w="4140" w:type="dxa"/>
          </w:tcPr>
          <w:p w14:paraId="0D0EB27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multi-unit trucks volume</w:t>
            </w:r>
          </w:p>
        </w:tc>
      </w:tr>
      <w:tr w:rsidR="008D2B75" w:rsidRPr="008D2B75" w14:paraId="0F8F129A" w14:textId="77777777" w:rsidTr="008D2B75">
        <w:trPr>
          <w:trHeight w:val="300"/>
        </w:trPr>
        <w:tc>
          <w:tcPr>
            <w:tcW w:w="2089" w:type="dxa"/>
            <w:noWrap/>
            <w:hideMark/>
          </w:tcPr>
          <w:p w14:paraId="0E39A512"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70" w:name="_Hlk409188188"/>
            <w:bookmarkEnd w:id="4466"/>
            <w:r w:rsidRPr="008D2B75">
              <w:rPr>
                <w:rFonts w:asciiTheme="majorHAnsi" w:hAnsiTheme="majorHAnsi" w:cstheme="majorHAnsi"/>
                <w:sz w:val="18"/>
                <w:szCs w:val="18"/>
              </w:rPr>
              <w:t>VOL_MUAM</w:t>
            </w:r>
          </w:p>
        </w:tc>
        <w:tc>
          <w:tcPr>
            <w:tcW w:w="4140" w:type="dxa"/>
          </w:tcPr>
          <w:p w14:paraId="547E625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multi-unit trucks volume in AM</w:t>
            </w:r>
          </w:p>
        </w:tc>
      </w:tr>
      <w:tr w:rsidR="008D2B75" w:rsidRPr="008D2B75" w14:paraId="1BDAFDC2" w14:textId="77777777" w:rsidTr="008D2B75">
        <w:trPr>
          <w:trHeight w:val="300"/>
        </w:trPr>
        <w:tc>
          <w:tcPr>
            <w:tcW w:w="2089" w:type="dxa"/>
            <w:noWrap/>
            <w:hideMark/>
          </w:tcPr>
          <w:p w14:paraId="7EC9488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VOL_MUAMAB</w:t>
            </w:r>
          </w:p>
        </w:tc>
        <w:tc>
          <w:tcPr>
            <w:tcW w:w="4140" w:type="dxa"/>
          </w:tcPr>
          <w:p w14:paraId="0AEF5D4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multi-unit trucks volume in AM</w:t>
            </w:r>
          </w:p>
        </w:tc>
      </w:tr>
      <w:tr w:rsidR="008D2B75" w:rsidRPr="008D2B75" w14:paraId="34B2DC54" w14:textId="77777777" w:rsidTr="008D2B75">
        <w:trPr>
          <w:trHeight w:val="300"/>
        </w:trPr>
        <w:tc>
          <w:tcPr>
            <w:tcW w:w="2089" w:type="dxa"/>
            <w:noWrap/>
            <w:hideMark/>
          </w:tcPr>
          <w:p w14:paraId="3B45CA7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VOL_MUAMBA</w:t>
            </w:r>
          </w:p>
        </w:tc>
        <w:tc>
          <w:tcPr>
            <w:tcW w:w="4140" w:type="dxa"/>
          </w:tcPr>
          <w:p w14:paraId="7F7488D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multi-unit trucks volume in AM</w:t>
            </w:r>
          </w:p>
        </w:tc>
      </w:tr>
      <w:bookmarkEnd w:id="4470"/>
      <w:tr w:rsidR="008D2B75" w:rsidRPr="008D2B75" w14:paraId="11CC0790" w14:textId="77777777" w:rsidTr="008D2B75">
        <w:trPr>
          <w:trHeight w:val="300"/>
        </w:trPr>
        <w:tc>
          <w:tcPr>
            <w:tcW w:w="2089" w:type="dxa"/>
            <w:noWrap/>
            <w:hideMark/>
          </w:tcPr>
          <w:p w14:paraId="4CBB40C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lastRenderedPageBreak/>
              <w:t>VOL_MUMD</w:t>
            </w:r>
          </w:p>
        </w:tc>
        <w:tc>
          <w:tcPr>
            <w:tcW w:w="4140" w:type="dxa"/>
          </w:tcPr>
          <w:p w14:paraId="46B1105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multi-unit trucks volume in AMD</w:t>
            </w:r>
          </w:p>
        </w:tc>
      </w:tr>
      <w:tr w:rsidR="008D2B75" w:rsidRPr="008D2B75" w14:paraId="4C7D1BAE" w14:textId="77777777" w:rsidTr="008D2B75">
        <w:trPr>
          <w:trHeight w:val="300"/>
        </w:trPr>
        <w:tc>
          <w:tcPr>
            <w:tcW w:w="2089" w:type="dxa"/>
            <w:noWrap/>
            <w:hideMark/>
          </w:tcPr>
          <w:p w14:paraId="5B4AD6C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VOL_MUMDAB</w:t>
            </w:r>
          </w:p>
        </w:tc>
        <w:tc>
          <w:tcPr>
            <w:tcW w:w="4140" w:type="dxa"/>
          </w:tcPr>
          <w:p w14:paraId="611DBA3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multi-unit trucks volume in MD</w:t>
            </w:r>
          </w:p>
        </w:tc>
      </w:tr>
      <w:tr w:rsidR="008D2B75" w:rsidRPr="008D2B75" w14:paraId="60E54C0D" w14:textId="77777777" w:rsidTr="008D2B75">
        <w:trPr>
          <w:trHeight w:val="300"/>
        </w:trPr>
        <w:tc>
          <w:tcPr>
            <w:tcW w:w="2089" w:type="dxa"/>
            <w:noWrap/>
            <w:hideMark/>
          </w:tcPr>
          <w:p w14:paraId="769BC44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VOL_MUMDBA</w:t>
            </w:r>
          </w:p>
        </w:tc>
        <w:tc>
          <w:tcPr>
            <w:tcW w:w="4140" w:type="dxa"/>
          </w:tcPr>
          <w:p w14:paraId="50C6422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multi-unit trucks volume in MD</w:t>
            </w:r>
          </w:p>
        </w:tc>
      </w:tr>
      <w:tr w:rsidR="008D2B75" w:rsidRPr="008D2B75" w14:paraId="436958C0" w14:textId="77777777" w:rsidTr="008D2B75">
        <w:trPr>
          <w:trHeight w:val="300"/>
        </w:trPr>
        <w:tc>
          <w:tcPr>
            <w:tcW w:w="2089" w:type="dxa"/>
            <w:noWrap/>
            <w:hideMark/>
          </w:tcPr>
          <w:p w14:paraId="57A3862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VOL_MUPM</w:t>
            </w:r>
          </w:p>
        </w:tc>
        <w:tc>
          <w:tcPr>
            <w:tcW w:w="4140" w:type="dxa"/>
          </w:tcPr>
          <w:p w14:paraId="375E9AE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multi-unit trucks volume in PM</w:t>
            </w:r>
          </w:p>
        </w:tc>
      </w:tr>
      <w:tr w:rsidR="008D2B75" w:rsidRPr="008D2B75" w14:paraId="5816BE5C" w14:textId="77777777" w:rsidTr="008D2B75">
        <w:trPr>
          <w:trHeight w:val="300"/>
        </w:trPr>
        <w:tc>
          <w:tcPr>
            <w:tcW w:w="2089" w:type="dxa"/>
            <w:noWrap/>
            <w:hideMark/>
          </w:tcPr>
          <w:p w14:paraId="3B7E868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VOL_MUPMAB</w:t>
            </w:r>
          </w:p>
        </w:tc>
        <w:tc>
          <w:tcPr>
            <w:tcW w:w="4140" w:type="dxa"/>
          </w:tcPr>
          <w:p w14:paraId="7FFAEB0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multi-unit trucks volume in PM</w:t>
            </w:r>
          </w:p>
        </w:tc>
      </w:tr>
      <w:tr w:rsidR="008D2B75" w:rsidRPr="008D2B75" w14:paraId="3BB60305" w14:textId="77777777" w:rsidTr="008D2B75">
        <w:trPr>
          <w:trHeight w:val="300"/>
        </w:trPr>
        <w:tc>
          <w:tcPr>
            <w:tcW w:w="2089" w:type="dxa"/>
            <w:noWrap/>
            <w:hideMark/>
          </w:tcPr>
          <w:p w14:paraId="7B91BB64"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VOL_MUPMBA</w:t>
            </w:r>
          </w:p>
        </w:tc>
        <w:tc>
          <w:tcPr>
            <w:tcW w:w="4140" w:type="dxa"/>
          </w:tcPr>
          <w:p w14:paraId="20CEE1B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multi-unit trucks volume in PM</w:t>
            </w:r>
          </w:p>
        </w:tc>
      </w:tr>
      <w:tr w:rsidR="008D2B75" w:rsidRPr="008D2B75" w14:paraId="3AB81B64" w14:textId="77777777" w:rsidTr="008D2B75">
        <w:trPr>
          <w:trHeight w:val="300"/>
        </w:trPr>
        <w:tc>
          <w:tcPr>
            <w:tcW w:w="2089" w:type="dxa"/>
            <w:noWrap/>
            <w:hideMark/>
          </w:tcPr>
          <w:p w14:paraId="509EB2F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VOL_MUOP</w:t>
            </w:r>
          </w:p>
        </w:tc>
        <w:tc>
          <w:tcPr>
            <w:tcW w:w="4140" w:type="dxa"/>
          </w:tcPr>
          <w:p w14:paraId="73450AB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multi-unit trucks volume in OP</w:t>
            </w:r>
          </w:p>
        </w:tc>
      </w:tr>
      <w:tr w:rsidR="008D2B75" w:rsidRPr="008D2B75" w14:paraId="0892FAA4" w14:textId="77777777" w:rsidTr="008D2B75">
        <w:trPr>
          <w:trHeight w:val="300"/>
        </w:trPr>
        <w:tc>
          <w:tcPr>
            <w:tcW w:w="2089" w:type="dxa"/>
            <w:noWrap/>
            <w:hideMark/>
          </w:tcPr>
          <w:p w14:paraId="43FFA52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VOL_MUOPAB</w:t>
            </w:r>
          </w:p>
        </w:tc>
        <w:tc>
          <w:tcPr>
            <w:tcW w:w="4140" w:type="dxa"/>
          </w:tcPr>
          <w:p w14:paraId="4170344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multi-unit trucks volume in OP</w:t>
            </w:r>
          </w:p>
        </w:tc>
      </w:tr>
      <w:tr w:rsidR="008D2B75" w:rsidRPr="008D2B75" w14:paraId="3C8D71D0" w14:textId="77777777" w:rsidTr="008D2B75">
        <w:trPr>
          <w:trHeight w:val="300"/>
        </w:trPr>
        <w:tc>
          <w:tcPr>
            <w:tcW w:w="2089" w:type="dxa"/>
            <w:noWrap/>
            <w:hideMark/>
          </w:tcPr>
          <w:p w14:paraId="09A60D7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VOL_MUOPBA</w:t>
            </w:r>
          </w:p>
        </w:tc>
        <w:tc>
          <w:tcPr>
            <w:tcW w:w="4140" w:type="dxa"/>
          </w:tcPr>
          <w:p w14:paraId="425E73C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multi-unit trucks volume in OP</w:t>
            </w:r>
          </w:p>
        </w:tc>
      </w:tr>
      <w:tr w:rsidR="008D2B75" w:rsidRPr="008D2B75" w14:paraId="0620EC79" w14:textId="77777777" w:rsidTr="008D2B75">
        <w:trPr>
          <w:trHeight w:val="300"/>
        </w:trPr>
        <w:tc>
          <w:tcPr>
            <w:tcW w:w="2089" w:type="dxa"/>
            <w:noWrap/>
            <w:hideMark/>
          </w:tcPr>
          <w:p w14:paraId="19541973"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71" w:name="_Hlk409188243"/>
            <w:r w:rsidRPr="008D2B75">
              <w:rPr>
                <w:rFonts w:asciiTheme="majorHAnsi" w:hAnsiTheme="majorHAnsi" w:cstheme="majorHAnsi"/>
                <w:sz w:val="18"/>
                <w:szCs w:val="18"/>
              </w:rPr>
              <w:t>SPD_AMAB</w:t>
            </w:r>
          </w:p>
        </w:tc>
        <w:tc>
          <w:tcPr>
            <w:tcW w:w="4140" w:type="dxa"/>
          </w:tcPr>
          <w:p w14:paraId="4A60FEEF"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72" w:name="OLE_LINK361"/>
            <w:bookmarkStart w:id="4473" w:name="OLE_LINK362"/>
            <w:bookmarkStart w:id="4474" w:name="OLE_LINK363"/>
            <w:r w:rsidRPr="008D2B75">
              <w:rPr>
                <w:rFonts w:asciiTheme="majorHAnsi" w:hAnsiTheme="majorHAnsi" w:cstheme="majorHAnsi"/>
                <w:sz w:val="18"/>
                <w:szCs w:val="18"/>
              </w:rPr>
              <w:t>AB speed in AM</w:t>
            </w:r>
            <w:bookmarkEnd w:id="4472"/>
            <w:bookmarkEnd w:id="4473"/>
            <w:bookmarkEnd w:id="4474"/>
            <w:r w:rsidRPr="008D2B75">
              <w:rPr>
                <w:rFonts w:asciiTheme="majorHAnsi" w:hAnsiTheme="majorHAnsi" w:cstheme="majorHAnsi"/>
                <w:sz w:val="18"/>
                <w:szCs w:val="18"/>
              </w:rPr>
              <w:t xml:space="preserve"> period</w:t>
            </w:r>
          </w:p>
        </w:tc>
      </w:tr>
      <w:tr w:rsidR="008D2B75" w:rsidRPr="008D2B75" w14:paraId="4C433391" w14:textId="77777777" w:rsidTr="008D2B75">
        <w:trPr>
          <w:trHeight w:val="300"/>
        </w:trPr>
        <w:tc>
          <w:tcPr>
            <w:tcW w:w="2089" w:type="dxa"/>
            <w:noWrap/>
            <w:hideMark/>
          </w:tcPr>
          <w:p w14:paraId="381C82A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SPD_AMBA</w:t>
            </w:r>
          </w:p>
        </w:tc>
        <w:tc>
          <w:tcPr>
            <w:tcW w:w="4140" w:type="dxa"/>
          </w:tcPr>
          <w:p w14:paraId="38CDDA7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speed in AM period</w:t>
            </w:r>
          </w:p>
        </w:tc>
      </w:tr>
      <w:bookmarkEnd w:id="4471"/>
      <w:tr w:rsidR="008D2B75" w:rsidRPr="008D2B75" w14:paraId="1C5CA033" w14:textId="77777777" w:rsidTr="008D2B75">
        <w:trPr>
          <w:trHeight w:val="300"/>
        </w:trPr>
        <w:tc>
          <w:tcPr>
            <w:tcW w:w="2089" w:type="dxa"/>
            <w:noWrap/>
            <w:hideMark/>
          </w:tcPr>
          <w:p w14:paraId="491E12D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SPD_MDAB</w:t>
            </w:r>
          </w:p>
        </w:tc>
        <w:tc>
          <w:tcPr>
            <w:tcW w:w="4140" w:type="dxa"/>
          </w:tcPr>
          <w:p w14:paraId="21C4F7A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speed in MD period</w:t>
            </w:r>
          </w:p>
        </w:tc>
      </w:tr>
      <w:tr w:rsidR="008D2B75" w:rsidRPr="008D2B75" w14:paraId="13D20D10" w14:textId="77777777" w:rsidTr="008D2B75">
        <w:trPr>
          <w:trHeight w:val="300"/>
        </w:trPr>
        <w:tc>
          <w:tcPr>
            <w:tcW w:w="2089" w:type="dxa"/>
            <w:noWrap/>
            <w:hideMark/>
          </w:tcPr>
          <w:p w14:paraId="287A8DA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SPD_MDBA</w:t>
            </w:r>
          </w:p>
        </w:tc>
        <w:tc>
          <w:tcPr>
            <w:tcW w:w="4140" w:type="dxa"/>
          </w:tcPr>
          <w:p w14:paraId="00994AA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speed in MD period</w:t>
            </w:r>
          </w:p>
        </w:tc>
      </w:tr>
      <w:tr w:rsidR="008D2B75" w:rsidRPr="008D2B75" w14:paraId="55B68E14" w14:textId="77777777" w:rsidTr="008D2B75">
        <w:trPr>
          <w:trHeight w:val="300"/>
        </w:trPr>
        <w:tc>
          <w:tcPr>
            <w:tcW w:w="2089" w:type="dxa"/>
            <w:noWrap/>
            <w:hideMark/>
          </w:tcPr>
          <w:p w14:paraId="7C4BE63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SPD_PMAB</w:t>
            </w:r>
          </w:p>
        </w:tc>
        <w:tc>
          <w:tcPr>
            <w:tcW w:w="4140" w:type="dxa"/>
          </w:tcPr>
          <w:p w14:paraId="06CBDBA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speed in PM period</w:t>
            </w:r>
          </w:p>
        </w:tc>
      </w:tr>
      <w:tr w:rsidR="008D2B75" w:rsidRPr="008D2B75" w14:paraId="4BA0CBDE" w14:textId="77777777" w:rsidTr="008D2B75">
        <w:trPr>
          <w:trHeight w:val="300"/>
        </w:trPr>
        <w:tc>
          <w:tcPr>
            <w:tcW w:w="2089" w:type="dxa"/>
            <w:noWrap/>
            <w:hideMark/>
          </w:tcPr>
          <w:p w14:paraId="57756B2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SPD_PMBA</w:t>
            </w:r>
          </w:p>
        </w:tc>
        <w:tc>
          <w:tcPr>
            <w:tcW w:w="4140" w:type="dxa"/>
          </w:tcPr>
          <w:p w14:paraId="4E9BD75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speed in PM period</w:t>
            </w:r>
          </w:p>
        </w:tc>
      </w:tr>
      <w:tr w:rsidR="008D2B75" w:rsidRPr="008D2B75" w14:paraId="74D9CB1B" w14:textId="77777777" w:rsidTr="008D2B75">
        <w:trPr>
          <w:trHeight w:val="300"/>
        </w:trPr>
        <w:tc>
          <w:tcPr>
            <w:tcW w:w="2089" w:type="dxa"/>
            <w:noWrap/>
            <w:hideMark/>
          </w:tcPr>
          <w:p w14:paraId="72B9E46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SPD_OPAB</w:t>
            </w:r>
          </w:p>
        </w:tc>
        <w:tc>
          <w:tcPr>
            <w:tcW w:w="4140" w:type="dxa"/>
          </w:tcPr>
          <w:p w14:paraId="607B4A2F"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speed in OP period</w:t>
            </w:r>
          </w:p>
        </w:tc>
      </w:tr>
      <w:tr w:rsidR="008D2B75" w:rsidRPr="008D2B75" w14:paraId="656A3944" w14:textId="77777777" w:rsidTr="008D2B75">
        <w:trPr>
          <w:trHeight w:val="300"/>
        </w:trPr>
        <w:tc>
          <w:tcPr>
            <w:tcW w:w="2089" w:type="dxa"/>
            <w:noWrap/>
            <w:hideMark/>
          </w:tcPr>
          <w:p w14:paraId="6251C97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SPD_OPBA</w:t>
            </w:r>
          </w:p>
        </w:tc>
        <w:tc>
          <w:tcPr>
            <w:tcW w:w="4140" w:type="dxa"/>
          </w:tcPr>
          <w:p w14:paraId="76A9A6A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speed in OP period</w:t>
            </w:r>
          </w:p>
        </w:tc>
      </w:tr>
      <w:tr w:rsidR="008D2B75" w:rsidRPr="008D2B75" w14:paraId="2CA02044" w14:textId="77777777" w:rsidTr="008D2B75">
        <w:trPr>
          <w:trHeight w:val="300"/>
        </w:trPr>
        <w:tc>
          <w:tcPr>
            <w:tcW w:w="2089" w:type="dxa"/>
            <w:noWrap/>
            <w:hideMark/>
          </w:tcPr>
          <w:p w14:paraId="3723CA5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VMT_TOT</w:t>
            </w:r>
          </w:p>
        </w:tc>
        <w:tc>
          <w:tcPr>
            <w:tcW w:w="4140" w:type="dxa"/>
          </w:tcPr>
          <w:p w14:paraId="7315F68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vehicle miles travel</w:t>
            </w:r>
          </w:p>
        </w:tc>
      </w:tr>
      <w:tr w:rsidR="008D2B75" w:rsidRPr="008D2B75" w14:paraId="4D64691B" w14:textId="77777777" w:rsidTr="008D2B75">
        <w:trPr>
          <w:trHeight w:val="300"/>
        </w:trPr>
        <w:tc>
          <w:tcPr>
            <w:tcW w:w="2089" w:type="dxa"/>
            <w:noWrap/>
            <w:hideMark/>
          </w:tcPr>
          <w:p w14:paraId="1602AE97"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75" w:name="_Hlk409188300"/>
            <w:r w:rsidRPr="008D2B75">
              <w:rPr>
                <w:rFonts w:asciiTheme="majorHAnsi" w:hAnsiTheme="majorHAnsi" w:cstheme="majorHAnsi"/>
                <w:sz w:val="18"/>
                <w:szCs w:val="18"/>
              </w:rPr>
              <w:t>VMT_AB</w:t>
            </w:r>
          </w:p>
        </w:tc>
        <w:tc>
          <w:tcPr>
            <w:tcW w:w="4140" w:type="dxa"/>
          </w:tcPr>
          <w:p w14:paraId="7FF0A12E"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76" w:name="OLE_LINK366"/>
            <w:bookmarkStart w:id="4477" w:name="OLE_LINK367"/>
            <w:bookmarkStart w:id="4478" w:name="OLE_LINK368"/>
            <w:bookmarkStart w:id="4479" w:name="OLE_LINK369"/>
            <w:r w:rsidRPr="008D2B75">
              <w:rPr>
                <w:rFonts w:asciiTheme="majorHAnsi" w:hAnsiTheme="majorHAnsi" w:cstheme="majorHAnsi"/>
                <w:sz w:val="18"/>
                <w:szCs w:val="18"/>
              </w:rPr>
              <w:t>AB vehicle miles travel</w:t>
            </w:r>
            <w:bookmarkEnd w:id="4476"/>
            <w:bookmarkEnd w:id="4477"/>
            <w:bookmarkEnd w:id="4478"/>
            <w:bookmarkEnd w:id="4479"/>
          </w:p>
        </w:tc>
      </w:tr>
      <w:tr w:rsidR="008D2B75" w:rsidRPr="008D2B75" w14:paraId="1C647287" w14:textId="77777777" w:rsidTr="008D2B75">
        <w:trPr>
          <w:trHeight w:val="300"/>
        </w:trPr>
        <w:tc>
          <w:tcPr>
            <w:tcW w:w="2089" w:type="dxa"/>
            <w:noWrap/>
            <w:hideMark/>
          </w:tcPr>
          <w:p w14:paraId="2021135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VMT_BA</w:t>
            </w:r>
          </w:p>
        </w:tc>
        <w:tc>
          <w:tcPr>
            <w:tcW w:w="4140" w:type="dxa"/>
          </w:tcPr>
          <w:p w14:paraId="2FEFC4F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vehicle miles travel</w:t>
            </w:r>
          </w:p>
        </w:tc>
      </w:tr>
      <w:bookmarkEnd w:id="4475"/>
      <w:tr w:rsidR="008D2B75" w:rsidRPr="008D2B75" w14:paraId="10EF09D6" w14:textId="77777777" w:rsidTr="008D2B75">
        <w:trPr>
          <w:trHeight w:val="300"/>
        </w:trPr>
        <w:tc>
          <w:tcPr>
            <w:tcW w:w="2089" w:type="dxa"/>
            <w:noWrap/>
            <w:hideMark/>
          </w:tcPr>
          <w:p w14:paraId="548A785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VMT_AM</w:t>
            </w:r>
          </w:p>
        </w:tc>
        <w:tc>
          <w:tcPr>
            <w:tcW w:w="4140" w:type="dxa"/>
          </w:tcPr>
          <w:p w14:paraId="5F386106"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80" w:name="OLE_LINK153"/>
            <w:bookmarkStart w:id="4481" w:name="OLE_LINK154"/>
            <w:bookmarkStart w:id="4482" w:name="OLE_LINK155"/>
            <w:bookmarkStart w:id="4483" w:name="OLE_LINK156"/>
            <w:bookmarkStart w:id="4484" w:name="OLE_LINK157"/>
            <w:r w:rsidRPr="008D2B75">
              <w:rPr>
                <w:rFonts w:asciiTheme="majorHAnsi" w:hAnsiTheme="majorHAnsi" w:cstheme="majorHAnsi"/>
                <w:sz w:val="18"/>
                <w:szCs w:val="18"/>
              </w:rPr>
              <w:t>Total vehicle miles travel during AM period</w:t>
            </w:r>
            <w:bookmarkEnd w:id="4480"/>
            <w:bookmarkEnd w:id="4481"/>
            <w:bookmarkEnd w:id="4482"/>
            <w:bookmarkEnd w:id="4483"/>
            <w:bookmarkEnd w:id="4484"/>
          </w:p>
        </w:tc>
      </w:tr>
      <w:tr w:rsidR="008D2B75" w:rsidRPr="008D2B75" w14:paraId="5B9CA75F" w14:textId="77777777" w:rsidTr="008D2B75">
        <w:trPr>
          <w:trHeight w:val="300"/>
        </w:trPr>
        <w:tc>
          <w:tcPr>
            <w:tcW w:w="2089" w:type="dxa"/>
            <w:noWrap/>
            <w:hideMark/>
          </w:tcPr>
          <w:p w14:paraId="3D590460" w14:textId="77777777" w:rsidR="008D2B75" w:rsidRPr="008D2B75" w:rsidRDefault="008D2B75" w:rsidP="008D2B75">
            <w:pPr>
              <w:pStyle w:val="BodyParagraph"/>
              <w:spacing w:line="240" w:lineRule="auto"/>
              <w:rPr>
                <w:rFonts w:asciiTheme="majorHAnsi" w:hAnsiTheme="majorHAnsi" w:cstheme="majorHAnsi"/>
                <w:sz w:val="18"/>
                <w:szCs w:val="18"/>
              </w:rPr>
            </w:pPr>
            <w:bookmarkStart w:id="4485" w:name="_Hlk409188313"/>
            <w:r w:rsidRPr="008D2B75">
              <w:rPr>
                <w:rFonts w:asciiTheme="majorHAnsi" w:hAnsiTheme="majorHAnsi" w:cstheme="majorHAnsi"/>
                <w:sz w:val="18"/>
                <w:szCs w:val="18"/>
              </w:rPr>
              <w:t>VMT_AMAB</w:t>
            </w:r>
          </w:p>
        </w:tc>
        <w:tc>
          <w:tcPr>
            <w:tcW w:w="4140" w:type="dxa"/>
          </w:tcPr>
          <w:p w14:paraId="1B09A21B"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 xml:space="preserve">AB vehicle miles travel in AM </w:t>
            </w:r>
            <w:bookmarkStart w:id="4486" w:name="OLE_LINK382"/>
            <w:bookmarkStart w:id="4487" w:name="OLE_LINK383"/>
            <w:bookmarkStart w:id="4488" w:name="OLE_LINK384"/>
            <w:bookmarkStart w:id="4489" w:name="OLE_LINK385"/>
            <w:bookmarkStart w:id="4490" w:name="OLE_LINK386"/>
            <w:bookmarkStart w:id="4491" w:name="OLE_LINK387"/>
            <w:bookmarkStart w:id="4492" w:name="OLE_LINK388"/>
            <w:bookmarkStart w:id="4493" w:name="OLE_LINK389"/>
            <w:r w:rsidRPr="008D2B75">
              <w:rPr>
                <w:rFonts w:asciiTheme="majorHAnsi" w:hAnsiTheme="majorHAnsi" w:cstheme="majorHAnsi"/>
                <w:sz w:val="18"/>
                <w:szCs w:val="18"/>
              </w:rPr>
              <w:t>period</w:t>
            </w:r>
            <w:bookmarkEnd w:id="4486"/>
            <w:bookmarkEnd w:id="4487"/>
            <w:bookmarkEnd w:id="4488"/>
            <w:bookmarkEnd w:id="4489"/>
            <w:bookmarkEnd w:id="4490"/>
            <w:bookmarkEnd w:id="4491"/>
            <w:bookmarkEnd w:id="4492"/>
            <w:bookmarkEnd w:id="4493"/>
          </w:p>
        </w:tc>
      </w:tr>
      <w:tr w:rsidR="008D2B75" w:rsidRPr="008D2B75" w14:paraId="27332826" w14:textId="77777777" w:rsidTr="008D2B75">
        <w:trPr>
          <w:trHeight w:val="300"/>
        </w:trPr>
        <w:tc>
          <w:tcPr>
            <w:tcW w:w="2089" w:type="dxa"/>
            <w:noWrap/>
            <w:hideMark/>
          </w:tcPr>
          <w:p w14:paraId="23CDBEE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VMT_AMBA</w:t>
            </w:r>
          </w:p>
        </w:tc>
        <w:tc>
          <w:tcPr>
            <w:tcW w:w="4140" w:type="dxa"/>
          </w:tcPr>
          <w:p w14:paraId="27208FA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vehicle miles travel in AM period</w:t>
            </w:r>
          </w:p>
        </w:tc>
      </w:tr>
      <w:bookmarkEnd w:id="4485"/>
      <w:tr w:rsidR="008D2B75" w:rsidRPr="008D2B75" w14:paraId="0CD36D91" w14:textId="77777777" w:rsidTr="008D2B75">
        <w:trPr>
          <w:trHeight w:val="300"/>
        </w:trPr>
        <w:tc>
          <w:tcPr>
            <w:tcW w:w="2089" w:type="dxa"/>
            <w:noWrap/>
            <w:hideMark/>
          </w:tcPr>
          <w:p w14:paraId="7097FBA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VMT_MD</w:t>
            </w:r>
          </w:p>
        </w:tc>
        <w:tc>
          <w:tcPr>
            <w:tcW w:w="4140" w:type="dxa"/>
          </w:tcPr>
          <w:p w14:paraId="119E9C0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vehicle miles travel during MD period</w:t>
            </w:r>
          </w:p>
        </w:tc>
      </w:tr>
      <w:tr w:rsidR="008D2B75" w:rsidRPr="008D2B75" w14:paraId="0E7E4F1B" w14:textId="77777777" w:rsidTr="008D2B75">
        <w:trPr>
          <w:trHeight w:val="300"/>
        </w:trPr>
        <w:tc>
          <w:tcPr>
            <w:tcW w:w="2089" w:type="dxa"/>
            <w:noWrap/>
            <w:hideMark/>
          </w:tcPr>
          <w:p w14:paraId="261F04A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VMT_MDAB</w:t>
            </w:r>
          </w:p>
        </w:tc>
        <w:tc>
          <w:tcPr>
            <w:tcW w:w="4140" w:type="dxa"/>
          </w:tcPr>
          <w:p w14:paraId="0F03591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vehicle miles travel in MD period</w:t>
            </w:r>
          </w:p>
        </w:tc>
      </w:tr>
      <w:tr w:rsidR="008D2B75" w:rsidRPr="008D2B75" w14:paraId="5FA99832" w14:textId="77777777" w:rsidTr="008D2B75">
        <w:trPr>
          <w:trHeight w:val="300"/>
        </w:trPr>
        <w:tc>
          <w:tcPr>
            <w:tcW w:w="2089" w:type="dxa"/>
            <w:noWrap/>
            <w:hideMark/>
          </w:tcPr>
          <w:p w14:paraId="1EAD80A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VMT_MDBA</w:t>
            </w:r>
          </w:p>
        </w:tc>
        <w:tc>
          <w:tcPr>
            <w:tcW w:w="4140" w:type="dxa"/>
          </w:tcPr>
          <w:p w14:paraId="012E135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vehicle miles travel in MD period</w:t>
            </w:r>
          </w:p>
        </w:tc>
      </w:tr>
      <w:tr w:rsidR="008D2B75" w:rsidRPr="008D2B75" w14:paraId="28E458D7" w14:textId="77777777" w:rsidTr="008D2B75">
        <w:trPr>
          <w:trHeight w:val="300"/>
        </w:trPr>
        <w:tc>
          <w:tcPr>
            <w:tcW w:w="2089" w:type="dxa"/>
            <w:noWrap/>
            <w:hideMark/>
          </w:tcPr>
          <w:p w14:paraId="0840A5F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VMT_PM</w:t>
            </w:r>
          </w:p>
        </w:tc>
        <w:tc>
          <w:tcPr>
            <w:tcW w:w="4140" w:type="dxa"/>
          </w:tcPr>
          <w:p w14:paraId="332B8D9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vehicle miles travel during PM period</w:t>
            </w:r>
          </w:p>
        </w:tc>
      </w:tr>
      <w:tr w:rsidR="008D2B75" w:rsidRPr="008D2B75" w14:paraId="5FBB4CF9" w14:textId="77777777" w:rsidTr="008D2B75">
        <w:trPr>
          <w:trHeight w:val="300"/>
        </w:trPr>
        <w:tc>
          <w:tcPr>
            <w:tcW w:w="2089" w:type="dxa"/>
            <w:noWrap/>
            <w:hideMark/>
          </w:tcPr>
          <w:p w14:paraId="5B30E84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VMT_PMAB</w:t>
            </w:r>
          </w:p>
        </w:tc>
        <w:tc>
          <w:tcPr>
            <w:tcW w:w="4140" w:type="dxa"/>
          </w:tcPr>
          <w:p w14:paraId="7E4CB4A6"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vehicle miles travel in PM period</w:t>
            </w:r>
          </w:p>
        </w:tc>
      </w:tr>
      <w:tr w:rsidR="008D2B75" w:rsidRPr="008D2B75" w14:paraId="0630890E" w14:textId="77777777" w:rsidTr="008D2B75">
        <w:trPr>
          <w:trHeight w:val="300"/>
        </w:trPr>
        <w:tc>
          <w:tcPr>
            <w:tcW w:w="2089" w:type="dxa"/>
            <w:noWrap/>
            <w:hideMark/>
          </w:tcPr>
          <w:p w14:paraId="2F84D24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lastRenderedPageBreak/>
              <w:t>VMT_PMBA</w:t>
            </w:r>
          </w:p>
        </w:tc>
        <w:tc>
          <w:tcPr>
            <w:tcW w:w="4140" w:type="dxa"/>
          </w:tcPr>
          <w:p w14:paraId="15840E9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vehicle miles travel in PM period</w:t>
            </w:r>
          </w:p>
        </w:tc>
      </w:tr>
      <w:tr w:rsidR="008D2B75" w:rsidRPr="008D2B75" w14:paraId="30792A65" w14:textId="77777777" w:rsidTr="008D2B75">
        <w:trPr>
          <w:trHeight w:val="300"/>
        </w:trPr>
        <w:tc>
          <w:tcPr>
            <w:tcW w:w="2089" w:type="dxa"/>
            <w:noWrap/>
            <w:hideMark/>
          </w:tcPr>
          <w:p w14:paraId="0F069B8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VMT_OP</w:t>
            </w:r>
          </w:p>
        </w:tc>
        <w:tc>
          <w:tcPr>
            <w:tcW w:w="4140" w:type="dxa"/>
          </w:tcPr>
          <w:p w14:paraId="0B8961C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Total vehicle miles travel during OP period</w:t>
            </w:r>
          </w:p>
        </w:tc>
      </w:tr>
      <w:tr w:rsidR="008D2B75" w:rsidRPr="008D2B75" w14:paraId="365739E0" w14:textId="77777777" w:rsidTr="008D2B75">
        <w:trPr>
          <w:trHeight w:val="300"/>
        </w:trPr>
        <w:tc>
          <w:tcPr>
            <w:tcW w:w="2089" w:type="dxa"/>
            <w:noWrap/>
            <w:hideMark/>
          </w:tcPr>
          <w:p w14:paraId="335C3E62"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VMT_OPAB</w:t>
            </w:r>
          </w:p>
        </w:tc>
        <w:tc>
          <w:tcPr>
            <w:tcW w:w="4140" w:type="dxa"/>
          </w:tcPr>
          <w:p w14:paraId="74D1F95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AB vehicle miles travel in OP period</w:t>
            </w:r>
          </w:p>
        </w:tc>
      </w:tr>
      <w:tr w:rsidR="008D2B75" w:rsidRPr="008D2B75" w14:paraId="0D979CFE" w14:textId="77777777" w:rsidTr="008D2B75">
        <w:trPr>
          <w:trHeight w:val="300"/>
        </w:trPr>
        <w:tc>
          <w:tcPr>
            <w:tcW w:w="2089" w:type="dxa"/>
            <w:noWrap/>
            <w:hideMark/>
          </w:tcPr>
          <w:p w14:paraId="4B5413ED"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VMT_OPBA</w:t>
            </w:r>
          </w:p>
        </w:tc>
        <w:tc>
          <w:tcPr>
            <w:tcW w:w="4140" w:type="dxa"/>
          </w:tcPr>
          <w:p w14:paraId="738D44D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BA vehicle miles travel in OP period</w:t>
            </w:r>
          </w:p>
        </w:tc>
      </w:tr>
      <w:tr w:rsidR="008D2B75" w:rsidRPr="008D2B75" w14:paraId="4B0BB928" w14:textId="77777777" w:rsidTr="008D2B75">
        <w:trPr>
          <w:trHeight w:val="300"/>
        </w:trPr>
        <w:tc>
          <w:tcPr>
            <w:tcW w:w="2089" w:type="dxa"/>
            <w:noWrap/>
            <w:hideMark/>
          </w:tcPr>
          <w:p w14:paraId="0C6E7380"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SPD_INRIXAM_AB</w:t>
            </w:r>
          </w:p>
        </w:tc>
        <w:tc>
          <w:tcPr>
            <w:tcW w:w="4140" w:type="dxa"/>
          </w:tcPr>
          <w:p w14:paraId="0451A3F6" w14:textId="711DFC09"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speed in AM period (INRIX data)</w:t>
            </w:r>
          </w:p>
        </w:tc>
      </w:tr>
      <w:tr w:rsidR="008D2B75" w:rsidRPr="008D2B75" w14:paraId="52237B13" w14:textId="77777777" w:rsidTr="008D2B75">
        <w:trPr>
          <w:trHeight w:val="300"/>
        </w:trPr>
        <w:tc>
          <w:tcPr>
            <w:tcW w:w="2089" w:type="dxa"/>
            <w:noWrap/>
            <w:hideMark/>
          </w:tcPr>
          <w:p w14:paraId="1BCB147E"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SPD_INRIXAM_BA</w:t>
            </w:r>
          </w:p>
        </w:tc>
        <w:tc>
          <w:tcPr>
            <w:tcW w:w="4140" w:type="dxa"/>
          </w:tcPr>
          <w:p w14:paraId="58DDDAE5" w14:textId="3F192296" w:rsidR="008D2B75" w:rsidRPr="008D2B75" w:rsidRDefault="00A84782"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speed in AM period (INRIX data)</w:t>
            </w:r>
          </w:p>
        </w:tc>
      </w:tr>
      <w:tr w:rsidR="008D2B75" w:rsidRPr="008D2B75" w14:paraId="49ADEE11" w14:textId="77777777" w:rsidTr="008D2B75">
        <w:trPr>
          <w:trHeight w:val="300"/>
        </w:trPr>
        <w:tc>
          <w:tcPr>
            <w:tcW w:w="2089" w:type="dxa"/>
            <w:noWrap/>
            <w:hideMark/>
          </w:tcPr>
          <w:p w14:paraId="363579B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SPD_INRIXMD_AB</w:t>
            </w:r>
          </w:p>
        </w:tc>
        <w:tc>
          <w:tcPr>
            <w:tcW w:w="4140" w:type="dxa"/>
          </w:tcPr>
          <w:p w14:paraId="3C8B5E50" w14:textId="2B28D0F8"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speed in MD period (INRIX data)</w:t>
            </w:r>
          </w:p>
        </w:tc>
      </w:tr>
      <w:tr w:rsidR="008D2B75" w:rsidRPr="008D2B75" w14:paraId="6D869BF6" w14:textId="77777777" w:rsidTr="008D2B75">
        <w:trPr>
          <w:trHeight w:val="300"/>
        </w:trPr>
        <w:tc>
          <w:tcPr>
            <w:tcW w:w="2089" w:type="dxa"/>
            <w:noWrap/>
            <w:hideMark/>
          </w:tcPr>
          <w:p w14:paraId="3092D533"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SPD_INRIXMD_BA</w:t>
            </w:r>
          </w:p>
        </w:tc>
        <w:tc>
          <w:tcPr>
            <w:tcW w:w="4140" w:type="dxa"/>
          </w:tcPr>
          <w:p w14:paraId="0C09C2E6" w14:textId="6E80AEAD"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speed in MD period (INRIX data)</w:t>
            </w:r>
          </w:p>
        </w:tc>
      </w:tr>
      <w:tr w:rsidR="008D2B75" w:rsidRPr="008D2B75" w14:paraId="0145AC19" w14:textId="77777777" w:rsidTr="008D2B75">
        <w:trPr>
          <w:trHeight w:val="300"/>
        </w:trPr>
        <w:tc>
          <w:tcPr>
            <w:tcW w:w="2089" w:type="dxa"/>
            <w:noWrap/>
            <w:hideMark/>
          </w:tcPr>
          <w:p w14:paraId="601A253A"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SPD_INRIXPM_AB</w:t>
            </w:r>
          </w:p>
        </w:tc>
        <w:tc>
          <w:tcPr>
            <w:tcW w:w="4140" w:type="dxa"/>
          </w:tcPr>
          <w:p w14:paraId="6612FB75" w14:textId="51F9DCD6"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speed in PM period (INRIX data)</w:t>
            </w:r>
          </w:p>
        </w:tc>
      </w:tr>
      <w:tr w:rsidR="008D2B75" w:rsidRPr="008D2B75" w14:paraId="3B09B62C" w14:textId="77777777" w:rsidTr="008D2B75">
        <w:trPr>
          <w:trHeight w:val="300"/>
        </w:trPr>
        <w:tc>
          <w:tcPr>
            <w:tcW w:w="2089" w:type="dxa"/>
            <w:noWrap/>
            <w:hideMark/>
          </w:tcPr>
          <w:p w14:paraId="68E7E078"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SPD_INRIXPM_BA</w:t>
            </w:r>
          </w:p>
        </w:tc>
        <w:tc>
          <w:tcPr>
            <w:tcW w:w="4140" w:type="dxa"/>
          </w:tcPr>
          <w:p w14:paraId="229B4DF0" w14:textId="4FD63D6B"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speed in PM period (INRIX data)</w:t>
            </w:r>
          </w:p>
        </w:tc>
      </w:tr>
      <w:tr w:rsidR="008D2B75" w:rsidRPr="008D2B75" w14:paraId="10F9A002" w14:textId="77777777" w:rsidTr="008D2B75">
        <w:trPr>
          <w:trHeight w:val="300"/>
        </w:trPr>
        <w:tc>
          <w:tcPr>
            <w:tcW w:w="2089" w:type="dxa"/>
            <w:noWrap/>
            <w:hideMark/>
          </w:tcPr>
          <w:p w14:paraId="7E9E827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SPD_INRIXOP_AB</w:t>
            </w:r>
          </w:p>
        </w:tc>
        <w:tc>
          <w:tcPr>
            <w:tcW w:w="4140" w:type="dxa"/>
          </w:tcPr>
          <w:p w14:paraId="2200BA59" w14:textId="0DD15D20"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speed in OP period (INRIX data)</w:t>
            </w:r>
          </w:p>
        </w:tc>
      </w:tr>
      <w:tr w:rsidR="008D2B75" w:rsidRPr="008D2B75" w14:paraId="05158A00" w14:textId="77777777" w:rsidTr="008D2B75">
        <w:trPr>
          <w:trHeight w:val="300"/>
        </w:trPr>
        <w:tc>
          <w:tcPr>
            <w:tcW w:w="2089" w:type="dxa"/>
            <w:noWrap/>
            <w:hideMark/>
          </w:tcPr>
          <w:p w14:paraId="537C1EA1"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SPD_INRIXOP_BA</w:t>
            </w:r>
          </w:p>
        </w:tc>
        <w:tc>
          <w:tcPr>
            <w:tcW w:w="4140" w:type="dxa"/>
          </w:tcPr>
          <w:p w14:paraId="5BAFDF47" w14:textId="705F4012" w:rsidR="008D2B75" w:rsidRPr="008D2B75" w:rsidRDefault="00A84782" w:rsidP="00A84782">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speed in OP period (INRIX data)</w:t>
            </w:r>
          </w:p>
        </w:tc>
      </w:tr>
      <w:tr w:rsidR="008D2B75" w:rsidRPr="008D2B75" w14:paraId="75E0781B" w14:textId="77777777" w:rsidTr="008D2B75">
        <w:trPr>
          <w:trHeight w:val="300"/>
        </w:trPr>
        <w:tc>
          <w:tcPr>
            <w:tcW w:w="2089" w:type="dxa"/>
            <w:noWrap/>
            <w:hideMark/>
          </w:tcPr>
          <w:p w14:paraId="265BE85C"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MODAREA</w:t>
            </w:r>
          </w:p>
        </w:tc>
        <w:tc>
          <w:tcPr>
            <w:tcW w:w="4140" w:type="dxa"/>
          </w:tcPr>
          <w:p w14:paraId="2EEDDA67"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Link area type</w:t>
            </w:r>
          </w:p>
        </w:tc>
      </w:tr>
      <w:tr w:rsidR="008D2B75" w:rsidRPr="008D2B75" w14:paraId="28BC0B60" w14:textId="77777777" w:rsidTr="008D2B75">
        <w:trPr>
          <w:trHeight w:val="300"/>
        </w:trPr>
        <w:tc>
          <w:tcPr>
            <w:tcW w:w="2089" w:type="dxa"/>
            <w:noWrap/>
            <w:hideMark/>
          </w:tcPr>
          <w:p w14:paraId="3F6CAA15"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MODCLASS</w:t>
            </w:r>
          </w:p>
        </w:tc>
        <w:tc>
          <w:tcPr>
            <w:tcW w:w="4140" w:type="dxa"/>
          </w:tcPr>
          <w:p w14:paraId="46C5AE49" w14:textId="77777777" w:rsidR="008D2B75" w:rsidRPr="008D2B75" w:rsidRDefault="008D2B75" w:rsidP="008D2B75">
            <w:pPr>
              <w:pStyle w:val="BodyParagraph"/>
              <w:spacing w:line="240" w:lineRule="auto"/>
              <w:rPr>
                <w:rFonts w:asciiTheme="majorHAnsi" w:hAnsiTheme="majorHAnsi" w:cstheme="majorHAnsi"/>
                <w:sz w:val="18"/>
                <w:szCs w:val="18"/>
              </w:rPr>
            </w:pPr>
            <w:r w:rsidRPr="008D2B75">
              <w:rPr>
                <w:rFonts w:asciiTheme="majorHAnsi" w:hAnsiTheme="majorHAnsi" w:cstheme="majorHAnsi"/>
                <w:sz w:val="18"/>
                <w:szCs w:val="18"/>
              </w:rPr>
              <w:t>Link classification</w:t>
            </w:r>
          </w:p>
        </w:tc>
      </w:tr>
      <w:tr w:rsidR="00E86990" w:rsidRPr="008D2B75" w14:paraId="0688345E" w14:textId="77777777" w:rsidTr="008D2B75">
        <w:trPr>
          <w:trHeight w:val="300"/>
        </w:trPr>
        <w:tc>
          <w:tcPr>
            <w:tcW w:w="2089" w:type="dxa"/>
            <w:noWrap/>
          </w:tcPr>
          <w:p w14:paraId="162ABF64" w14:textId="324DB8E7" w:rsidR="00E86990" w:rsidRPr="008D2B75" w:rsidRDefault="00E86990" w:rsidP="008D2B75">
            <w:pPr>
              <w:pStyle w:val="BodyParagraph"/>
              <w:spacing w:line="240" w:lineRule="auto"/>
              <w:rPr>
                <w:rFonts w:asciiTheme="majorHAnsi" w:hAnsiTheme="majorHAnsi" w:cstheme="majorHAnsi"/>
                <w:sz w:val="18"/>
                <w:szCs w:val="18"/>
              </w:rPr>
            </w:pPr>
            <w:bookmarkStart w:id="4494" w:name="OLE_LINK27"/>
            <w:bookmarkStart w:id="4495" w:name="OLE_LINK28"/>
            <w:bookmarkStart w:id="4496" w:name="_Hlk433796552"/>
            <w:r>
              <w:rPr>
                <w:rFonts w:asciiTheme="majorHAnsi" w:hAnsiTheme="majorHAnsi" w:cstheme="majorHAnsi"/>
                <w:sz w:val="18"/>
                <w:szCs w:val="18"/>
              </w:rPr>
              <w:t>Pct_FF_min1</w:t>
            </w:r>
            <w:bookmarkEnd w:id="4494"/>
            <w:bookmarkEnd w:id="4495"/>
          </w:p>
        </w:tc>
        <w:tc>
          <w:tcPr>
            <w:tcW w:w="4140" w:type="dxa"/>
          </w:tcPr>
          <w:p w14:paraId="00FD0A7E" w14:textId="115402E6" w:rsidR="00E86990" w:rsidRPr="008D2B75" w:rsidRDefault="00491005" w:rsidP="00491005">
            <w:pPr>
              <w:pStyle w:val="BodyParagraph"/>
              <w:spacing w:line="240" w:lineRule="auto"/>
              <w:rPr>
                <w:rFonts w:asciiTheme="majorHAnsi" w:hAnsiTheme="majorHAnsi" w:cstheme="majorHAnsi"/>
                <w:sz w:val="18"/>
                <w:szCs w:val="18"/>
              </w:rPr>
            </w:pPr>
            <w:bookmarkStart w:id="4497" w:name="OLE_LINK29"/>
            <w:bookmarkStart w:id="4498" w:name="OLE_LINK30"/>
            <w:r>
              <w:rPr>
                <w:rFonts w:asciiTheme="majorHAnsi" w:hAnsiTheme="majorHAnsi" w:cstheme="majorHAnsi"/>
                <w:sz w:val="18"/>
                <w:szCs w:val="18"/>
              </w:rPr>
              <w:t>AB direction minimum ratio of congested speed to free-flow speed in all periods</w:t>
            </w:r>
            <w:bookmarkEnd w:id="4497"/>
            <w:bookmarkEnd w:id="4498"/>
          </w:p>
        </w:tc>
      </w:tr>
      <w:tr w:rsidR="00E86990" w:rsidRPr="008D2B75" w14:paraId="3E0E4E31" w14:textId="77777777" w:rsidTr="008D2B75">
        <w:trPr>
          <w:trHeight w:val="300"/>
        </w:trPr>
        <w:tc>
          <w:tcPr>
            <w:tcW w:w="2089" w:type="dxa"/>
            <w:noWrap/>
          </w:tcPr>
          <w:p w14:paraId="64E753DD" w14:textId="44044BD2" w:rsid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Pct_FF_min2</w:t>
            </w:r>
          </w:p>
        </w:tc>
        <w:tc>
          <w:tcPr>
            <w:tcW w:w="4140" w:type="dxa"/>
          </w:tcPr>
          <w:p w14:paraId="1989299E" w14:textId="3296D922"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minimum ratio of congested speed to free-flow speed in all periods</w:t>
            </w:r>
          </w:p>
        </w:tc>
      </w:tr>
      <w:tr w:rsidR="00E86990" w:rsidRPr="008D2B75" w14:paraId="0E7D07DE" w14:textId="77777777" w:rsidTr="008D2B75">
        <w:trPr>
          <w:trHeight w:val="300"/>
        </w:trPr>
        <w:tc>
          <w:tcPr>
            <w:tcW w:w="2089" w:type="dxa"/>
            <w:noWrap/>
          </w:tcPr>
          <w:p w14:paraId="38C25F7C" w14:textId="2B51F44B" w:rsid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Pct_FF_min</w:t>
            </w:r>
          </w:p>
        </w:tc>
        <w:tc>
          <w:tcPr>
            <w:tcW w:w="4140" w:type="dxa"/>
          </w:tcPr>
          <w:p w14:paraId="13D5DC9C" w14:textId="0E738C7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Min ratio of congested speed to free-flow speed in all periods</w:t>
            </w:r>
          </w:p>
        </w:tc>
      </w:tr>
      <w:tr w:rsidR="00E86990" w:rsidRPr="008D2B75" w14:paraId="7429EB8C" w14:textId="77777777" w:rsidTr="008D2B75">
        <w:trPr>
          <w:trHeight w:val="300"/>
        </w:trPr>
        <w:tc>
          <w:tcPr>
            <w:tcW w:w="2089" w:type="dxa"/>
            <w:noWrap/>
          </w:tcPr>
          <w:p w14:paraId="01C2313B" w14:textId="313A7FB0" w:rsidR="00E86990" w:rsidRDefault="00E86990" w:rsidP="00E8699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Pct_FF_AMAB</w:t>
            </w:r>
          </w:p>
        </w:tc>
        <w:tc>
          <w:tcPr>
            <w:tcW w:w="4140" w:type="dxa"/>
          </w:tcPr>
          <w:p w14:paraId="11E75EBB" w14:textId="6C583198" w:rsidR="00E86990" w:rsidRPr="008D2B75" w:rsidRDefault="00491005" w:rsidP="00491005">
            <w:pPr>
              <w:pStyle w:val="BodyParagraph"/>
              <w:spacing w:line="240" w:lineRule="auto"/>
              <w:rPr>
                <w:rFonts w:asciiTheme="majorHAnsi" w:hAnsiTheme="majorHAnsi" w:cstheme="majorHAnsi"/>
                <w:sz w:val="18"/>
                <w:szCs w:val="18"/>
              </w:rPr>
            </w:pPr>
            <w:bookmarkStart w:id="4499" w:name="OLE_LINK31"/>
            <w:r>
              <w:rPr>
                <w:rFonts w:asciiTheme="majorHAnsi" w:hAnsiTheme="majorHAnsi" w:cstheme="majorHAnsi"/>
                <w:sz w:val="18"/>
                <w:szCs w:val="18"/>
              </w:rPr>
              <w:t xml:space="preserve">AB ratio of congested speed to free-flow speed in AM period </w:t>
            </w:r>
            <w:bookmarkEnd w:id="4499"/>
          </w:p>
        </w:tc>
      </w:tr>
      <w:tr w:rsidR="00E86990" w:rsidRPr="008D2B75" w14:paraId="22DB8045" w14:textId="77777777" w:rsidTr="008D2B75">
        <w:trPr>
          <w:trHeight w:val="300"/>
        </w:trPr>
        <w:tc>
          <w:tcPr>
            <w:tcW w:w="2089" w:type="dxa"/>
            <w:noWrap/>
          </w:tcPr>
          <w:p w14:paraId="1EC1479C" w14:textId="47DDB430" w:rsidR="00E86990" w:rsidRDefault="00E86990" w:rsidP="00E86990">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Pct_FF_AMBA</w:t>
            </w:r>
          </w:p>
        </w:tc>
        <w:tc>
          <w:tcPr>
            <w:tcW w:w="4140" w:type="dxa"/>
          </w:tcPr>
          <w:p w14:paraId="77E4E2BE" w14:textId="1C50C1B3"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ratio of congested speed to free-flow speed in AM period</w:t>
            </w:r>
          </w:p>
        </w:tc>
      </w:tr>
      <w:tr w:rsidR="00E86990" w:rsidRPr="008D2B75" w14:paraId="4F3C8E2A" w14:textId="77777777" w:rsidTr="008D2B75">
        <w:trPr>
          <w:trHeight w:val="300"/>
        </w:trPr>
        <w:tc>
          <w:tcPr>
            <w:tcW w:w="2089" w:type="dxa"/>
            <w:noWrap/>
          </w:tcPr>
          <w:p w14:paraId="4F14B502" w14:textId="5EE9E616" w:rsid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Pct_FF_AM</w:t>
            </w:r>
          </w:p>
        </w:tc>
        <w:tc>
          <w:tcPr>
            <w:tcW w:w="4140" w:type="dxa"/>
          </w:tcPr>
          <w:p w14:paraId="6870ECE2" w14:textId="312534F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Ratio of congested speed to free-flow speed in AM period</w:t>
            </w:r>
          </w:p>
        </w:tc>
      </w:tr>
      <w:tr w:rsidR="00E86990" w:rsidRPr="008D2B75" w14:paraId="25A31D56" w14:textId="77777777" w:rsidTr="008D2B75">
        <w:trPr>
          <w:trHeight w:val="300"/>
        </w:trPr>
        <w:tc>
          <w:tcPr>
            <w:tcW w:w="2089" w:type="dxa"/>
            <w:noWrap/>
          </w:tcPr>
          <w:p w14:paraId="5A2EEF5A" w14:textId="47211750" w:rsid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Pct_FF_MDAB</w:t>
            </w:r>
          </w:p>
        </w:tc>
        <w:tc>
          <w:tcPr>
            <w:tcW w:w="4140" w:type="dxa"/>
          </w:tcPr>
          <w:p w14:paraId="55A13CB7" w14:textId="329CF6FF" w:rsidR="00E86990" w:rsidRPr="008D2B75" w:rsidRDefault="00491005" w:rsidP="0049100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ratio of congested speed to free-flow speed in MD period</w:t>
            </w:r>
          </w:p>
        </w:tc>
      </w:tr>
      <w:tr w:rsidR="00E86990" w:rsidRPr="008D2B75" w14:paraId="0FBCF96A" w14:textId="77777777" w:rsidTr="008D2B75">
        <w:trPr>
          <w:trHeight w:val="300"/>
        </w:trPr>
        <w:tc>
          <w:tcPr>
            <w:tcW w:w="2089" w:type="dxa"/>
            <w:noWrap/>
          </w:tcPr>
          <w:p w14:paraId="7D61F506" w14:textId="0CF84DD0" w:rsid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Pct_FF_MDBA</w:t>
            </w:r>
          </w:p>
        </w:tc>
        <w:tc>
          <w:tcPr>
            <w:tcW w:w="4140" w:type="dxa"/>
          </w:tcPr>
          <w:p w14:paraId="3201F266" w14:textId="39C4918B" w:rsidR="00E86990" w:rsidRPr="008D2B75" w:rsidRDefault="00491005" w:rsidP="0049100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ratio of congested speed to free-flow speed in MD period</w:t>
            </w:r>
          </w:p>
        </w:tc>
      </w:tr>
      <w:tr w:rsidR="00E86990" w:rsidRPr="008D2B75" w14:paraId="4C39C2ED" w14:textId="77777777" w:rsidTr="008D2B75">
        <w:trPr>
          <w:trHeight w:val="300"/>
        </w:trPr>
        <w:tc>
          <w:tcPr>
            <w:tcW w:w="2089" w:type="dxa"/>
            <w:noWrap/>
          </w:tcPr>
          <w:p w14:paraId="075FD12D" w14:textId="7D722B88" w:rsid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Pct_FF_MD</w:t>
            </w:r>
          </w:p>
        </w:tc>
        <w:tc>
          <w:tcPr>
            <w:tcW w:w="4140" w:type="dxa"/>
          </w:tcPr>
          <w:p w14:paraId="01E86A11" w14:textId="14B6DF36"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Ratio of congested speed to free-flow speed in MD period</w:t>
            </w:r>
          </w:p>
        </w:tc>
      </w:tr>
      <w:tr w:rsidR="00E86990" w:rsidRPr="008D2B75" w14:paraId="567EF8D5" w14:textId="77777777" w:rsidTr="008D2B75">
        <w:trPr>
          <w:trHeight w:val="300"/>
        </w:trPr>
        <w:tc>
          <w:tcPr>
            <w:tcW w:w="2089" w:type="dxa"/>
            <w:noWrap/>
          </w:tcPr>
          <w:p w14:paraId="69F43E8F" w14:textId="353C0E8C" w:rsid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Pct_FF_PMAB</w:t>
            </w:r>
          </w:p>
        </w:tc>
        <w:tc>
          <w:tcPr>
            <w:tcW w:w="4140" w:type="dxa"/>
          </w:tcPr>
          <w:p w14:paraId="5A10EDC8" w14:textId="32EEF2BD"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ratio of congested speed to free-flow speed in PM period</w:t>
            </w:r>
          </w:p>
        </w:tc>
      </w:tr>
      <w:tr w:rsidR="00E86990" w:rsidRPr="008D2B75" w14:paraId="571FD728" w14:textId="77777777" w:rsidTr="008D2B75">
        <w:trPr>
          <w:trHeight w:val="300"/>
        </w:trPr>
        <w:tc>
          <w:tcPr>
            <w:tcW w:w="2089" w:type="dxa"/>
            <w:noWrap/>
          </w:tcPr>
          <w:p w14:paraId="2A50F6DD" w14:textId="55107970" w:rsid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lastRenderedPageBreak/>
              <w:t>Pct_FF_PMBA</w:t>
            </w:r>
          </w:p>
        </w:tc>
        <w:tc>
          <w:tcPr>
            <w:tcW w:w="4140" w:type="dxa"/>
          </w:tcPr>
          <w:p w14:paraId="7F1B5885" w14:textId="13E31920"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ratio of congested to free-flow speed in PM period</w:t>
            </w:r>
          </w:p>
        </w:tc>
      </w:tr>
      <w:tr w:rsidR="00E86990" w:rsidRPr="008D2B75" w14:paraId="71799247" w14:textId="77777777" w:rsidTr="008D2B75">
        <w:trPr>
          <w:trHeight w:val="300"/>
        </w:trPr>
        <w:tc>
          <w:tcPr>
            <w:tcW w:w="2089" w:type="dxa"/>
            <w:noWrap/>
          </w:tcPr>
          <w:p w14:paraId="35D23DCE" w14:textId="6ABCC015" w:rsid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Pct_FF_PM</w:t>
            </w:r>
          </w:p>
        </w:tc>
        <w:tc>
          <w:tcPr>
            <w:tcW w:w="4140" w:type="dxa"/>
          </w:tcPr>
          <w:p w14:paraId="5D99D47C" w14:textId="2124F18D"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Ratio of congested speed to free-flow speed in PM period</w:t>
            </w:r>
          </w:p>
        </w:tc>
      </w:tr>
      <w:tr w:rsidR="00E86990" w:rsidRPr="008D2B75" w14:paraId="11FFC801" w14:textId="77777777" w:rsidTr="008D2B75">
        <w:trPr>
          <w:trHeight w:val="300"/>
        </w:trPr>
        <w:tc>
          <w:tcPr>
            <w:tcW w:w="2089" w:type="dxa"/>
            <w:noWrap/>
          </w:tcPr>
          <w:p w14:paraId="405A6896" w14:textId="35F575F6" w:rsidR="00E86990" w:rsidRP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Pct_FF_OPAB</w:t>
            </w:r>
          </w:p>
        </w:tc>
        <w:tc>
          <w:tcPr>
            <w:tcW w:w="4140" w:type="dxa"/>
          </w:tcPr>
          <w:p w14:paraId="676B1489" w14:textId="0F4B6CBA"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ratio of congested speed to</w:t>
            </w:r>
            <w:r w:rsidR="007B5CB1">
              <w:rPr>
                <w:rFonts w:asciiTheme="majorHAnsi" w:hAnsiTheme="majorHAnsi" w:cstheme="majorHAnsi"/>
                <w:sz w:val="18"/>
                <w:szCs w:val="18"/>
              </w:rPr>
              <w:t xml:space="preserve"> free-f</w:t>
            </w:r>
            <w:r>
              <w:rPr>
                <w:rFonts w:asciiTheme="majorHAnsi" w:hAnsiTheme="majorHAnsi" w:cstheme="majorHAnsi"/>
                <w:sz w:val="18"/>
                <w:szCs w:val="18"/>
              </w:rPr>
              <w:t>low speed in OP period</w:t>
            </w:r>
          </w:p>
        </w:tc>
      </w:tr>
      <w:tr w:rsidR="00E86990" w:rsidRPr="008D2B75" w14:paraId="544DDEA4" w14:textId="77777777" w:rsidTr="008D2B75">
        <w:trPr>
          <w:trHeight w:val="300"/>
        </w:trPr>
        <w:tc>
          <w:tcPr>
            <w:tcW w:w="2089" w:type="dxa"/>
            <w:noWrap/>
          </w:tcPr>
          <w:p w14:paraId="24A01EE5" w14:textId="0979B992" w:rsidR="00E86990" w:rsidRP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Pct_FF_OPBA</w:t>
            </w:r>
          </w:p>
        </w:tc>
        <w:tc>
          <w:tcPr>
            <w:tcW w:w="4140" w:type="dxa"/>
          </w:tcPr>
          <w:p w14:paraId="2DCE0977" w14:textId="221FA333"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ratio of congested speed to free-flow speed in OP period</w:t>
            </w:r>
          </w:p>
        </w:tc>
      </w:tr>
      <w:tr w:rsidR="00E86990" w:rsidRPr="008D2B75" w14:paraId="0D368114" w14:textId="77777777" w:rsidTr="008D2B75">
        <w:trPr>
          <w:trHeight w:val="300"/>
        </w:trPr>
        <w:tc>
          <w:tcPr>
            <w:tcW w:w="2089" w:type="dxa"/>
            <w:noWrap/>
          </w:tcPr>
          <w:p w14:paraId="560A8855" w14:textId="0628AABA" w:rsidR="00E86990" w:rsidRP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Pct_FF_OP</w:t>
            </w:r>
          </w:p>
        </w:tc>
        <w:tc>
          <w:tcPr>
            <w:tcW w:w="4140" w:type="dxa"/>
          </w:tcPr>
          <w:p w14:paraId="6D1D042F" w14:textId="5B96D02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 xml:space="preserve">Ratio </w:t>
            </w:r>
            <w:r w:rsidR="007B5CB1">
              <w:rPr>
                <w:rFonts w:asciiTheme="majorHAnsi" w:hAnsiTheme="majorHAnsi" w:cstheme="majorHAnsi"/>
                <w:sz w:val="18"/>
                <w:szCs w:val="18"/>
              </w:rPr>
              <w:t>of congested speed to free-flow speed in OP period</w:t>
            </w:r>
          </w:p>
        </w:tc>
      </w:tr>
      <w:tr w:rsidR="00E86990" w:rsidRPr="008D2B75" w14:paraId="4DD4971B" w14:textId="77777777" w:rsidTr="008D2B75">
        <w:trPr>
          <w:trHeight w:val="300"/>
        </w:trPr>
        <w:tc>
          <w:tcPr>
            <w:tcW w:w="2089" w:type="dxa"/>
            <w:noWrap/>
          </w:tcPr>
          <w:p w14:paraId="7F37CBF1" w14:textId="2A81ACFC" w:rsidR="00E86990" w:rsidRP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MU_VHT_AMAB</w:t>
            </w:r>
          </w:p>
        </w:tc>
        <w:tc>
          <w:tcPr>
            <w:tcW w:w="4140" w:type="dxa"/>
          </w:tcPr>
          <w:p w14:paraId="1A97D50A" w14:textId="41A307AC" w:rsidR="00E86990" w:rsidRPr="008D2B75" w:rsidRDefault="00491005" w:rsidP="0049100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vehicle hours travelled (VHT) by multi-unit trucks in AM period</w:t>
            </w:r>
          </w:p>
        </w:tc>
      </w:tr>
      <w:tr w:rsidR="00E86990" w:rsidRPr="008D2B75" w14:paraId="0A61E1A5" w14:textId="77777777" w:rsidTr="008D2B75">
        <w:trPr>
          <w:trHeight w:val="300"/>
        </w:trPr>
        <w:tc>
          <w:tcPr>
            <w:tcW w:w="2089" w:type="dxa"/>
            <w:noWrap/>
          </w:tcPr>
          <w:p w14:paraId="195990BD" w14:textId="157E7B22" w:rsidR="00E86990" w:rsidRP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MU_VHT_AMBA</w:t>
            </w:r>
          </w:p>
        </w:tc>
        <w:tc>
          <w:tcPr>
            <w:tcW w:w="4140" w:type="dxa"/>
          </w:tcPr>
          <w:p w14:paraId="1C127010" w14:textId="72B9168D"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vehicle hours travelled (VHT) by multi-unit trucks in AM period</w:t>
            </w:r>
          </w:p>
        </w:tc>
      </w:tr>
      <w:tr w:rsidR="00E86990" w:rsidRPr="008D2B75" w14:paraId="4008CC7C" w14:textId="77777777" w:rsidTr="008D2B75">
        <w:trPr>
          <w:trHeight w:val="300"/>
        </w:trPr>
        <w:tc>
          <w:tcPr>
            <w:tcW w:w="2089" w:type="dxa"/>
            <w:noWrap/>
          </w:tcPr>
          <w:p w14:paraId="22F524B8" w14:textId="21E4B25B" w:rsidR="00E86990" w:rsidRP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MU_VHT_MDAB</w:t>
            </w:r>
          </w:p>
        </w:tc>
        <w:tc>
          <w:tcPr>
            <w:tcW w:w="4140" w:type="dxa"/>
          </w:tcPr>
          <w:p w14:paraId="318E6D6D" w14:textId="266A336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vehicle hours travelled (VHT) by multi-unit trucks in MD period</w:t>
            </w:r>
          </w:p>
        </w:tc>
      </w:tr>
      <w:tr w:rsidR="00E86990" w:rsidRPr="008D2B75" w14:paraId="710D817D" w14:textId="77777777" w:rsidTr="008D2B75">
        <w:trPr>
          <w:trHeight w:val="300"/>
        </w:trPr>
        <w:tc>
          <w:tcPr>
            <w:tcW w:w="2089" w:type="dxa"/>
            <w:noWrap/>
          </w:tcPr>
          <w:p w14:paraId="15EAF576" w14:textId="5EE27CD2" w:rsidR="00E86990" w:rsidRP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MU_VHT_MDBA</w:t>
            </w:r>
          </w:p>
        </w:tc>
        <w:tc>
          <w:tcPr>
            <w:tcW w:w="4140" w:type="dxa"/>
          </w:tcPr>
          <w:p w14:paraId="71D770C1" w14:textId="534352D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vehicle hours travelled (VHT) by multi-units trucks in MD period</w:t>
            </w:r>
          </w:p>
        </w:tc>
      </w:tr>
      <w:tr w:rsidR="00E86990" w:rsidRPr="008D2B75" w14:paraId="096E8A04" w14:textId="77777777" w:rsidTr="008D2B75">
        <w:trPr>
          <w:trHeight w:val="300"/>
        </w:trPr>
        <w:tc>
          <w:tcPr>
            <w:tcW w:w="2089" w:type="dxa"/>
            <w:noWrap/>
          </w:tcPr>
          <w:p w14:paraId="1B4E8119" w14:textId="62CF4BF5" w:rsidR="00E86990" w:rsidRP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MU_VHT_PMAB</w:t>
            </w:r>
          </w:p>
        </w:tc>
        <w:tc>
          <w:tcPr>
            <w:tcW w:w="4140" w:type="dxa"/>
          </w:tcPr>
          <w:p w14:paraId="2DBB6716" w14:textId="58CE843B"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vehicle hours travelled (VHT) by multi-unit trucks in PM period</w:t>
            </w:r>
          </w:p>
        </w:tc>
      </w:tr>
      <w:tr w:rsidR="00E86990" w:rsidRPr="008D2B75" w14:paraId="34DD78F9" w14:textId="77777777" w:rsidTr="008D2B75">
        <w:trPr>
          <w:trHeight w:val="300"/>
        </w:trPr>
        <w:tc>
          <w:tcPr>
            <w:tcW w:w="2089" w:type="dxa"/>
            <w:noWrap/>
          </w:tcPr>
          <w:p w14:paraId="37CCAC75" w14:textId="3FA2994B" w:rsidR="00E86990" w:rsidRPr="00E86990" w:rsidRDefault="00E86990" w:rsidP="00E86990">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MU_VHT_PM</w:t>
            </w:r>
            <w:r>
              <w:rPr>
                <w:rFonts w:asciiTheme="majorHAnsi" w:hAnsiTheme="majorHAnsi" w:cstheme="majorHAnsi"/>
                <w:sz w:val="18"/>
                <w:szCs w:val="18"/>
              </w:rPr>
              <w:t>BA</w:t>
            </w:r>
          </w:p>
        </w:tc>
        <w:tc>
          <w:tcPr>
            <w:tcW w:w="4140" w:type="dxa"/>
          </w:tcPr>
          <w:p w14:paraId="4200D44E" w14:textId="05B3C220"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vehicle hours travelled (VHT) by multi-unit trucks in PM period</w:t>
            </w:r>
          </w:p>
        </w:tc>
      </w:tr>
      <w:tr w:rsidR="00E86990" w:rsidRPr="008D2B75" w14:paraId="2AEAFB21" w14:textId="77777777" w:rsidTr="008D2B75">
        <w:trPr>
          <w:trHeight w:val="300"/>
        </w:trPr>
        <w:tc>
          <w:tcPr>
            <w:tcW w:w="2089" w:type="dxa"/>
            <w:noWrap/>
          </w:tcPr>
          <w:p w14:paraId="054A405F" w14:textId="67343BF4" w:rsidR="00E86990" w:rsidRPr="00E86990" w:rsidRDefault="00E86990" w:rsidP="008D2B75">
            <w:pPr>
              <w:pStyle w:val="BodyParagraph"/>
              <w:spacing w:line="240" w:lineRule="auto"/>
              <w:rPr>
                <w:rFonts w:asciiTheme="majorHAnsi" w:hAnsiTheme="majorHAnsi" w:cstheme="majorHAnsi"/>
                <w:sz w:val="18"/>
                <w:szCs w:val="18"/>
              </w:rPr>
            </w:pPr>
            <w:r w:rsidRPr="00E86990">
              <w:rPr>
                <w:rFonts w:asciiTheme="majorHAnsi" w:hAnsiTheme="majorHAnsi" w:cstheme="majorHAnsi"/>
                <w:sz w:val="18"/>
                <w:szCs w:val="18"/>
              </w:rPr>
              <w:t>MU_VHT_OPAB</w:t>
            </w:r>
          </w:p>
        </w:tc>
        <w:tc>
          <w:tcPr>
            <w:tcW w:w="4140" w:type="dxa"/>
          </w:tcPr>
          <w:p w14:paraId="0C9428B9" w14:textId="5C2AEE4F"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AB direction vehicle hours travelled (VHT) by multi-unit trucks in OP period</w:t>
            </w:r>
          </w:p>
        </w:tc>
      </w:tr>
      <w:tr w:rsidR="00E86990" w:rsidRPr="008D2B75" w14:paraId="01359E1A" w14:textId="77777777" w:rsidTr="008D2B75">
        <w:trPr>
          <w:trHeight w:val="300"/>
        </w:trPr>
        <w:tc>
          <w:tcPr>
            <w:tcW w:w="2089" w:type="dxa"/>
            <w:noWrap/>
          </w:tcPr>
          <w:p w14:paraId="0552D88E" w14:textId="4FCCE142" w:rsidR="00E86990" w:rsidRP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MU_VHT_OPBA</w:t>
            </w:r>
          </w:p>
        </w:tc>
        <w:tc>
          <w:tcPr>
            <w:tcW w:w="4140" w:type="dxa"/>
          </w:tcPr>
          <w:p w14:paraId="564A7349" w14:textId="76053EBD"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BA direction vehicle hours travelled (VHT) by multi-unit trucks in OP period</w:t>
            </w:r>
          </w:p>
        </w:tc>
      </w:tr>
      <w:tr w:rsidR="00E86990" w:rsidRPr="008D2B75" w14:paraId="7418C51B" w14:textId="77777777" w:rsidTr="008D2B75">
        <w:trPr>
          <w:trHeight w:val="300"/>
        </w:trPr>
        <w:tc>
          <w:tcPr>
            <w:tcW w:w="2089" w:type="dxa"/>
            <w:noWrap/>
          </w:tcPr>
          <w:p w14:paraId="19C9CE09" w14:textId="1E844EC1" w:rsidR="00E86990" w:rsidRPr="00E86990" w:rsidRDefault="00E86990"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MU_VHT_TOT</w:t>
            </w:r>
          </w:p>
        </w:tc>
        <w:tc>
          <w:tcPr>
            <w:tcW w:w="4140" w:type="dxa"/>
          </w:tcPr>
          <w:p w14:paraId="6DF1E631" w14:textId="008CB5C0" w:rsidR="00E86990" w:rsidRPr="008D2B75" w:rsidRDefault="00491005" w:rsidP="008D2B75">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Total vehicle hours travelled (VHT) by multi-unit trucks</w:t>
            </w:r>
          </w:p>
        </w:tc>
      </w:tr>
    </w:tbl>
    <w:p w14:paraId="11899F7B" w14:textId="2F06494A" w:rsidR="00A36FE5" w:rsidRDefault="00A36FE5" w:rsidP="00F977D1">
      <w:pPr>
        <w:pStyle w:val="Heading3"/>
      </w:pPr>
      <w:bookmarkStart w:id="4500" w:name="_Toc441592868"/>
      <w:bookmarkEnd w:id="4426"/>
      <w:bookmarkEnd w:id="4496"/>
      <w:r>
        <w:t>Reports</w:t>
      </w:r>
      <w:bookmarkEnd w:id="4500"/>
    </w:p>
    <w:p w14:paraId="45B563F2" w14:textId="0998AA68" w:rsidR="008D2B75" w:rsidRDefault="008D2B75" w:rsidP="008D2B75">
      <w:pPr>
        <w:pStyle w:val="Heading4"/>
      </w:pPr>
      <w:r>
        <w:t>Highway Assignment Report</w:t>
      </w:r>
    </w:p>
    <w:p w14:paraId="499FF879" w14:textId="07ED52AA" w:rsidR="008D2B75" w:rsidRDefault="008D2B75" w:rsidP="008D2B75">
      <w:pPr>
        <w:pStyle w:val="BodyParagraph"/>
      </w:pPr>
      <w:r>
        <w:t>The report of highway report network assignment is embedded with an Excel spreadsheet (</w:t>
      </w:r>
      <w:r w:rsidR="00311EB9">
        <w:rPr>
          <w:rFonts w:asciiTheme="minorHAnsi" w:hAnsiTheme="minorHAnsi"/>
        </w:rPr>
        <w:t>.\[year]</w:t>
      </w:r>
      <w:r>
        <w:t>\calibration v2.xlsx ).  The aggregated flow table “assignment_result.bin” is exported by the user and copied into this spreadsheet (into the tab “assignment_result).  This flow table is then used to report a number of key highway statistics in the spreadsheet (prepared by Nashville MPO staff).  Note that these metrics were defined by, and the spreadsheet created by, the Nashville MPO staff.  Key highway network assignment summaries include:</w:t>
      </w:r>
    </w:p>
    <w:p w14:paraId="190C1D8A" w14:textId="421B8520" w:rsidR="008D2B75" w:rsidRDefault="008D2B75" w:rsidP="008D2B75">
      <w:pPr>
        <w:pStyle w:val="BodyParagraph"/>
        <w:numPr>
          <w:ilvl w:val="0"/>
          <w:numId w:val="46"/>
        </w:numPr>
      </w:pPr>
      <w:r>
        <w:t>Daily traffic volume compared to counts</w:t>
      </w:r>
    </w:p>
    <w:p w14:paraId="00D5F9F9" w14:textId="2CA5C043" w:rsidR="008D2B75" w:rsidRDefault="008D2B75" w:rsidP="008D2B75">
      <w:pPr>
        <w:pStyle w:val="BodyParagraph"/>
        <w:numPr>
          <w:ilvl w:val="0"/>
          <w:numId w:val="46"/>
        </w:numPr>
      </w:pPr>
      <w:r>
        <w:t>Speed</w:t>
      </w:r>
    </w:p>
    <w:p w14:paraId="2BE379D5" w14:textId="5A80EF12" w:rsidR="008D2B75" w:rsidRDefault="008D2B75" w:rsidP="008D2B75">
      <w:pPr>
        <w:pStyle w:val="BodyParagraph"/>
        <w:numPr>
          <w:ilvl w:val="0"/>
          <w:numId w:val="46"/>
        </w:numPr>
      </w:pPr>
      <w:r>
        <w:lastRenderedPageBreak/>
        <w:t>VMT</w:t>
      </w:r>
    </w:p>
    <w:p w14:paraId="4C54F5B7" w14:textId="3F14A3BD" w:rsidR="008D2B75" w:rsidRDefault="008D2B75" w:rsidP="001A6917">
      <w:pPr>
        <w:pStyle w:val="Heading4"/>
      </w:pPr>
      <w:r>
        <w:t xml:space="preserve">Transit </w:t>
      </w:r>
      <w:r w:rsidR="00C8775A">
        <w:t>Assignment R</w:t>
      </w:r>
      <w:r>
        <w:t>eport</w:t>
      </w:r>
    </w:p>
    <w:p w14:paraId="255C78AD" w14:textId="4A1F835A" w:rsidR="008D2B75" w:rsidRDefault="00C8775A" w:rsidP="008D2B75">
      <w:pPr>
        <w:pStyle w:val="BodyParagraph"/>
      </w:pPr>
      <w:r>
        <w:t>The t</w:t>
      </w:r>
      <w:r w:rsidR="008D2B75">
        <w:t xml:space="preserve">ransit </w:t>
      </w:r>
      <w:r>
        <w:t>assignment report file can be found here</w:t>
      </w:r>
      <w:r w:rsidR="00311EB9">
        <w:t xml:space="preserve"> </w:t>
      </w:r>
      <w:r w:rsidR="00311EB9">
        <w:rPr>
          <w:rFonts w:asciiTheme="minorHAnsi" w:hAnsiTheme="minorHAnsi"/>
        </w:rPr>
        <w:t>.\[year]</w:t>
      </w:r>
      <w:r>
        <w:t>\outputs\</w:t>
      </w:r>
      <w:r w:rsidR="008D2B75">
        <w:t xml:space="preserve">TrnStat.asc. Four </w:t>
      </w:r>
      <w:r>
        <w:t xml:space="preserve">primary </w:t>
      </w:r>
      <w:r w:rsidR="008D2B75">
        <w:t>summari</w:t>
      </w:r>
      <w:r>
        <w:t>es are reported in this file.</w:t>
      </w:r>
    </w:p>
    <w:p w14:paraId="4A3940A8" w14:textId="3688EFE4" w:rsidR="00C8775A" w:rsidRDefault="00C8775A" w:rsidP="00C8775A">
      <w:pPr>
        <w:pStyle w:val="Caption"/>
        <w:keepNext/>
      </w:pPr>
      <w:bookmarkStart w:id="4501" w:name="_Toc441593025"/>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56</w:t>
      </w:r>
      <w:r w:rsidR="008F26F5">
        <w:rPr>
          <w:noProof/>
        </w:rPr>
        <w:fldChar w:fldCharType="end"/>
      </w:r>
      <w:r>
        <w:t xml:space="preserve"> Transit Assignment summary by time-of-day and mode</w:t>
      </w:r>
      <w:bookmarkEnd w:id="4501"/>
    </w:p>
    <w:tbl>
      <w:tblPr>
        <w:tblStyle w:val="Style1"/>
        <w:tblW w:w="0" w:type="auto"/>
        <w:tblLook w:val="04A0" w:firstRow="1" w:lastRow="0" w:firstColumn="1" w:lastColumn="0" w:noHBand="0" w:noVBand="1"/>
      </w:tblPr>
      <w:tblGrid>
        <w:gridCol w:w="2358"/>
        <w:gridCol w:w="4068"/>
      </w:tblGrid>
      <w:tr w:rsidR="00C8775A" w:rsidRPr="00C8775A" w14:paraId="17B231C2" w14:textId="77777777" w:rsidTr="00C8775A">
        <w:trPr>
          <w:cnfStyle w:val="100000000000" w:firstRow="1" w:lastRow="0" w:firstColumn="0" w:lastColumn="0" w:oddVBand="0" w:evenVBand="0" w:oddHBand="0" w:evenHBand="0" w:firstRowFirstColumn="0" w:firstRowLastColumn="0" w:lastRowFirstColumn="0" w:lastRowLastColumn="0"/>
        </w:trPr>
        <w:tc>
          <w:tcPr>
            <w:tcW w:w="2358" w:type="dxa"/>
          </w:tcPr>
          <w:p w14:paraId="1DC63570"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bookmarkStart w:id="4502" w:name="OLE_LINK250"/>
            <w:bookmarkStart w:id="4503" w:name="OLE_LINK251"/>
            <w:r w:rsidRPr="00C8775A">
              <w:rPr>
                <w:rFonts w:asciiTheme="majorHAnsi" w:hAnsiTheme="majorHAnsi" w:cstheme="majorHAnsi"/>
                <w:b/>
                <w:color w:val="FFFFFF" w:themeColor="background2"/>
                <w:sz w:val="18"/>
                <w:szCs w:val="18"/>
              </w:rPr>
              <w:t>Field</w:t>
            </w:r>
          </w:p>
        </w:tc>
        <w:tc>
          <w:tcPr>
            <w:tcW w:w="4068" w:type="dxa"/>
          </w:tcPr>
          <w:p w14:paraId="57FCC8DA"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Description</w:t>
            </w:r>
          </w:p>
        </w:tc>
      </w:tr>
      <w:tr w:rsidR="00C8775A" w:rsidRPr="00C8775A" w14:paraId="5A09E18D" w14:textId="77777777" w:rsidTr="00C8775A">
        <w:tc>
          <w:tcPr>
            <w:tcW w:w="2358" w:type="dxa"/>
          </w:tcPr>
          <w:p w14:paraId="2A2B9BC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Per</w:t>
            </w:r>
          </w:p>
        </w:tc>
        <w:tc>
          <w:tcPr>
            <w:tcW w:w="4068" w:type="dxa"/>
          </w:tcPr>
          <w:p w14:paraId="66049D0D"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Time of day period</w:t>
            </w:r>
          </w:p>
        </w:tc>
      </w:tr>
      <w:tr w:rsidR="00C8775A" w:rsidRPr="00C8775A" w14:paraId="1C9907DC" w14:textId="77777777" w:rsidTr="00C8775A">
        <w:tc>
          <w:tcPr>
            <w:tcW w:w="2358" w:type="dxa"/>
          </w:tcPr>
          <w:p w14:paraId="481EB24B"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DriveAlo</w:t>
            </w:r>
          </w:p>
        </w:tc>
        <w:tc>
          <w:tcPr>
            <w:tcW w:w="4068" w:type="dxa"/>
          </w:tcPr>
          <w:p w14:paraId="5CAAB971"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Drive alone trips</w:t>
            </w:r>
          </w:p>
        </w:tc>
      </w:tr>
      <w:tr w:rsidR="00C8775A" w:rsidRPr="00C8775A" w14:paraId="1515FC06" w14:textId="77777777" w:rsidTr="00C8775A">
        <w:tc>
          <w:tcPr>
            <w:tcW w:w="2358" w:type="dxa"/>
          </w:tcPr>
          <w:p w14:paraId="35CF344D"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ShrRide 2</w:t>
            </w:r>
          </w:p>
        </w:tc>
        <w:tc>
          <w:tcPr>
            <w:tcW w:w="4068" w:type="dxa"/>
          </w:tcPr>
          <w:p w14:paraId="69163C58"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 xml:space="preserve">2 person shared ride trips </w:t>
            </w:r>
          </w:p>
        </w:tc>
      </w:tr>
      <w:tr w:rsidR="00C8775A" w:rsidRPr="00C8775A" w14:paraId="4E48E80E" w14:textId="77777777" w:rsidTr="00C8775A">
        <w:tc>
          <w:tcPr>
            <w:tcW w:w="2358" w:type="dxa"/>
          </w:tcPr>
          <w:p w14:paraId="077235EB"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ShrRide 3+</w:t>
            </w:r>
          </w:p>
        </w:tc>
        <w:tc>
          <w:tcPr>
            <w:tcW w:w="4068" w:type="dxa"/>
          </w:tcPr>
          <w:p w14:paraId="438B33A4"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 xml:space="preserve">3 or more persons shared ride trips </w:t>
            </w:r>
          </w:p>
        </w:tc>
      </w:tr>
      <w:tr w:rsidR="00C8775A" w:rsidRPr="00C8775A" w14:paraId="348EE83C" w14:textId="77777777" w:rsidTr="00C8775A">
        <w:tc>
          <w:tcPr>
            <w:tcW w:w="2358" w:type="dxa"/>
          </w:tcPr>
          <w:p w14:paraId="5DFB33E1"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WalkLocal</w:t>
            </w:r>
          </w:p>
        </w:tc>
        <w:tc>
          <w:tcPr>
            <w:tcW w:w="4068" w:type="dxa"/>
          </w:tcPr>
          <w:p w14:paraId="090233EE"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 to local bus trips</w:t>
            </w:r>
          </w:p>
        </w:tc>
      </w:tr>
      <w:tr w:rsidR="00C8775A" w:rsidRPr="00C8775A" w14:paraId="02C0FD37" w14:textId="77777777" w:rsidTr="00C8775A">
        <w:tc>
          <w:tcPr>
            <w:tcW w:w="2358" w:type="dxa"/>
          </w:tcPr>
          <w:p w14:paraId="6970172B"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WalkBrt</w:t>
            </w:r>
          </w:p>
        </w:tc>
        <w:tc>
          <w:tcPr>
            <w:tcW w:w="4068" w:type="dxa"/>
          </w:tcPr>
          <w:p w14:paraId="0C35B081"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 to BRT trips</w:t>
            </w:r>
          </w:p>
        </w:tc>
      </w:tr>
      <w:tr w:rsidR="00C8775A" w:rsidRPr="00C8775A" w14:paraId="400B817C" w14:textId="77777777" w:rsidTr="00C8775A">
        <w:tc>
          <w:tcPr>
            <w:tcW w:w="2358" w:type="dxa"/>
          </w:tcPr>
          <w:p w14:paraId="40BECADF"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WalkExpBus</w:t>
            </w:r>
          </w:p>
        </w:tc>
        <w:tc>
          <w:tcPr>
            <w:tcW w:w="4068" w:type="dxa"/>
          </w:tcPr>
          <w:p w14:paraId="7279A71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 to express bus trips</w:t>
            </w:r>
          </w:p>
        </w:tc>
      </w:tr>
      <w:tr w:rsidR="00C8775A" w:rsidRPr="00C8775A" w14:paraId="486DF108" w14:textId="77777777" w:rsidTr="00C8775A">
        <w:tc>
          <w:tcPr>
            <w:tcW w:w="2358" w:type="dxa"/>
          </w:tcPr>
          <w:p w14:paraId="1473360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WalkUrbRail</w:t>
            </w:r>
          </w:p>
        </w:tc>
        <w:tc>
          <w:tcPr>
            <w:tcW w:w="4068" w:type="dxa"/>
          </w:tcPr>
          <w:p w14:paraId="22EBBAE7"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 to urban rail trips</w:t>
            </w:r>
          </w:p>
        </w:tc>
      </w:tr>
      <w:tr w:rsidR="00C8775A" w:rsidRPr="00C8775A" w14:paraId="1A79997B" w14:textId="77777777" w:rsidTr="00C8775A">
        <w:tc>
          <w:tcPr>
            <w:tcW w:w="2358" w:type="dxa"/>
          </w:tcPr>
          <w:p w14:paraId="3CC493D4"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WalkComRail</w:t>
            </w:r>
          </w:p>
        </w:tc>
        <w:tc>
          <w:tcPr>
            <w:tcW w:w="4068" w:type="dxa"/>
          </w:tcPr>
          <w:p w14:paraId="5C67F04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Walk to commuter rail trips</w:t>
            </w:r>
          </w:p>
        </w:tc>
      </w:tr>
      <w:tr w:rsidR="00C8775A" w:rsidRPr="00C8775A" w14:paraId="2789E939" w14:textId="77777777" w:rsidTr="00C8775A">
        <w:tc>
          <w:tcPr>
            <w:tcW w:w="2358" w:type="dxa"/>
          </w:tcPr>
          <w:p w14:paraId="4601B450"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PnRLocal</w:t>
            </w:r>
          </w:p>
        </w:tc>
        <w:tc>
          <w:tcPr>
            <w:tcW w:w="4068" w:type="dxa"/>
          </w:tcPr>
          <w:p w14:paraId="4A6F367B"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Park and Ride to local bus trips</w:t>
            </w:r>
          </w:p>
        </w:tc>
      </w:tr>
      <w:tr w:rsidR="00C8775A" w:rsidRPr="00C8775A" w14:paraId="1724B398" w14:textId="77777777" w:rsidTr="00C8775A">
        <w:tc>
          <w:tcPr>
            <w:tcW w:w="2358" w:type="dxa"/>
          </w:tcPr>
          <w:p w14:paraId="70C4EFB1"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PnRBrt</w:t>
            </w:r>
          </w:p>
        </w:tc>
        <w:tc>
          <w:tcPr>
            <w:tcW w:w="4068" w:type="dxa"/>
          </w:tcPr>
          <w:p w14:paraId="4E2C5E2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Park and Ride to BRT trips</w:t>
            </w:r>
          </w:p>
        </w:tc>
      </w:tr>
      <w:tr w:rsidR="00C8775A" w:rsidRPr="00C8775A" w14:paraId="716CC12B" w14:textId="77777777" w:rsidTr="00C8775A">
        <w:tc>
          <w:tcPr>
            <w:tcW w:w="2358" w:type="dxa"/>
          </w:tcPr>
          <w:p w14:paraId="760A953F"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PnRExpBus</w:t>
            </w:r>
          </w:p>
        </w:tc>
        <w:tc>
          <w:tcPr>
            <w:tcW w:w="4068" w:type="dxa"/>
          </w:tcPr>
          <w:p w14:paraId="0F0C999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Park and Ride to express bus trips</w:t>
            </w:r>
          </w:p>
        </w:tc>
      </w:tr>
      <w:tr w:rsidR="00C8775A" w:rsidRPr="00C8775A" w14:paraId="08E50566" w14:textId="77777777" w:rsidTr="00C8775A">
        <w:tc>
          <w:tcPr>
            <w:tcW w:w="2358" w:type="dxa"/>
          </w:tcPr>
          <w:p w14:paraId="743B78DE"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PnRUrbRail</w:t>
            </w:r>
          </w:p>
        </w:tc>
        <w:tc>
          <w:tcPr>
            <w:tcW w:w="4068" w:type="dxa"/>
          </w:tcPr>
          <w:p w14:paraId="2898CC5E"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Park and Ride to urban rail trips</w:t>
            </w:r>
          </w:p>
        </w:tc>
      </w:tr>
      <w:tr w:rsidR="00C8775A" w:rsidRPr="00C8775A" w14:paraId="0F4F8DB4" w14:textId="77777777" w:rsidTr="00C8775A">
        <w:tc>
          <w:tcPr>
            <w:tcW w:w="2358" w:type="dxa"/>
          </w:tcPr>
          <w:p w14:paraId="550CC5F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PnRComRail</w:t>
            </w:r>
          </w:p>
        </w:tc>
        <w:tc>
          <w:tcPr>
            <w:tcW w:w="4068" w:type="dxa"/>
          </w:tcPr>
          <w:p w14:paraId="6613592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Park and Ride to commuter rail trips</w:t>
            </w:r>
          </w:p>
        </w:tc>
      </w:tr>
      <w:tr w:rsidR="00C8775A" w:rsidRPr="00C8775A" w14:paraId="2B3DB683" w14:textId="77777777" w:rsidTr="00C8775A">
        <w:tc>
          <w:tcPr>
            <w:tcW w:w="2358" w:type="dxa"/>
          </w:tcPr>
          <w:p w14:paraId="79FBDAC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KnRLocal</w:t>
            </w:r>
          </w:p>
        </w:tc>
        <w:tc>
          <w:tcPr>
            <w:tcW w:w="4068" w:type="dxa"/>
          </w:tcPr>
          <w:p w14:paraId="4E04DA7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Kiss and Ride to local bus trips</w:t>
            </w:r>
          </w:p>
        </w:tc>
      </w:tr>
      <w:tr w:rsidR="00C8775A" w:rsidRPr="00C8775A" w14:paraId="0EBCBDDC" w14:textId="77777777" w:rsidTr="00C8775A">
        <w:tc>
          <w:tcPr>
            <w:tcW w:w="2358" w:type="dxa"/>
          </w:tcPr>
          <w:p w14:paraId="798F8AAA"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KnRBrt</w:t>
            </w:r>
          </w:p>
        </w:tc>
        <w:tc>
          <w:tcPr>
            <w:tcW w:w="4068" w:type="dxa"/>
          </w:tcPr>
          <w:p w14:paraId="12C79C1D"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Kiss and Ride to BRT trips</w:t>
            </w:r>
          </w:p>
        </w:tc>
      </w:tr>
      <w:tr w:rsidR="00C8775A" w:rsidRPr="00C8775A" w14:paraId="5F589B8C" w14:textId="77777777" w:rsidTr="00C8775A">
        <w:tc>
          <w:tcPr>
            <w:tcW w:w="2358" w:type="dxa"/>
          </w:tcPr>
          <w:p w14:paraId="79CC52A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KnRExpBus</w:t>
            </w:r>
          </w:p>
        </w:tc>
        <w:tc>
          <w:tcPr>
            <w:tcW w:w="4068" w:type="dxa"/>
          </w:tcPr>
          <w:p w14:paraId="2E8C81B4"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Kiss and Ride to express bus trips</w:t>
            </w:r>
          </w:p>
        </w:tc>
      </w:tr>
      <w:tr w:rsidR="00C8775A" w:rsidRPr="00C8775A" w14:paraId="72F14CC9" w14:textId="77777777" w:rsidTr="00C8775A">
        <w:tc>
          <w:tcPr>
            <w:tcW w:w="2358" w:type="dxa"/>
          </w:tcPr>
          <w:p w14:paraId="65543CC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KnRUrbRail</w:t>
            </w:r>
          </w:p>
        </w:tc>
        <w:tc>
          <w:tcPr>
            <w:tcW w:w="4068" w:type="dxa"/>
          </w:tcPr>
          <w:p w14:paraId="6BAD505F"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Kiss and Ride to urban rail trips</w:t>
            </w:r>
          </w:p>
        </w:tc>
      </w:tr>
      <w:tr w:rsidR="00C8775A" w:rsidRPr="00C8775A" w14:paraId="6AF6E33F" w14:textId="77777777" w:rsidTr="00C8775A">
        <w:tc>
          <w:tcPr>
            <w:tcW w:w="2358" w:type="dxa"/>
          </w:tcPr>
          <w:p w14:paraId="2E1BBA0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KnRComRail</w:t>
            </w:r>
          </w:p>
        </w:tc>
        <w:tc>
          <w:tcPr>
            <w:tcW w:w="4068" w:type="dxa"/>
          </w:tcPr>
          <w:p w14:paraId="78BC4D85"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Kiss and Ride to commuter rail trips</w:t>
            </w:r>
          </w:p>
        </w:tc>
      </w:tr>
      <w:tr w:rsidR="00C8775A" w:rsidRPr="00C8775A" w14:paraId="0110814C" w14:textId="77777777" w:rsidTr="00C8775A">
        <w:tc>
          <w:tcPr>
            <w:tcW w:w="2358" w:type="dxa"/>
          </w:tcPr>
          <w:p w14:paraId="1C78D28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 Trips</w:t>
            </w:r>
          </w:p>
        </w:tc>
        <w:tc>
          <w:tcPr>
            <w:tcW w:w="4068" w:type="dxa"/>
          </w:tcPr>
          <w:p w14:paraId="6230B159"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 trips</w:t>
            </w:r>
          </w:p>
        </w:tc>
      </w:tr>
      <w:bookmarkEnd w:id="4502"/>
      <w:bookmarkEnd w:id="4503"/>
    </w:tbl>
    <w:p w14:paraId="678E3A0B" w14:textId="77777777" w:rsidR="008D2B75" w:rsidRDefault="008D2B75" w:rsidP="002D4B3B">
      <w:pPr>
        <w:pStyle w:val="BodyParagraph"/>
      </w:pPr>
    </w:p>
    <w:p w14:paraId="49B0BA85" w14:textId="1577C6F1" w:rsidR="00C8775A" w:rsidRDefault="00C8775A" w:rsidP="00C8775A">
      <w:pPr>
        <w:pStyle w:val="Caption"/>
        <w:keepNext/>
      </w:pPr>
      <w:bookmarkStart w:id="4504" w:name="_Toc441593026"/>
      <w:r>
        <w:lastRenderedPageBreak/>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57</w:t>
      </w:r>
      <w:r w:rsidR="008F26F5">
        <w:rPr>
          <w:noProof/>
        </w:rPr>
        <w:fldChar w:fldCharType="end"/>
      </w:r>
      <w:r>
        <w:t xml:space="preserve"> Transit Assignment summary by mode</w:t>
      </w:r>
      <w:bookmarkEnd w:id="4504"/>
    </w:p>
    <w:tbl>
      <w:tblPr>
        <w:tblStyle w:val="Style1"/>
        <w:tblW w:w="0" w:type="auto"/>
        <w:tblLook w:val="04A0" w:firstRow="1" w:lastRow="0" w:firstColumn="1" w:lastColumn="0" w:noHBand="0" w:noVBand="1"/>
      </w:tblPr>
      <w:tblGrid>
        <w:gridCol w:w="3951"/>
        <w:gridCol w:w="3969"/>
      </w:tblGrid>
      <w:tr w:rsidR="00C8775A" w:rsidRPr="00C8775A" w14:paraId="4223E7F8" w14:textId="77777777" w:rsidTr="00C8775A">
        <w:trPr>
          <w:cnfStyle w:val="100000000000" w:firstRow="1" w:lastRow="0" w:firstColumn="0" w:lastColumn="0" w:oddVBand="0" w:evenVBand="0" w:oddHBand="0" w:evenHBand="0" w:firstRowFirstColumn="0" w:firstRowLastColumn="0" w:lastRowFirstColumn="0" w:lastRowLastColumn="0"/>
        </w:trPr>
        <w:tc>
          <w:tcPr>
            <w:tcW w:w="4068" w:type="dxa"/>
          </w:tcPr>
          <w:p w14:paraId="68C0AAF9"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Field</w:t>
            </w:r>
          </w:p>
        </w:tc>
        <w:tc>
          <w:tcPr>
            <w:tcW w:w="4068" w:type="dxa"/>
          </w:tcPr>
          <w:p w14:paraId="426BF1B1"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Description</w:t>
            </w:r>
          </w:p>
        </w:tc>
      </w:tr>
      <w:tr w:rsidR="00C8775A" w:rsidRPr="00C8775A" w14:paraId="733F5F4F" w14:textId="77777777" w:rsidTr="00C8775A">
        <w:tc>
          <w:tcPr>
            <w:tcW w:w="4068" w:type="dxa"/>
          </w:tcPr>
          <w:p w14:paraId="7686F8A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w:t>
            </w:r>
          </w:p>
        </w:tc>
        <w:tc>
          <w:tcPr>
            <w:tcW w:w="4068" w:type="dxa"/>
          </w:tcPr>
          <w:p w14:paraId="32FEC7AF"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  number</w:t>
            </w:r>
          </w:p>
        </w:tc>
      </w:tr>
      <w:tr w:rsidR="00C8775A" w:rsidRPr="00C8775A" w14:paraId="092465D9" w14:textId="77777777" w:rsidTr="00C8775A">
        <w:tc>
          <w:tcPr>
            <w:tcW w:w="4068" w:type="dxa"/>
          </w:tcPr>
          <w:p w14:paraId="613858A0"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 Name</w:t>
            </w:r>
          </w:p>
        </w:tc>
        <w:tc>
          <w:tcPr>
            <w:tcW w:w="4068" w:type="dxa"/>
          </w:tcPr>
          <w:p w14:paraId="49ACE6F0"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 name</w:t>
            </w:r>
          </w:p>
        </w:tc>
      </w:tr>
      <w:tr w:rsidR="00C8775A" w:rsidRPr="00C8775A" w14:paraId="41061130" w14:textId="77777777" w:rsidTr="00C8775A">
        <w:tc>
          <w:tcPr>
            <w:tcW w:w="4068" w:type="dxa"/>
          </w:tcPr>
          <w:p w14:paraId="5463F572"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Dwell Time</w:t>
            </w:r>
          </w:p>
        </w:tc>
        <w:tc>
          <w:tcPr>
            <w:tcW w:w="4068" w:type="dxa"/>
          </w:tcPr>
          <w:p w14:paraId="19CBF86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Dwelling time</w:t>
            </w:r>
          </w:p>
        </w:tc>
      </w:tr>
      <w:tr w:rsidR="00C8775A" w:rsidRPr="00C8775A" w14:paraId="50994DFC" w14:textId="77777777" w:rsidTr="00C8775A">
        <w:tc>
          <w:tcPr>
            <w:tcW w:w="4068" w:type="dxa"/>
          </w:tcPr>
          <w:p w14:paraId="20CE42FE" w14:textId="68C26A1E" w:rsidR="00C8775A"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AM</w:t>
            </w:r>
          </w:p>
        </w:tc>
        <w:tc>
          <w:tcPr>
            <w:tcW w:w="4068" w:type="dxa"/>
          </w:tcPr>
          <w:p w14:paraId="23ECDAF9" w14:textId="056DF305" w:rsidR="00C8775A" w:rsidRPr="00C8775A" w:rsidRDefault="003D6844" w:rsidP="00604F7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 xml:space="preserve">Boarding in AM </w:t>
            </w:r>
            <w:r w:rsidR="00C8775A" w:rsidRPr="00C8775A">
              <w:rPr>
                <w:rFonts w:asciiTheme="majorHAnsi" w:hAnsiTheme="majorHAnsi" w:cstheme="majorHAnsi"/>
                <w:sz w:val="18"/>
                <w:szCs w:val="18"/>
              </w:rPr>
              <w:t>Peak period</w:t>
            </w:r>
          </w:p>
        </w:tc>
      </w:tr>
      <w:tr w:rsidR="003D6844" w:rsidRPr="00C8775A" w14:paraId="7F440A1F" w14:textId="77777777" w:rsidTr="00C8775A">
        <w:tc>
          <w:tcPr>
            <w:tcW w:w="4068" w:type="dxa"/>
          </w:tcPr>
          <w:p w14:paraId="26E158B7" w14:textId="2DE485C5"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MD</w:t>
            </w:r>
          </w:p>
        </w:tc>
        <w:tc>
          <w:tcPr>
            <w:tcW w:w="4068" w:type="dxa"/>
          </w:tcPr>
          <w:p w14:paraId="2E15394D" w14:textId="7EDB8752"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Boarding in MD period</w:t>
            </w:r>
          </w:p>
        </w:tc>
      </w:tr>
      <w:tr w:rsidR="003D6844" w:rsidRPr="00C8775A" w14:paraId="5C700F3B" w14:textId="77777777" w:rsidTr="00C8775A">
        <w:tc>
          <w:tcPr>
            <w:tcW w:w="4068" w:type="dxa"/>
          </w:tcPr>
          <w:p w14:paraId="28DB7706" w14:textId="17AE15FB"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PM</w:t>
            </w:r>
          </w:p>
        </w:tc>
        <w:tc>
          <w:tcPr>
            <w:tcW w:w="4068" w:type="dxa"/>
          </w:tcPr>
          <w:p w14:paraId="0671F27B" w14:textId="46E33F30"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Boarding in PM peak period</w:t>
            </w:r>
          </w:p>
        </w:tc>
      </w:tr>
      <w:tr w:rsidR="00C8775A" w:rsidRPr="00C8775A" w14:paraId="65FB925B" w14:textId="77777777" w:rsidTr="00C8775A">
        <w:tc>
          <w:tcPr>
            <w:tcW w:w="4068" w:type="dxa"/>
          </w:tcPr>
          <w:p w14:paraId="245199F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OP</w:t>
            </w:r>
          </w:p>
        </w:tc>
        <w:tc>
          <w:tcPr>
            <w:tcW w:w="4068" w:type="dxa"/>
          </w:tcPr>
          <w:p w14:paraId="698D1F6D" w14:textId="6610AC6E" w:rsidR="00C8775A"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Boarding in OP period</w:t>
            </w:r>
          </w:p>
        </w:tc>
      </w:tr>
      <w:tr w:rsidR="00C8775A" w:rsidRPr="00C8775A" w14:paraId="54CB6E3D" w14:textId="77777777" w:rsidTr="00C8775A">
        <w:tc>
          <w:tcPr>
            <w:tcW w:w="4068" w:type="dxa"/>
          </w:tcPr>
          <w:p w14:paraId="7F2A8D4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w:t>
            </w:r>
          </w:p>
        </w:tc>
        <w:tc>
          <w:tcPr>
            <w:tcW w:w="4068" w:type="dxa"/>
          </w:tcPr>
          <w:p w14:paraId="1E7A4C3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 boarding for the mode</w:t>
            </w:r>
          </w:p>
        </w:tc>
      </w:tr>
    </w:tbl>
    <w:p w14:paraId="4A2AD881" w14:textId="77777777" w:rsidR="00C8775A" w:rsidRDefault="00C8775A" w:rsidP="002D4B3B">
      <w:pPr>
        <w:pStyle w:val="BodyParagraph"/>
      </w:pPr>
    </w:p>
    <w:p w14:paraId="6241CA49" w14:textId="59B07451" w:rsidR="00C8775A" w:rsidRDefault="00C8775A" w:rsidP="00C8775A">
      <w:pPr>
        <w:pStyle w:val="Caption"/>
        <w:keepNext/>
      </w:pPr>
      <w:bookmarkStart w:id="4505" w:name="_Toc441593027"/>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58</w:t>
      </w:r>
      <w:r w:rsidR="008F26F5">
        <w:rPr>
          <w:noProof/>
        </w:rPr>
        <w:fldChar w:fldCharType="end"/>
      </w:r>
      <w:r>
        <w:t xml:space="preserve"> Transit Assignment summary transfer rates by time-of-day</w:t>
      </w:r>
      <w:bookmarkEnd w:id="4505"/>
    </w:p>
    <w:tbl>
      <w:tblPr>
        <w:tblStyle w:val="Style1"/>
        <w:tblW w:w="0" w:type="auto"/>
        <w:tblLook w:val="04A0" w:firstRow="1" w:lastRow="0" w:firstColumn="1" w:lastColumn="0" w:noHBand="0" w:noVBand="1"/>
      </w:tblPr>
      <w:tblGrid>
        <w:gridCol w:w="3956"/>
        <w:gridCol w:w="3964"/>
      </w:tblGrid>
      <w:tr w:rsidR="00C8775A" w:rsidRPr="00C8775A" w14:paraId="7192E144" w14:textId="77777777" w:rsidTr="00C8775A">
        <w:trPr>
          <w:cnfStyle w:val="100000000000" w:firstRow="1" w:lastRow="0" w:firstColumn="0" w:lastColumn="0" w:oddVBand="0" w:evenVBand="0" w:oddHBand="0" w:evenHBand="0" w:firstRowFirstColumn="0" w:firstRowLastColumn="0" w:lastRowFirstColumn="0" w:lastRowLastColumn="0"/>
        </w:trPr>
        <w:tc>
          <w:tcPr>
            <w:tcW w:w="4068" w:type="dxa"/>
          </w:tcPr>
          <w:p w14:paraId="6393BE73"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Field</w:t>
            </w:r>
          </w:p>
        </w:tc>
        <w:tc>
          <w:tcPr>
            <w:tcW w:w="4068" w:type="dxa"/>
          </w:tcPr>
          <w:p w14:paraId="35FE2309"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Description</w:t>
            </w:r>
          </w:p>
        </w:tc>
      </w:tr>
      <w:tr w:rsidR="00C8775A" w:rsidRPr="00C8775A" w14:paraId="14D8B639" w14:textId="77777777" w:rsidTr="00C8775A">
        <w:tc>
          <w:tcPr>
            <w:tcW w:w="4068" w:type="dxa"/>
          </w:tcPr>
          <w:p w14:paraId="2AD8D51B"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Period</w:t>
            </w:r>
          </w:p>
        </w:tc>
        <w:tc>
          <w:tcPr>
            <w:tcW w:w="4068" w:type="dxa"/>
          </w:tcPr>
          <w:p w14:paraId="5B7439C2"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Time of day</w:t>
            </w:r>
          </w:p>
        </w:tc>
      </w:tr>
      <w:tr w:rsidR="00C8775A" w:rsidRPr="00C8775A" w14:paraId="565E12C1" w14:textId="77777777" w:rsidTr="00C8775A">
        <w:tc>
          <w:tcPr>
            <w:tcW w:w="4068" w:type="dxa"/>
          </w:tcPr>
          <w:p w14:paraId="58D36E04"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Transfers</w:t>
            </w:r>
          </w:p>
        </w:tc>
        <w:tc>
          <w:tcPr>
            <w:tcW w:w="4068" w:type="dxa"/>
          </w:tcPr>
          <w:p w14:paraId="423069F7"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Number of transfers</w:t>
            </w:r>
          </w:p>
        </w:tc>
      </w:tr>
      <w:tr w:rsidR="00C8775A" w:rsidRPr="00C8775A" w14:paraId="36BF0453" w14:textId="77777777" w:rsidTr="00C8775A">
        <w:tc>
          <w:tcPr>
            <w:tcW w:w="4068" w:type="dxa"/>
          </w:tcPr>
          <w:p w14:paraId="720250C6"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Rate</w:t>
            </w:r>
          </w:p>
        </w:tc>
        <w:tc>
          <w:tcPr>
            <w:tcW w:w="4068" w:type="dxa"/>
          </w:tcPr>
          <w:p w14:paraId="5DE1B3E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Transfer rate</w:t>
            </w:r>
          </w:p>
        </w:tc>
      </w:tr>
    </w:tbl>
    <w:p w14:paraId="445748E1" w14:textId="77777777" w:rsidR="00C8775A" w:rsidRDefault="00C8775A" w:rsidP="002D4B3B">
      <w:pPr>
        <w:pStyle w:val="BodyParagraph"/>
      </w:pPr>
    </w:p>
    <w:p w14:paraId="300DE106" w14:textId="7D125DA9" w:rsidR="00C8775A" w:rsidRDefault="00C8775A" w:rsidP="00C8775A">
      <w:pPr>
        <w:pStyle w:val="Caption"/>
        <w:keepNext/>
      </w:pPr>
      <w:bookmarkStart w:id="4506" w:name="_Toc441593028"/>
      <w:r>
        <w:t xml:space="preserve">Table </w:t>
      </w:r>
      <w:r w:rsidR="008F26F5">
        <w:fldChar w:fldCharType="begin"/>
      </w:r>
      <w:r w:rsidR="008F26F5">
        <w:instrText xml:space="preserve"> STYLEREF 1 \s </w:instrText>
      </w:r>
      <w:r w:rsidR="008F26F5">
        <w:fldChar w:fldCharType="separate"/>
      </w:r>
      <w:r w:rsidR="00891C1C">
        <w:rPr>
          <w:noProof/>
        </w:rPr>
        <w:t>4</w:t>
      </w:r>
      <w:r w:rsidR="008F26F5">
        <w:rPr>
          <w:noProof/>
        </w:rPr>
        <w:fldChar w:fldCharType="end"/>
      </w:r>
      <w:r w:rsidR="001A6917">
        <w:t>.</w:t>
      </w:r>
      <w:r w:rsidR="008F26F5">
        <w:fldChar w:fldCharType="begin"/>
      </w:r>
      <w:r w:rsidR="008F26F5">
        <w:instrText xml:space="preserve"> SEQ Table \* ARABIC \s 1 </w:instrText>
      </w:r>
      <w:r w:rsidR="008F26F5">
        <w:fldChar w:fldCharType="separate"/>
      </w:r>
      <w:r w:rsidR="00891C1C">
        <w:rPr>
          <w:noProof/>
        </w:rPr>
        <w:t>59</w:t>
      </w:r>
      <w:r w:rsidR="008F26F5">
        <w:rPr>
          <w:noProof/>
        </w:rPr>
        <w:fldChar w:fldCharType="end"/>
      </w:r>
      <w:r>
        <w:t xml:space="preserve"> Transit assignment summary boardings by route</w:t>
      </w:r>
      <w:r w:rsidR="001A6917">
        <w:t xml:space="preserve"> (Aggregate)</w:t>
      </w:r>
      <w:bookmarkEnd w:id="4506"/>
    </w:p>
    <w:tbl>
      <w:tblPr>
        <w:tblStyle w:val="Style1"/>
        <w:tblW w:w="0" w:type="auto"/>
        <w:tblLook w:val="04A0" w:firstRow="1" w:lastRow="0" w:firstColumn="1" w:lastColumn="0" w:noHBand="0" w:noVBand="1"/>
      </w:tblPr>
      <w:tblGrid>
        <w:gridCol w:w="3951"/>
        <w:gridCol w:w="3969"/>
      </w:tblGrid>
      <w:tr w:rsidR="00C8775A" w:rsidRPr="00C8775A" w14:paraId="0C86B394" w14:textId="77777777" w:rsidTr="00C8775A">
        <w:trPr>
          <w:cnfStyle w:val="100000000000" w:firstRow="1" w:lastRow="0" w:firstColumn="0" w:lastColumn="0" w:oddVBand="0" w:evenVBand="0" w:oddHBand="0" w:evenHBand="0" w:firstRowFirstColumn="0" w:firstRowLastColumn="0" w:lastRowFirstColumn="0" w:lastRowLastColumn="0"/>
        </w:trPr>
        <w:tc>
          <w:tcPr>
            <w:tcW w:w="4068" w:type="dxa"/>
          </w:tcPr>
          <w:p w14:paraId="35AB9816"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Field</w:t>
            </w:r>
          </w:p>
        </w:tc>
        <w:tc>
          <w:tcPr>
            <w:tcW w:w="4068" w:type="dxa"/>
          </w:tcPr>
          <w:p w14:paraId="12F64376" w14:textId="77777777" w:rsidR="00C8775A" w:rsidRPr="00C8775A" w:rsidRDefault="00C8775A" w:rsidP="00C8775A">
            <w:pPr>
              <w:pStyle w:val="BodyParagraph"/>
              <w:spacing w:line="240" w:lineRule="auto"/>
              <w:rPr>
                <w:rFonts w:asciiTheme="majorHAnsi" w:hAnsiTheme="majorHAnsi" w:cstheme="majorHAnsi"/>
                <w:b/>
                <w:color w:val="FFFFFF" w:themeColor="background2"/>
                <w:sz w:val="18"/>
                <w:szCs w:val="18"/>
              </w:rPr>
            </w:pPr>
            <w:r w:rsidRPr="00C8775A">
              <w:rPr>
                <w:rFonts w:asciiTheme="majorHAnsi" w:hAnsiTheme="majorHAnsi" w:cstheme="majorHAnsi"/>
                <w:b/>
                <w:color w:val="FFFFFF" w:themeColor="background2"/>
                <w:sz w:val="18"/>
                <w:szCs w:val="18"/>
              </w:rPr>
              <w:t>Description</w:t>
            </w:r>
          </w:p>
        </w:tc>
      </w:tr>
      <w:tr w:rsidR="00C8775A" w:rsidRPr="00C8775A" w14:paraId="3B2F7AB5" w14:textId="77777777" w:rsidTr="00C8775A">
        <w:tc>
          <w:tcPr>
            <w:tcW w:w="4068" w:type="dxa"/>
          </w:tcPr>
          <w:p w14:paraId="26A3E09A"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Route</w:t>
            </w:r>
          </w:p>
        </w:tc>
        <w:tc>
          <w:tcPr>
            <w:tcW w:w="4068" w:type="dxa"/>
          </w:tcPr>
          <w:p w14:paraId="77EC3162"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Transit route number</w:t>
            </w:r>
          </w:p>
        </w:tc>
      </w:tr>
      <w:tr w:rsidR="00C8775A" w:rsidRPr="00C8775A" w14:paraId="2F533FD7" w14:textId="77777777" w:rsidTr="00C8775A">
        <w:tc>
          <w:tcPr>
            <w:tcW w:w="4068" w:type="dxa"/>
          </w:tcPr>
          <w:p w14:paraId="27834035"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w:t>
            </w:r>
          </w:p>
        </w:tc>
        <w:tc>
          <w:tcPr>
            <w:tcW w:w="4068" w:type="dxa"/>
          </w:tcPr>
          <w:p w14:paraId="7142EB8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Mode number</w:t>
            </w:r>
          </w:p>
        </w:tc>
      </w:tr>
      <w:tr w:rsidR="00C8775A" w:rsidRPr="00C8775A" w14:paraId="484B40D6" w14:textId="77777777" w:rsidTr="00C8775A">
        <w:tc>
          <w:tcPr>
            <w:tcW w:w="4068" w:type="dxa"/>
          </w:tcPr>
          <w:p w14:paraId="27C4D6D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Route Name</w:t>
            </w:r>
          </w:p>
        </w:tc>
        <w:tc>
          <w:tcPr>
            <w:tcW w:w="4068" w:type="dxa"/>
          </w:tcPr>
          <w:p w14:paraId="45722D93"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Route name</w:t>
            </w:r>
          </w:p>
        </w:tc>
      </w:tr>
      <w:tr w:rsidR="00C8775A" w:rsidRPr="00C8775A" w14:paraId="107B60A8" w14:textId="77777777" w:rsidTr="00C8775A">
        <w:tc>
          <w:tcPr>
            <w:tcW w:w="4068" w:type="dxa"/>
          </w:tcPr>
          <w:p w14:paraId="0A0322D1" w14:textId="28B3D8D8" w:rsidR="00C8775A"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AM</w:t>
            </w:r>
          </w:p>
        </w:tc>
        <w:tc>
          <w:tcPr>
            <w:tcW w:w="4068" w:type="dxa"/>
          </w:tcPr>
          <w:p w14:paraId="355B73EF" w14:textId="7CAD058D"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 xml:space="preserve">Boarding during </w:t>
            </w:r>
            <w:r w:rsidR="003D6844">
              <w:rPr>
                <w:rFonts w:asciiTheme="majorHAnsi" w:hAnsiTheme="majorHAnsi" w:cstheme="majorHAnsi"/>
                <w:sz w:val="18"/>
                <w:szCs w:val="18"/>
              </w:rPr>
              <w:t xml:space="preserve">AM </w:t>
            </w:r>
            <w:r w:rsidRPr="00C8775A">
              <w:rPr>
                <w:rFonts w:asciiTheme="majorHAnsi" w:hAnsiTheme="majorHAnsi" w:cstheme="majorHAnsi"/>
                <w:sz w:val="18"/>
                <w:szCs w:val="18"/>
              </w:rPr>
              <w:t>peak period</w:t>
            </w:r>
          </w:p>
        </w:tc>
      </w:tr>
      <w:tr w:rsidR="003D6844" w:rsidRPr="00C8775A" w14:paraId="28613704" w14:textId="77777777" w:rsidTr="00C8775A">
        <w:tc>
          <w:tcPr>
            <w:tcW w:w="4068" w:type="dxa"/>
          </w:tcPr>
          <w:p w14:paraId="76291639" w14:textId="6EE83CD7"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MD</w:t>
            </w:r>
          </w:p>
        </w:tc>
        <w:tc>
          <w:tcPr>
            <w:tcW w:w="4068" w:type="dxa"/>
          </w:tcPr>
          <w:p w14:paraId="21467E1F" w14:textId="14BAE3AB"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Boarding during MD period</w:t>
            </w:r>
          </w:p>
        </w:tc>
      </w:tr>
      <w:tr w:rsidR="003D6844" w:rsidRPr="00C8775A" w14:paraId="7474481A" w14:textId="77777777" w:rsidTr="00C8775A">
        <w:tc>
          <w:tcPr>
            <w:tcW w:w="4068" w:type="dxa"/>
          </w:tcPr>
          <w:p w14:paraId="5D0A13B0" w14:textId="5E72FEFD"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PM</w:t>
            </w:r>
          </w:p>
        </w:tc>
        <w:tc>
          <w:tcPr>
            <w:tcW w:w="4068" w:type="dxa"/>
          </w:tcPr>
          <w:p w14:paraId="66A21E60" w14:textId="60BCCAE5" w:rsidR="003D6844" w:rsidRPr="00C8775A" w:rsidRDefault="003D6844" w:rsidP="00C8775A">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Boarding during PM peak period</w:t>
            </w:r>
          </w:p>
        </w:tc>
      </w:tr>
      <w:tr w:rsidR="00C8775A" w:rsidRPr="00C8775A" w14:paraId="53D625E4" w14:textId="77777777" w:rsidTr="00C8775A">
        <w:tc>
          <w:tcPr>
            <w:tcW w:w="4068" w:type="dxa"/>
          </w:tcPr>
          <w:p w14:paraId="6837D5C9"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OP</w:t>
            </w:r>
          </w:p>
        </w:tc>
        <w:tc>
          <w:tcPr>
            <w:tcW w:w="4068" w:type="dxa"/>
          </w:tcPr>
          <w:p w14:paraId="4111682C"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Boarding during off-peak period</w:t>
            </w:r>
          </w:p>
        </w:tc>
      </w:tr>
      <w:tr w:rsidR="00C8775A" w:rsidRPr="00C8775A" w14:paraId="7626DEC8" w14:textId="77777777" w:rsidTr="00C8775A">
        <w:tc>
          <w:tcPr>
            <w:tcW w:w="4068" w:type="dxa"/>
          </w:tcPr>
          <w:p w14:paraId="597887B9"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w:t>
            </w:r>
          </w:p>
        </w:tc>
        <w:tc>
          <w:tcPr>
            <w:tcW w:w="4068" w:type="dxa"/>
          </w:tcPr>
          <w:p w14:paraId="7FFBB39F" w14:textId="77777777" w:rsidR="00C8775A" w:rsidRPr="00C8775A" w:rsidRDefault="00C8775A" w:rsidP="00C8775A">
            <w:pPr>
              <w:pStyle w:val="BodyParagraph"/>
              <w:spacing w:line="240" w:lineRule="auto"/>
              <w:rPr>
                <w:rFonts w:asciiTheme="majorHAnsi" w:hAnsiTheme="majorHAnsi" w:cstheme="majorHAnsi"/>
                <w:sz w:val="18"/>
                <w:szCs w:val="18"/>
              </w:rPr>
            </w:pPr>
            <w:r w:rsidRPr="00C8775A">
              <w:rPr>
                <w:rFonts w:asciiTheme="majorHAnsi" w:hAnsiTheme="majorHAnsi" w:cstheme="majorHAnsi"/>
                <w:sz w:val="18"/>
                <w:szCs w:val="18"/>
              </w:rPr>
              <w:t>Total boarding for the route</w:t>
            </w:r>
          </w:p>
        </w:tc>
      </w:tr>
    </w:tbl>
    <w:p w14:paraId="5655B6D9" w14:textId="77777777" w:rsidR="008D2B75" w:rsidRDefault="008D2B75" w:rsidP="002D4B3B">
      <w:pPr>
        <w:pStyle w:val="BodyParagraph"/>
      </w:pPr>
    </w:p>
    <w:p w14:paraId="699600C2" w14:textId="36C66C03" w:rsidR="001A6917" w:rsidRDefault="008F35E8" w:rsidP="001A6917">
      <w:pPr>
        <w:pStyle w:val="Caption"/>
        <w:keepNext/>
      </w:pPr>
      <w:bookmarkStart w:id="4507" w:name="_Toc441593029"/>
      <w:r>
        <w:lastRenderedPageBreak/>
        <w:t xml:space="preserve">Table </w:t>
      </w:r>
      <w:r w:rsidR="008F26F5">
        <w:fldChar w:fldCharType="begin"/>
      </w:r>
      <w:r w:rsidR="008F26F5">
        <w:instrText xml:space="preserve"> STYLEREF 1 \s </w:instrText>
      </w:r>
      <w:r w:rsidR="008F26F5">
        <w:fldChar w:fldCharType="separate"/>
      </w:r>
      <w:r>
        <w:rPr>
          <w:noProof/>
        </w:rPr>
        <w:t>4</w:t>
      </w:r>
      <w:r w:rsidR="008F26F5">
        <w:rPr>
          <w:noProof/>
        </w:rPr>
        <w:fldChar w:fldCharType="end"/>
      </w:r>
      <w:r>
        <w:t>.</w:t>
      </w:r>
      <w:r w:rsidR="008F26F5">
        <w:fldChar w:fldCharType="begin"/>
      </w:r>
      <w:r w:rsidR="008F26F5">
        <w:instrText xml:space="preserve"> SEQ Table \* ARABIC \s 1 </w:instrText>
      </w:r>
      <w:r w:rsidR="008F26F5">
        <w:fldChar w:fldCharType="separate"/>
      </w:r>
      <w:r>
        <w:rPr>
          <w:noProof/>
        </w:rPr>
        <w:t>60</w:t>
      </w:r>
      <w:r w:rsidR="008F26F5">
        <w:rPr>
          <w:noProof/>
        </w:rPr>
        <w:fldChar w:fldCharType="end"/>
      </w:r>
      <w:r>
        <w:t xml:space="preserve"> Transit assignment summary boardings by route (Disaggregate)</w:t>
      </w:r>
      <w:bookmarkEnd w:id="4507"/>
    </w:p>
    <w:tbl>
      <w:tblPr>
        <w:tblStyle w:val="Style1"/>
        <w:tblW w:w="0" w:type="auto"/>
        <w:tblLook w:val="04A0" w:firstRow="1" w:lastRow="0" w:firstColumn="1" w:lastColumn="0" w:noHBand="0" w:noVBand="1"/>
      </w:tblPr>
      <w:tblGrid>
        <w:gridCol w:w="3960"/>
        <w:gridCol w:w="3960"/>
      </w:tblGrid>
      <w:tr w:rsidR="001A6917" w:rsidRPr="001A6917" w14:paraId="07E1DE34" w14:textId="77777777" w:rsidTr="00A52A18">
        <w:trPr>
          <w:cnfStyle w:val="100000000000" w:firstRow="1" w:lastRow="0" w:firstColumn="0" w:lastColumn="0" w:oddVBand="0" w:evenVBand="0" w:oddHBand="0" w:evenHBand="0" w:firstRowFirstColumn="0" w:firstRowLastColumn="0" w:lastRowFirstColumn="0" w:lastRowLastColumn="0"/>
        </w:trPr>
        <w:tc>
          <w:tcPr>
            <w:tcW w:w="4068" w:type="dxa"/>
          </w:tcPr>
          <w:p w14:paraId="39DB6F83" w14:textId="77777777" w:rsidR="001A6917" w:rsidRPr="001A6917" w:rsidRDefault="001A6917" w:rsidP="001A6917">
            <w:pPr>
              <w:pStyle w:val="BodyParagraph"/>
              <w:spacing w:line="240" w:lineRule="auto"/>
              <w:rPr>
                <w:rFonts w:asciiTheme="majorHAnsi" w:hAnsiTheme="majorHAnsi" w:cstheme="majorHAnsi"/>
                <w:b/>
                <w:color w:val="FFFFFF" w:themeColor="background2"/>
                <w:sz w:val="18"/>
                <w:szCs w:val="18"/>
              </w:rPr>
            </w:pPr>
            <w:r w:rsidRPr="001A6917">
              <w:rPr>
                <w:rFonts w:asciiTheme="majorHAnsi" w:hAnsiTheme="majorHAnsi" w:cstheme="majorHAnsi"/>
                <w:b/>
                <w:color w:val="FFFFFF" w:themeColor="background2"/>
                <w:sz w:val="18"/>
                <w:szCs w:val="18"/>
              </w:rPr>
              <w:t>Field</w:t>
            </w:r>
          </w:p>
        </w:tc>
        <w:tc>
          <w:tcPr>
            <w:tcW w:w="4068" w:type="dxa"/>
          </w:tcPr>
          <w:p w14:paraId="3251D194" w14:textId="77777777" w:rsidR="001A6917" w:rsidRPr="001A6917" w:rsidRDefault="001A6917" w:rsidP="001A6917">
            <w:pPr>
              <w:pStyle w:val="BodyParagraph"/>
              <w:spacing w:line="240" w:lineRule="auto"/>
              <w:rPr>
                <w:rFonts w:asciiTheme="majorHAnsi" w:hAnsiTheme="majorHAnsi" w:cstheme="majorHAnsi"/>
                <w:b/>
                <w:color w:val="FFFFFF" w:themeColor="background2"/>
                <w:sz w:val="18"/>
                <w:szCs w:val="18"/>
              </w:rPr>
            </w:pPr>
            <w:r w:rsidRPr="001A6917">
              <w:rPr>
                <w:rFonts w:asciiTheme="majorHAnsi" w:hAnsiTheme="majorHAnsi" w:cstheme="majorHAnsi"/>
                <w:b/>
                <w:color w:val="FFFFFF" w:themeColor="background2"/>
                <w:sz w:val="18"/>
                <w:szCs w:val="18"/>
              </w:rPr>
              <w:t>Description</w:t>
            </w:r>
          </w:p>
        </w:tc>
      </w:tr>
      <w:tr w:rsidR="001A6917" w:rsidRPr="001A6917" w14:paraId="0A4F6E27" w14:textId="77777777" w:rsidTr="00A52A18">
        <w:tc>
          <w:tcPr>
            <w:tcW w:w="4068" w:type="dxa"/>
          </w:tcPr>
          <w:p w14:paraId="7F1636A5"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RTE_ID</w:t>
            </w:r>
          </w:p>
        </w:tc>
        <w:tc>
          <w:tcPr>
            <w:tcW w:w="4068" w:type="dxa"/>
          </w:tcPr>
          <w:p w14:paraId="123B5C45"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Route id</w:t>
            </w:r>
          </w:p>
        </w:tc>
      </w:tr>
      <w:tr w:rsidR="001A6917" w:rsidRPr="001A6917" w14:paraId="65850D9A" w14:textId="77777777" w:rsidTr="00A52A18">
        <w:tc>
          <w:tcPr>
            <w:tcW w:w="4068" w:type="dxa"/>
          </w:tcPr>
          <w:p w14:paraId="244192A8"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RTE_NAME</w:t>
            </w:r>
          </w:p>
        </w:tc>
        <w:tc>
          <w:tcPr>
            <w:tcW w:w="4068" w:type="dxa"/>
          </w:tcPr>
          <w:p w14:paraId="02A3EB43"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Route name</w:t>
            </w:r>
          </w:p>
        </w:tc>
      </w:tr>
      <w:tr w:rsidR="001A6917" w:rsidRPr="001A6917" w14:paraId="427BF2D1" w14:textId="77777777" w:rsidTr="00A52A18">
        <w:tc>
          <w:tcPr>
            <w:tcW w:w="4068" w:type="dxa"/>
          </w:tcPr>
          <w:p w14:paraId="3C67C9DB"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MODE</w:t>
            </w:r>
          </w:p>
        </w:tc>
        <w:tc>
          <w:tcPr>
            <w:tcW w:w="4068" w:type="dxa"/>
          </w:tcPr>
          <w:p w14:paraId="74B7992B"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Transit mode</w:t>
            </w:r>
          </w:p>
        </w:tc>
      </w:tr>
      <w:tr w:rsidR="001A6917" w:rsidRPr="001A6917" w14:paraId="1B3F8F96" w14:textId="77777777" w:rsidTr="00A52A18">
        <w:tc>
          <w:tcPr>
            <w:tcW w:w="4068" w:type="dxa"/>
          </w:tcPr>
          <w:p w14:paraId="281F20DB" w14:textId="1692AAFE" w:rsidR="001A6917" w:rsidRPr="00AC68D9" w:rsidRDefault="003D6844" w:rsidP="00604F76">
            <w:pPr>
              <w:pStyle w:val="BodyParagraph"/>
              <w:spacing w:line="240" w:lineRule="auto"/>
              <w:rPr>
                <w:rFonts w:asciiTheme="majorHAnsi" w:hAnsiTheme="majorHAnsi" w:cstheme="majorHAnsi"/>
                <w:sz w:val="18"/>
                <w:szCs w:val="18"/>
              </w:rPr>
            </w:pPr>
            <w:r w:rsidRPr="00AC68D9">
              <w:rPr>
                <w:rFonts w:asciiTheme="majorHAnsi" w:hAnsiTheme="majorHAnsi" w:cstheme="majorHAnsi"/>
                <w:sz w:val="18"/>
                <w:szCs w:val="18"/>
              </w:rPr>
              <w:t>HD</w:t>
            </w:r>
            <w:r>
              <w:rPr>
                <w:rFonts w:asciiTheme="majorHAnsi" w:hAnsiTheme="majorHAnsi" w:cstheme="majorHAnsi"/>
                <w:sz w:val="18"/>
                <w:szCs w:val="18"/>
              </w:rPr>
              <w:t>AM</w:t>
            </w:r>
          </w:p>
        </w:tc>
        <w:tc>
          <w:tcPr>
            <w:tcW w:w="4068" w:type="dxa"/>
          </w:tcPr>
          <w:p w14:paraId="4D3C3EBC" w14:textId="13B6818E" w:rsidR="001A6917" w:rsidRPr="00AC68D9" w:rsidRDefault="003D6844" w:rsidP="00BA716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Headway during AM period</w:t>
            </w:r>
          </w:p>
        </w:tc>
      </w:tr>
      <w:tr w:rsidR="003D6844" w:rsidRPr="001A6917" w14:paraId="4D6D4585" w14:textId="77777777" w:rsidTr="00A52A18">
        <w:tc>
          <w:tcPr>
            <w:tcW w:w="4068" w:type="dxa"/>
          </w:tcPr>
          <w:p w14:paraId="6AA82E0A" w14:textId="16A59787" w:rsidR="003D6844" w:rsidRPr="00AC68D9" w:rsidRDefault="003D6844"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HDMD</w:t>
            </w:r>
          </w:p>
        </w:tc>
        <w:tc>
          <w:tcPr>
            <w:tcW w:w="4068" w:type="dxa"/>
          </w:tcPr>
          <w:p w14:paraId="50FB22A7" w14:textId="0BAA5C54" w:rsidR="003D6844" w:rsidRDefault="003D6844" w:rsidP="00BA716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Headway during MD period</w:t>
            </w:r>
          </w:p>
        </w:tc>
      </w:tr>
      <w:tr w:rsidR="003D6844" w:rsidRPr="001A6917" w14:paraId="3F82EC5A" w14:textId="77777777" w:rsidTr="00A52A18">
        <w:tc>
          <w:tcPr>
            <w:tcW w:w="4068" w:type="dxa"/>
          </w:tcPr>
          <w:p w14:paraId="6D70F966" w14:textId="69B2CE89" w:rsidR="003D6844" w:rsidRPr="00AC68D9" w:rsidRDefault="003D6844"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HDPM</w:t>
            </w:r>
          </w:p>
        </w:tc>
        <w:tc>
          <w:tcPr>
            <w:tcW w:w="4068" w:type="dxa"/>
          </w:tcPr>
          <w:p w14:paraId="221CA216" w14:textId="268C1096" w:rsidR="003D6844" w:rsidRDefault="003D6844" w:rsidP="00BA716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Headway during PM peak period</w:t>
            </w:r>
          </w:p>
        </w:tc>
      </w:tr>
      <w:tr w:rsidR="001A6917" w:rsidRPr="001A6917" w14:paraId="4075B9B0" w14:textId="77777777" w:rsidTr="00A52A18">
        <w:tc>
          <w:tcPr>
            <w:tcW w:w="4068" w:type="dxa"/>
          </w:tcPr>
          <w:p w14:paraId="7074266F" w14:textId="77777777" w:rsidR="001A6917" w:rsidRPr="00AC68D9" w:rsidRDefault="001A6917" w:rsidP="001A6917">
            <w:pPr>
              <w:pStyle w:val="BodyParagraph"/>
              <w:spacing w:line="240" w:lineRule="auto"/>
              <w:rPr>
                <w:rFonts w:asciiTheme="majorHAnsi" w:hAnsiTheme="majorHAnsi" w:cstheme="majorHAnsi"/>
                <w:sz w:val="18"/>
                <w:szCs w:val="18"/>
              </w:rPr>
            </w:pPr>
            <w:r w:rsidRPr="00AC68D9">
              <w:rPr>
                <w:rFonts w:asciiTheme="majorHAnsi" w:hAnsiTheme="majorHAnsi" w:cstheme="majorHAnsi"/>
                <w:sz w:val="18"/>
                <w:szCs w:val="18"/>
              </w:rPr>
              <w:t>HDOP</w:t>
            </w:r>
          </w:p>
        </w:tc>
        <w:tc>
          <w:tcPr>
            <w:tcW w:w="4068" w:type="dxa"/>
          </w:tcPr>
          <w:p w14:paraId="32F37253" w14:textId="7BBB26BE" w:rsidR="001A6917" w:rsidRPr="00AC68D9" w:rsidRDefault="003D6844" w:rsidP="00BA7166">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Headway during OP period</w:t>
            </w:r>
          </w:p>
        </w:tc>
      </w:tr>
      <w:tr w:rsidR="001A6917" w:rsidRPr="001A6917" w14:paraId="4A19FF0C" w14:textId="77777777" w:rsidTr="00A52A18">
        <w:tc>
          <w:tcPr>
            <w:tcW w:w="4068" w:type="dxa"/>
          </w:tcPr>
          <w:p w14:paraId="7F615F1D"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RTE</w:t>
            </w:r>
          </w:p>
        </w:tc>
        <w:tc>
          <w:tcPr>
            <w:tcW w:w="4068" w:type="dxa"/>
          </w:tcPr>
          <w:p w14:paraId="558AD4FE"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Route</w:t>
            </w:r>
          </w:p>
        </w:tc>
      </w:tr>
      <w:tr w:rsidR="001A6917" w:rsidRPr="001A6917" w14:paraId="11FB57FF" w14:textId="77777777" w:rsidTr="00A52A18">
        <w:tc>
          <w:tcPr>
            <w:tcW w:w="4068" w:type="dxa"/>
          </w:tcPr>
          <w:p w14:paraId="625A42FA" w14:textId="77777777" w:rsidR="001A6917" w:rsidRPr="001A6917" w:rsidRDefault="001A6917" w:rsidP="001A6917">
            <w:pPr>
              <w:pStyle w:val="BodyParagraph"/>
              <w:spacing w:line="240" w:lineRule="auto"/>
              <w:rPr>
                <w:rFonts w:asciiTheme="majorHAnsi" w:hAnsiTheme="majorHAnsi" w:cstheme="majorHAnsi"/>
                <w:sz w:val="18"/>
                <w:szCs w:val="18"/>
              </w:rPr>
            </w:pPr>
            <w:bookmarkStart w:id="4508" w:name="_Hlk409188708"/>
            <w:r w:rsidRPr="001A6917">
              <w:rPr>
                <w:rFonts w:asciiTheme="majorHAnsi" w:hAnsiTheme="majorHAnsi" w:cstheme="majorHAnsi"/>
                <w:sz w:val="18"/>
                <w:szCs w:val="18"/>
              </w:rPr>
              <w:t>PK_MILES</w:t>
            </w:r>
          </w:p>
        </w:tc>
        <w:tc>
          <w:tcPr>
            <w:tcW w:w="4068" w:type="dxa"/>
          </w:tcPr>
          <w:p w14:paraId="3BC865EF"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Miles travelled in peak period</w:t>
            </w:r>
          </w:p>
        </w:tc>
      </w:tr>
      <w:tr w:rsidR="001A6917" w:rsidRPr="001A6917" w14:paraId="73357BFB" w14:textId="77777777" w:rsidTr="00A52A18">
        <w:tc>
          <w:tcPr>
            <w:tcW w:w="4068" w:type="dxa"/>
          </w:tcPr>
          <w:p w14:paraId="726B80C4" w14:textId="65937E33"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PK_TIME</w:t>
            </w:r>
          </w:p>
        </w:tc>
        <w:tc>
          <w:tcPr>
            <w:tcW w:w="4068" w:type="dxa"/>
          </w:tcPr>
          <w:p w14:paraId="2137C2B6"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Time in peak period</w:t>
            </w:r>
          </w:p>
        </w:tc>
      </w:tr>
      <w:bookmarkEnd w:id="4508"/>
      <w:tr w:rsidR="001A6917" w:rsidRPr="001A6917" w14:paraId="30381405" w14:textId="77777777" w:rsidTr="00A52A18">
        <w:tc>
          <w:tcPr>
            <w:tcW w:w="4068" w:type="dxa"/>
          </w:tcPr>
          <w:p w14:paraId="65E25167"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OP_MILES</w:t>
            </w:r>
          </w:p>
        </w:tc>
        <w:tc>
          <w:tcPr>
            <w:tcW w:w="4068" w:type="dxa"/>
          </w:tcPr>
          <w:p w14:paraId="3659DB1F"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Miles travelled in off-peak period</w:t>
            </w:r>
          </w:p>
        </w:tc>
      </w:tr>
      <w:tr w:rsidR="001A6917" w:rsidRPr="001A6917" w14:paraId="6E449220" w14:textId="77777777" w:rsidTr="00A52A18">
        <w:tc>
          <w:tcPr>
            <w:tcW w:w="4068" w:type="dxa"/>
          </w:tcPr>
          <w:p w14:paraId="7264E2E6"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OP_TIME</w:t>
            </w:r>
          </w:p>
        </w:tc>
        <w:tc>
          <w:tcPr>
            <w:tcW w:w="4068" w:type="dxa"/>
          </w:tcPr>
          <w:p w14:paraId="23617EA7"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Time in off-peak period</w:t>
            </w:r>
          </w:p>
        </w:tc>
      </w:tr>
      <w:tr w:rsidR="001A6917" w:rsidRPr="001A6917" w14:paraId="73B094BA" w14:textId="77777777" w:rsidTr="00A52A18">
        <w:tc>
          <w:tcPr>
            <w:tcW w:w="4068" w:type="dxa"/>
          </w:tcPr>
          <w:p w14:paraId="57A6BE13"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TOT_ON</w:t>
            </w:r>
          </w:p>
        </w:tc>
        <w:tc>
          <w:tcPr>
            <w:tcW w:w="4068" w:type="dxa"/>
          </w:tcPr>
          <w:p w14:paraId="32D6C0D6"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Total boarding</w:t>
            </w:r>
          </w:p>
        </w:tc>
      </w:tr>
      <w:tr w:rsidR="001A6917" w:rsidRPr="001A6917" w14:paraId="18934F8A" w14:textId="77777777" w:rsidTr="00A52A18">
        <w:tc>
          <w:tcPr>
            <w:tcW w:w="4068" w:type="dxa"/>
          </w:tcPr>
          <w:p w14:paraId="58468C3E" w14:textId="77777777" w:rsidR="001A6917" w:rsidRPr="001A6917" w:rsidRDefault="001A6917" w:rsidP="001A6917">
            <w:pPr>
              <w:pStyle w:val="BodyParagraph"/>
              <w:spacing w:line="240" w:lineRule="auto"/>
              <w:rPr>
                <w:rFonts w:asciiTheme="majorHAnsi" w:hAnsiTheme="majorHAnsi" w:cstheme="majorHAnsi"/>
                <w:sz w:val="18"/>
                <w:szCs w:val="18"/>
              </w:rPr>
            </w:pPr>
            <w:r w:rsidRPr="001A6917">
              <w:rPr>
                <w:rFonts w:asciiTheme="majorHAnsi" w:hAnsiTheme="majorHAnsi" w:cstheme="majorHAnsi"/>
                <w:sz w:val="18"/>
                <w:szCs w:val="18"/>
              </w:rPr>
              <w:t>1_WL</w:t>
            </w:r>
          </w:p>
        </w:tc>
        <w:tc>
          <w:tcPr>
            <w:tcW w:w="4068" w:type="dxa"/>
          </w:tcPr>
          <w:p w14:paraId="257F1D49" w14:textId="4088B9A6"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First reported route</w:t>
            </w:r>
          </w:p>
        </w:tc>
      </w:tr>
      <w:tr w:rsidR="001A6917" w:rsidRPr="001A6917" w14:paraId="46CDC20E" w14:textId="77777777" w:rsidTr="00A52A18">
        <w:tc>
          <w:tcPr>
            <w:tcW w:w="4068" w:type="dxa"/>
          </w:tcPr>
          <w:p w14:paraId="665F28B0" w14:textId="08290D46"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w:t>
            </w:r>
          </w:p>
        </w:tc>
        <w:tc>
          <w:tcPr>
            <w:tcW w:w="4068" w:type="dxa"/>
          </w:tcPr>
          <w:p w14:paraId="6BA8D3AF" w14:textId="181528ED"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w:t>
            </w:r>
          </w:p>
        </w:tc>
      </w:tr>
      <w:tr w:rsidR="001A6917" w:rsidRPr="001A6917" w14:paraId="57B21F67" w14:textId="77777777" w:rsidTr="00A52A18">
        <w:tc>
          <w:tcPr>
            <w:tcW w:w="4068" w:type="dxa"/>
          </w:tcPr>
          <w:p w14:paraId="75F74AA0" w14:textId="77777777" w:rsidR="001A6917" w:rsidRPr="001A6917" w:rsidRDefault="001A6917" w:rsidP="001A6917">
            <w:pPr>
              <w:pStyle w:val="BodyParagraph"/>
              <w:spacing w:line="240" w:lineRule="auto"/>
              <w:rPr>
                <w:rFonts w:asciiTheme="majorHAnsi" w:hAnsiTheme="majorHAnsi" w:cstheme="majorHAnsi"/>
                <w:color w:val="000000"/>
                <w:sz w:val="18"/>
                <w:szCs w:val="18"/>
              </w:rPr>
            </w:pPr>
            <w:r w:rsidRPr="001A6917">
              <w:rPr>
                <w:rFonts w:asciiTheme="majorHAnsi" w:hAnsiTheme="majorHAnsi" w:cstheme="majorHAnsi"/>
                <w:color w:val="000000"/>
                <w:sz w:val="18"/>
                <w:szCs w:val="18"/>
              </w:rPr>
              <w:t>7_KC</w:t>
            </w:r>
          </w:p>
        </w:tc>
        <w:tc>
          <w:tcPr>
            <w:tcW w:w="4068" w:type="dxa"/>
          </w:tcPr>
          <w:p w14:paraId="2AF6C361" w14:textId="7ECFC258"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Last reported route</w:t>
            </w:r>
          </w:p>
        </w:tc>
      </w:tr>
      <w:tr w:rsidR="001A6917" w:rsidRPr="001A6917" w14:paraId="026475CF" w14:textId="77777777" w:rsidTr="00A52A18">
        <w:tc>
          <w:tcPr>
            <w:tcW w:w="4068" w:type="dxa"/>
          </w:tcPr>
          <w:p w14:paraId="676B90FA" w14:textId="77777777" w:rsidR="001A6917" w:rsidRPr="001A6917" w:rsidRDefault="001A6917" w:rsidP="001A6917">
            <w:pPr>
              <w:pStyle w:val="BodyParagraph"/>
              <w:spacing w:line="240" w:lineRule="auto"/>
              <w:rPr>
                <w:rFonts w:asciiTheme="majorHAnsi" w:hAnsiTheme="majorHAnsi" w:cstheme="majorHAnsi"/>
                <w:color w:val="000000"/>
                <w:sz w:val="18"/>
                <w:szCs w:val="18"/>
              </w:rPr>
            </w:pPr>
            <w:r w:rsidRPr="001A6917">
              <w:rPr>
                <w:rFonts w:asciiTheme="majorHAnsi" w:hAnsiTheme="majorHAnsi" w:cstheme="majorHAnsi"/>
                <w:color w:val="000000"/>
                <w:sz w:val="18"/>
                <w:szCs w:val="18"/>
              </w:rPr>
              <w:t>TOT_PH</w:t>
            </w:r>
          </w:p>
        </w:tc>
        <w:tc>
          <w:tcPr>
            <w:tcW w:w="4068" w:type="dxa"/>
          </w:tcPr>
          <w:p w14:paraId="24A5A981" w14:textId="29EEFA9E"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Total passenger hours</w:t>
            </w:r>
          </w:p>
        </w:tc>
      </w:tr>
      <w:tr w:rsidR="001A6917" w:rsidRPr="001A6917" w14:paraId="7EF3D436" w14:textId="77777777" w:rsidTr="00A52A18">
        <w:tc>
          <w:tcPr>
            <w:tcW w:w="4068" w:type="dxa"/>
          </w:tcPr>
          <w:p w14:paraId="630845A9" w14:textId="77777777" w:rsidR="001A6917" w:rsidRPr="001A6917" w:rsidRDefault="001A6917" w:rsidP="001A6917">
            <w:pPr>
              <w:pStyle w:val="BodyParagraph"/>
              <w:spacing w:line="240" w:lineRule="auto"/>
              <w:rPr>
                <w:rFonts w:asciiTheme="majorHAnsi" w:hAnsiTheme="majorHAnsi" w:cstheme="majorHAnsi"/>
                <w:color w:val="000000"/>
                <w:sz w:val="18"/>
                <w:szCs w:val="18"/>
              </w:rPr>
            </w:pPr>
            <w:r w:rsidRPr="001A6917">
              <w:rPr>
                <w:rFonts w:asciiTheme="majorHAnsi" w:hAnsiTheme="majorHAnsi" w:cstheme="majorHAnsi"/>
                <w:color w:val="000000"/>
                <w:sz w:val="18"/>
                <w:szCs w:val="18"/>
              </w:rPr>
              <w:t>TOT_PM</w:t>
            </w:r>
          </w:p>
        </w:tc>
        <w:tc>
          <w:tcPr>
            <w:tcW w:w="4068" w:type="dxa"/>
          </w:tcPr>
          <w:p w14:paraId="4F655ED4" w14:textId="50113E1D" w:rsidR="001A6917" w:rsidRPr="001A6917" w:rsidRDefault="001A6917" w:rsidP="001A6917">
            <w:pPr>
              <w:pStyle w:val="BodyParagraph"/>
              <w:spacing w:line="240" w:lineRule="auto"/>
              <w:rPr>
                <w:rFonts w:asciiTheme="majorHAnsi" w:hAnsiTheme="majorHAnsi" w:cstheme="majorHAnsi"/>
                <w:sz w:val="18"/>
                <w:szCs w:val="18"/>
              </w:rPr>
            </w:pPr>
            <w:r>
              <w:rPr>
                <w:rFonts w:asciiTheme="majorHAnsi" w:hAnsiTheme="majorHAnsi" w:cstheme="majorHAnsi"/>
                <w:sz w:val="18"/>
                <w:szCs w:val="18"/>
              </w:rPr>
              <w:t>Total passenger miles</w:t>
            </w:r>
          </w:p>
        </w:tc>
      </w:tr>
    </w:tbl>
    <w:p w14:paraId="60D3D691" w14:textId="035F974B" w:rsidR="001A6917" w:rsidRDefault="001A6917" w:rsidP="001A6917">
      <w:pPr>
        <w:pStyle w:val="Heading4"/>
      </w:pPr>
      <w:r>
        <w:t>Daysim Reports</w:t>
      </w:r>
    </w:p>
    <w:p w14:paraId="5A0D4F66" w14:textId="77ECEAC1" w:rsidR="00C118D7" w:rsidRDefault="00C118D7" w:rsidP="002D4B3B">
      <w:pPr>
        <w:pStyle w:val="BodyParagraph"/>
      </w:pPr>
      <w:r>
        <w:t>An established R process is used to automatically execute the</w:t>
      </w:r>
      <w:r w:rsidR="002D4B3B" w:rsidRPr="004C2ACA">
        <w:t xml:space="preserve"> summary R script</w:t>
      </w:r>
      <w:r>
        <w:t>s</w:t>
      </w:r>
      <w:r w:rsidR="002D4B3B" w:rsidRPr="004C2ACA">
        <w:t xml:space="preserve"> and </w:t>
      </w:r>
      <w:r>
        <w:t>populate the</w:t>
      </w:r>
      <w:r w:rsidR="002D4B3B" w:rsidRPr="004C2ACA">
        <w:t xml:space="preserve"> DaySim summary spreadsheets</w:t>
      </w:r>
      <w:r>
        <w:t xml:space="preserve">.  This process is executed at the end of the model system run.  </w:t>
      </w:r>
      <w:r w:rsidRPr="00E01EAC">
        <w:t>All these files can all b</w:t>
      </w:r>
      <w:r w:rsidRPr="008B4546">
        <w:t>e found</w:t>
      </w:r>
      <w:r w:rsidR="002D4B3B" w:rsidRPr="00B43584">
        <w:t xml:space="preserve"> in “</w:t>
      </w:r>
      <w:r w:rsidR="00311EB9" w:rsidRPr="00B43584">
        <w:rPr>
          <w:rFonts w:asciiTheme="minorHAnsi" w:hAnsiTheme="minorHAnsi"/>
        </w:rPr>
        <w:t>.\[year]\</w:t>
      </w:r>
      <w:r w:rsidR="002D4B3B" w:rsidRPr="00E9394F">
        <w:t>DaySim</w:t>
      </w:r>
      <w:r w:rsidR="00311EB9" w:rsidRPr="00E9394F">
        <w:t>Summaries</w:t>
      </w:r>
      <w:r w:rsidR="002D4B3B" w:rsidRPr="00E9394F">
        <w:t>\</w:t>
      </w:r>
      <w:r w:rsidR="00311EB9" w:rsidRPr="00E9394F">
        <w:t>output</w:t>
      </w:r>
      <w:r w:rsidR="002D4B3B" w:rsidRPr="00E9394F">
        <w:t>” folder. The summary script is called “runDSValidation.R”.</w:t>
      </w:r>
      <w:r w:rsidR="002D4B3B" w:rsidRPr="004C2ACA">
        <w:t xml:space="preserve"> </w:t>
      </w:r>
      <w:r>
        <w:t xml:space="preserve">  The </w:t>
      </w:r>
      <w:r w:rsidR="00126845">
        <w:t xml:space="preserve">Daysim reports </w:t>
      </w:r>
      <w:r>
        <w:t>include</w:t>
      </w:r>
      <w:r w:rsidR="00126845">
        <w:t xml:space="preserve"> spreadsheets summarizing the following</w:t>
      </w:r>
      <w:r>
        <w:t>:</w:t>
      </w:r>
    </w:p>
    <w:p w14:paraId="4FBB864E" w14:textId="1991D051" w:rsidR="00C118D7" w:rsidRDefault="00126845" w:rsidP="00CE5899">
      <w:pPr>
        <w:pStyle w:val="BodyParagraph"/>
        <w:numPr>
          <w:ilvl w:val="0"/>
          <w:numId w:val="47"/>
        </w:numPr>
      </w:pPr>
      <w:r>
        <w:t>Usual work location</w:t>
      </w:r>
    </w:p>
    <w:p w14:paraId="4CFCCEAE" w14:textId="0CA981BB" w:rsidR="00126845" w:rsidRDefault="00126845" w:rsidP="00CE5899">
      <w:pPr>
        <w:pStyle w:val="BodyParagraph"/>
        <w:numPr>
          <w:ilvl w:val="0"/>
          <w:numId w:val="47"/>
        </w:numPr>
      </w:pPr>
      <w:r>
        <w:t>Usual school location</w:t>
      </w:r>
    </w:p>
    <w:p w14:paraId="09F16482" w14:textId="5B23AF9F" w:rsidR="00126845" w:rsidRDefault="00126845" w:rsidP="00CE5899">
      <w:pPr>
        <w:pStyle w:val="BodyParagraph"/>
        <w:numPr>
          <w:ilvl w:val="0"/>
          <w:numId w:val="47"/>
        </w:numPr>
      </w:pPr>
      <w:r>
        <w:t>Vehicle availability</w:t>
      </w:r>
    </w:p>
    <w:p w14:paraId="5DE2A6BE" w14:textId="64A37FDA" w:rsidR="00126845" w:rsidRDefault="00126845" w:rsidP="00CE5899">
      <w:pPr>
        <w:pStyle w:val="BodyParagraph"/>
        <w:numPr>
          <w:ilvl w:val="0"/>
          <w:numId w:val="47"/>
        </w:numPr>
      </w:pPr>
      <w:r>
        <w:t>Day Pattern</w:t>
      </w:r>
    </w:p>
    <w:p w14:paraId="0315567C" w14:textId="64DA570F" w:rsidR="00126845" w:rsidRDefault="00126845" w:rsidP="00CE5899">
      <w:pPr>
        <w:pStyle w:val="BodyParagraph"/>
        <w:numPr>
          <w:ilvl w:val="0"/>
          <w:numId w:val="47"/>
        </w:numPr>
      </w:pPr>
      <w:r>
        <w:lastRenderedPageBreak/>
        <w:t>Escort tour destination</w:t>
      </w:r>
    </w:p>
    <w:p w14:paraId="6F6CBFDC" w14:textId="388A71B4" w:rsidR="00126845" w:rsidRDefault="00126845" w:rsidP="00CE5899">
      <w:pPr>
        <w:pStyle w:val="BodyParagraph"/>
        <w:numPr>
          <w:ilvl w:val="0"/>
          <w:numId w:val="47"/>
        </w:numPr>
      </w:pPr>
      <w:r>
        <w:t xml:space="preserve">Personal business tour destination </w:t>
      </w:r>
    </w:p>
    <w:p w14:paraId="3238DD3C" w14:textId="7A0C9E91" w:rsidR="00126845" w:rsidRDefault="00126845" w:rsidP="00CE5899">
      <w:pPr>
        <w:pStyle w:val="BodyParagraph"/>
        <w:numPr>
          <w:ilvl w:val="0"/>
          <w:numId w:val="47"/>
        </w:numPr>
      </w:pPr>
      <w:r>
        <w:t>Shop tour destination</w:t>
      </w:r>
    </w:p>
    <w:p w14:paraId="4A8C0E47" w14:textId="5BD9C252" w:rsidR="00126845" w:rsidRDefault="00126845" w:rsidP="00CE5899">
      <w:pPr>
        <w:pStyle w:val="BodyParagraph"/>
        <w:numPr>
          <w:ilvl w:val="0"/>
          <w:numId w:val="47"/>
        </w:numPr>
      </w:pPr>
      <w:r>
        <w:t>Meal tour destination</w:t>
      </w:r>
    </w:p>
    <w:p w14:paraId="10F9D7D5" w14:textId="5077E678" w:rsidR="00126845" w:rsidRDefault="00126845" w:rsidP="00CE5899">
      <w:pPr>
        <w:pStyle w:val="BodyParagraph"/>
        <w:numPr>
          <w:ilvl w:val="0"/>
          <w:numId w:val="47"/>
        </w:numPr>
      </w:pPr>
      <w:r>
        <w:t>Social / recreational tour destination</w:t>
      </w:r>
    </w:p>
    <w:p w14:paraId="4C00A99E" w14:textId="54BB3830" w:rsidR="00126845" w:rsidRDefault="00126845" w:rsidP="00CE5899">
      <w:pPr>
        <w:pStyle w:val="BodyParagraph"/>
        <w:numPr>
          <w:ilvl w:val="0"/>
          <w:numId w:val="47"/>
        </w:numPr>
      </w:pPr>
      <w:r>
        <w:t>Work-based tour destination</w:t>
      </w:r>
    </w:p>
    <w:p w14:paraId="7207F015" w14:textId="49EDDE62" w:rsidR="00126845" w:rsidRDefault="00126845" w:rsidP="00CE5899">
      <w:pPr>
        <w:pStyle w:val="BodyParagraph"/>
        <w:numPr>
          <w:ilvl w:val="0"/>
          <w:numId w:val="47"/>
        </w:numPr>
      </w:pPr>
      <w:r>
        <w:t>Tour mode</w:t>
      </w:r>
    </w:p>
    <w:p w14:paraId="359255AF" w14:textId="45793E34" w:rsidR="00126845" w:rsidRDefault="00126845" w:rsidP="00CE5899">
      <w:pPr>
        <w:pStyle w:val="BodyParagraph"/>
        <w:numPr>
          <w:ilvl w:val="0"/>
          <w:numId w:val="47"/>
        </w:numPr>
      </w:pPr>
      <w:r>
        <w:t>Tour time-of-day</w:t>
      </w:r>
    </w:p>
    <w:p w14:paraId="22D15BCB" w14:textId="2D67612E" w:rsidR="00126845" w:rsidRDefault="00126845" w:rsidP="00CE5899">
      <w:pPr>
        <w:pStyle w:val="BodyParagraph"/>
        <w:numPr>
          <w:ilvl w:val="0"/>
          <w:numId w:val="47"/>
        </w:numPr>
      </w:pPr>
      <w:r>
        <w:t>Trip destination</w:t>
      </w:r>
    </w:p>
    <w:p w14:paraId="57541A3F" w14:textId="4E7828C0" w:rsidR="00126845" w:rsidRDefault="00126845" w:rsidP="00CE5899">
      <w:pPr>
        <w:pStyle w:val="BodyParagraph"/>
        <w:numPr>
          <w:ilvl w:val="0"/>
          <w:numId w:val="47"/>
        </w:numPr>
      </w:pPr>
      <w:r>
        <w:t>Trip mode</w:t>
      </w:r>
    </w:p>
    <w:p w14:paraId="507FB60E" w14:textId="3706182B" w:rsidR="00126845" w:rsidRDefault="00126845" w:rsidP="00CE5899">
      <w:pPr>
        <w:pStyle w:val="BodyParagraph"/>
        <w:numPr>
          <w:ilvl w:val="0"/>
          <w:numId w:val="47"/>
        </w:numPr>
      </w:pPr>
      <w:r>
        <w:t>Trip time-of-day</w:t>
      </w:r>
    </w:p>
    <w:p w14:paraId="021F0EDE" w14:textId="0E804D47" w:rsidR="002D4B3B" w:rsidRDefault="00C118D7" w:rsidP="002D4B3B">
      <w:pPr>
        <w:pStyle w:val="BodyParagraph"/>
      </w:pPr>
      <w:r>
        <w:t>If the user wishes to execute this process manually, please note that b</w:t>
      </w:r>
      <w:r w:rsidR="002D4B3B" w:rsidRPr="004C2ACA">
        <w:t>efore it is run in R batch mode in step 2, a visual basic (VB) script is used to replace all backward slash (“\”)to forward slash (“/”)since R only recognizes either forward slash or double-backward s</w:t>
      </w:r>
      <w:r>
        <w:t xml:space="preserve">lash (“\\”) as path separators.  </w:t>
      </w:r>
      <w:r w:rsidR="002D4B3B" w:rsidRPr="004C2ACA">
        <w:t xml:space="preserve">The VB script is “User.prg\DaySim_Summaries\summary_scripts\_text_replace.vbs” in the catalog directory. The user should also ensure that “R_PATH” key in the catalog is set correctly before running the model. For example, if R 2.15.2 is installed on the system R_PATH should be set to “C:\Program Files\R\R-2.15.2\bin\x64\R.exe”. It is recommended that the 64-bit version of R executable be used since it can then use all the memory available on the system. Otherwise, R is restricted to using a maximum of 4 GB of RAM. The R script run produces a log file called “DSValidationLog.txt” in the same </w:t>
      </w:r>
      <w:r w:rsidR="00E72C5E" w:rsidRPr="004C2ACA">
        <w:t>directory that</w:t>
      </w:r>
      <w:r w:rsidR="002D4B3B" w:rsidRPr="004C2ACA">
        <w:t xml:space="preserve"> could be looked at to detect any errors encountered during the run</w:t>
      </w:r>
      <w:r w:rsidR="002D4B3B">
        <w:t>.</w:t>
      </w:r>
    </w:p>
    <w:p w14:paraId="7C8A0DAC" w14:textId="169E2130" w:rsidR="002D4B3B" w:rsidRDefault="002D4B3B" w:rsidP="002D4B3B">
      <w:pPr>
        <w:pStyle w:val="BodyParagraph"/>
      </w:pPr>
      <w:r w:rsidRPr="004C2ACA">
        <w:t>The DaySim summaries are also output in “</w:t>
      </w:r>
      <w:r w:rsidR="00053E14">
        <w:rPr>
          <w:rFonts w:asciiTheme="minorHAnsi" w:hAnsiTheme="minorHAnsi"/>
        </w:rPr>
        <w:t>.\[year]\</w:t>
      </w:r>
      <w:r w:rsidR="00053E14" w:rsidRPr="004C2ACA" w:rsidDel="00053E14">
        <w:t xml:space="preserve"> </w:t>
      </w:r>
      <w:r w:rsidRPr="004C2ACA">
        <w:t>DaySim</w:t>
      </w:r>
      <w:r w:rsidR="00053E14">
        <w:t>Summaries</w:t>
      </w:r>
      <w:r w:rsidRPr="004C2ACA">
        <w:t>\</w:t>
      </w:r>
      <w:r w:rsidR="00053E14">
        <w:t>output</w:t>
      </w:r>
      <w:r w:rsidRPr="004C2ACA">
        <w:t xml:space="preserve">” folder and graphs in them </w:t>
      </w:r>
      <w:r w:rsidR="002C119D">
        <w:t xml:space="preserve">are updated </w:t>
      </w:r>
      <w:r w:rsidRPr="004C2ACA">
        <w:t xml:space="preserve">automatically each time they are opened. </w:t>
      </w:r>
      <w:r w:rsidR="00E72C5E" w:rsidRPr="004C2ACA">
        <w:t>The summaries range from work place distance distr</w:t>
      </w:r>
      <w:r w:rsidR="00E72C5E">
        <w:t>ibution to tour/trip generation</w:t>
      </w:r>
      <w:r w:rsidR="00E72C5E" w:rsidRPr="004C2ACA">
        <w:t xml:space="preserve"> rates to modal shares</w:t>
      </w:r>
      <w:r w:rsidR="00E72C5E">
        <w:t>.</w:t>
      </w:r>
    </w:p>
    <w:p w14:paraId="6B2EEBF5" w14:textId="4B6BEC41" w:rsidR="002D4B3B" w:rsidRPr="002D4B3B" w:rsidRDefault="002D4B3B" w:rsidP="002D4B3B">
      <w:pPr>
        <w:pStyle w:val="BodyParagraph"/>
      </w:pPr>
      <w:r w:rsidRPr="004C2ACA">
        <w:t>Prior to the running of R summary script, all the spreadsheet templates are copied over to “Output\DaySim\Reporting\R_Summary” in the scenario directory from “\User.prg\DaySim_Summaries\summaries” in the catalog directory.  The copy step is executed at the beginning of a model run in the “Prepare DaySim” step. The spreadsheets here have already been updated with summaries from NHTS. These help in the validation of DaySim outputs. The R script for generating NHTS summaries is “User.prg\DaySim_Summaries\runDSValidation_NHTS_jax.R” in the catalog directory. This needs to be run only once before the model run. The NHTS summary R script uses files from NHTS that have been processed in the same format as DaySim output files. The processed NHTS files for Florida that include the add-on survey can be found in “User.prg\DaySim_Summaries\NHTS”</w:t>
      </w:r>
      <w:r>
        <w:t>.</w:t>
      </w:r>
    </w:p>
    <w:p w14:paraId="144C8E2A" w14:textId="72C8F990" w:rsidR="005A333B" w:rsidRDefault="00A36FE5" w:rsidP="008D7A43">
      <w:pPr>
        <w:pStyle w:val="Heading1"/>
      </w:pPr>
      <w:bookmarkStart w:id="4509" w:name="_Toc441592869"/>
      <w:r>
        <w:lastRenderedPageBreak/>
        <w:t>User Interface &amp; Running the Mode</w:t>
      </w:r>
      <w:r w:rsidR="00CE5899">
        <w:t>l</w:t>
      </w:r>
      <w:bookmarkEnd w:id="4509"/>
    </w:p>
    <w:p w14:paraId="2560D7FD" w14:textId="7FC66230" w:rsidR="005A333B" w:rsidRDefault="005A333B" w:rsidP="005A333B">
      <w:pPr>
        <w:pStyle w:val="Heading2"/>
      </w:pPr>
      <w:bookmarkStart w:id="4510" w:name="_Ref409444362"/>
      <w:bookmarkStart w:id="4511" w:name="_Toc441592870"/>
      <w:r>
        <w:t>DaySim Input Preparation</w:t>
      </w:r>
      <w:bookmarkEnd w:id="4510"/>
      <w:bookmarkEnd w:id="4511"/>
    </w:p>
    <w:p w14:paraId="5CDF5B82" w14:textId="5D5595E4" w:rsidR="005A333B" w:rsidRDefault="005A333B" w:rsidP="005A333B">
      <w:pPr>
        <w:pStyle w:val="BodyParagraph"/>
      </w:pPr>
      <w:r>
        <w:t>This section describes the process of running programs and scripts to prepare va</w:t>
      </w:r>
      <w:r w:rsidR="00126845">
        <w:t>rious inputs required by DaySim, as well as the process of executing a model run.</w:t>
      </w:r>
      <w:r w:rsidR="00EF024A">
        <w:t xml:space="preserve"> Flow chart in </w:t>
      </w:r>
      <w:r w:rsidR="00220809">
        <w:fldChar w:fldCharType="begin"/>
      </w:r>
      <w:r w:rsidR="00220809">
        <w:instrText xml:space="preserve"> REF _Ref436997114 \h </w:instrText>
      </w:r>
      <w:r w:rsidR="00220809">
        <w:fldChar w:fldCharType="separate"/>
      </w:r>
      <w:r w:rsidR="00220809">
        <w:t xml:space="preserve">Figure </w:t>
      </w:r>
      <w:r w:rsidR="00220809">
        <w:rPr>
          <w:noProof/>
        </w:rPr>
        <w:t>5</w:t>
      </w:r>
      <w:r w:rsidR="00220809">
        <w:t>.</w:t>
      </w:r>
      <w:r w:rsidR="00220809">
        <w:rPr>
          <w:noProof/>
        </w:rPr>
        <w:t>1</w:t>
      </w:r>
      <w:r w:rsidR="00220809">
        <w:fldChar w:fldCharType="end"/>
      </w:r>
      <w:r w:rsidR="00EF024A">
        <w:t xml:space="preserve"> shows different DaySim tools and dependencies among them.</w:t>
      </w:r>
    </w:p>
    <w:p w14:paraId="71D4456E" w14:textId="47B3BB96" w:rsidR="00220809" w:rsidRDefault="00220809" w:rsidP="00220809">
      <w:pPr>
        <w:pStyle w:val="Caption"/>
        <w:keepNext/>
      </w:pPr>
      <w:bookmarkStart w:id="4512" w:name="_Ref436997114"/>
      <w:bookmarkStart w:id="4513" w:name="_Toc441592912"/>
      <w:r>
        <w:t xml:space="preserve">Figure </w:t>
      </w:r>
      <w:r w:rsidR="008F26F5">
        <w:fldChar w:fldCharType="begin"/>
      </w:r>
      <w:r w:rsidR="008F26F5">
        <w:instrText xml:space="preserve"> STYLEREF 1 \s </w:instrText>
      </w:r>
      <w:r w:rsidR="008F26F5">
        <w:fldChar w:fldCharType="separate"/>
      </w:r>
      <w:r>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1</w:t>
      </w:r>
      <w:r w:rsidR="008F26F5">
        <w:rPr>
          <w:noProof/>
        </w:rPr>
        <w:fldChar w:fldCharType="end"/>
      </w:r>
      <w:bookmarkEnd w:id="4512"/>
      <w:r>
        <w:t xml:space="preserve"> DaySim Tools</w:t>
      </w:r>
      <w:bookmarkEnd w:id="4513"/>
    </w:p>
    <w:p w14:paraId="4D8835A0" w14:textId="59586E17" w:rsidR="008A1D16" w:rsidRDefault="008A1D16" w:rsidP="005A333B">
      <w:pPr>
        <w:pStyle w:val="BodyParagraph"/>
      </w:pPr>
      <w:r>
        <w:rPr>
          <w:noProof/>
        </w:rPr>
        <mc:AlternateContent>
          <mc:Choice Requires="wpg">
            <w:drawing>
              <wp:inline distT="0" distB="0" distL="0" distR="0" wp14:anchorId="30845587" wp14:editId="2D1488D1">
                <wp:extent cx="5029200" cy="2194211"/>
                <wp:effectExtent l="0" t="0" r="0" b="0"/>
                <wp:docPr id="34" name="Group 10"/>
                <wp:cNvGraphicFramePr/>
                <a:graphic xmlns:a="http://schemas.openxmlformats.org/drawingml/2006/main">
                  <a:graphicData uri="http://schemas.microsoft.com/office/word/2010/wordprocessingGroup">
                    <wpg:wgp>
                      <wpg:cNvGrpSpPr/>
                      <wpg:grpSpPr>
                        <a:xfrm>
                          <a:off x="0" y="0"/>
                          <a:ext cx="5029200" cy="2194211"/>
                          <a:chOff x="-74352" y="0"/>
                          <a:chExt cx="9096225" cy="3974574"/>
                        </a:xfrm>
                      </wpg:grpSpPr>
                      <pic:pic xmlns:pic="http://schemas.openxmlformats.org/drawingml/2006/picture">
                        <pic:nvPicPr>
                          <pic:cNvPr id="37" name="Picture 37"/>
                          <pic:cNvPicPr>
                            <a:picLocks noChangeAspect="1"/>
                          </pic:cNvPicPr>
                        </pic:nvPicPr>
                        <pic:blipFill rotWithShape="1">
                          <a:blip r:embed="rId48"/>
                          <a:srcRect l="93" b="1065"/>
                          <a:stretch/>
                        </pic:blipFill>
                        <pic:spPr>
                          <a:xfrm>
                            <a:off x="28833" y="0"/>
                            <a:ext cx="8993040" cy="3974574"/>
                          </a:xfrm>
                          <a:prstGeom prst="rect">
                            <a:avLst/>
                          </a:prstGeom>
                        </pic:spPr>
                      </pic:pic>
                      <wps:wsp>
                        <wps:cNvPr id="39" name="TextBox 5"/>
                        <wps:cNvSpPr txBox="1"/>
                        <wps:spPr>
                          <a:xfrm>
                            <a:off x="-74352" y="438105"/>
                            <a:ext cx="1532117" cy="683239"/>
                          </a:xfrm>
                          <a:prstGeom prst="rect">
                            <a:avLst/>
                          </a:prstGeom>
                          <a:noFill/>
                        </wps:spPr>
                        <wps:txbx>
                          <w:txbxContent>
                            <w:p w14:paraId="3B7B8BA8"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1. Network </w:t>
                              </w:r>
                            </w:p>
                            <w:p w14:paraId="0DA98AF8"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 Data Prep</w:t>
                              </w:r>
                            </w:p>
                          </w:txbxContent>
                        </wps:txbx>
                        <wps:bodyPr wrap="square" rtlCol="0">
                          <a:spAutoFit/>
                        </wps:bodyPr>
                      </wps:wsp>
                      <wps:wsp>
                        <wps:cNvPr id="40" name="TextBox 6"/>
                        <wps:cNvSpPr txBox="1"/>
                        <wps:spPr>
                          <a:xfrm>
                            <a:off x="1796931" y="1173943"/>
                            <a:ext cx="1325384" cy="683239"/>
                          </a:xfrm>
                          <a:prstGeom prst="rect">
                            <a:avLst/>
                          </a:prstGeom>
                          <a:noFill/>
                        </wps:spPr>
                        <wps:txbx>
                          <w:txbxContent>
                            <w:p w14:paraId="3C4504E4"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2. DTA Lite</w:t>
                              </w:r>
                            </w:p>
                          </w:txbxContent>
                        </wps:txbx>
                        <wps:bodyPr wrap="square" rtlCol="0">
                          <a:spAutoFit/>
                        </wps:bodyPr>
                      </wps:wsp>
                      <wps:wsp>
                        <wps:cNvPr id="42" name="TextBox 7"/>
                        <wps:cNvSpPr txBox="1"/>
                        <wps:spPr>
                          <a:xfrm>
                            <a:off x="914361" y="3259678"/>
                            <a:ext cx="1821542" cy="683239"/>
                          </a:xfrm>
                          <a:prstGeom prst="rect">
                            <a:avLst/>
                          </a:prstGeom>
                          <a:noFill/>
                        </wps:spPr>
                        <wps:txbx>
                          <w:txbxContent>
                            <w:p w14:paraId="3ED96C87"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3. Allocation Tool</w:t>
                              </w:r>
                            </w:p>
                          </w:txbxContent>
                        </wps:txbx>
                        <wps:bodyPr wrap="square" rtlCol="0">
                          <a:spAutoFit/>
                        </wps:bodyPr>
                      </wps:wsp>
                      <wps:wsp>
                        <wps:cNvPr id="45" name="TextBox 8"/>
                        <wps:cNvSpPr txBox="1"/>
                        <wps:spPr>
                          <a:xfrm>
                            <a:off x="4012778" y="1893951"/>
                            <a:ext cx="1413820" cy="683239"/>
                          </a:xfrm>
                          <a:prstGeom prst="rect">
                            <a:avLst/>
                          </a:prstGeom>
                          <a:noFill/>
                        </wps:spPr>
                        <wps:txbx>
                          <w:txbxContent>
                            <w:p w14:paraId="36255EBF"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4. Buffer Tool</w:t>
                              </w:r>
                            </w:p>
                          </w:txbxContent>
                        </wps:txbx>
                        <wps:bodyPr wrap="square" rtlCol="0">
                          <a:spAutoFit/>
                        </wps:bodyPr>
                      </wps:wsp>
                      <wps:wsp>
                        <wps:cNvPr id="81" name="TextBox 9"/>
                        <wps:cNvSpPr txBox="1"/>
                        <wps:spPr>
                          <a:xfrm>
                            <a:off x="6485303" y="753669"/>
                            <a:ext cx="1623998" cy="683239"/>
                          </a:xfrm>
                          <a:prstGeom prst="rect">
                            <a:avLst/>
                          </a:prstGeom>
                          <a:noFill/>
                        </wps:spPr>
                        <wps:txbx>
                          <w:txbxContent>
                            <w:p w14:paraId="52B087D9"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5. PopGen Post Process</w:t>
                              </w:r>
                            </w:p>
                          </w:txbxContent>
                        </wps:txbx>
                        <wps:bodyPr wrap="square" rtlCol="0">
                          <a:spAutoFit/>
                        </wps:bodyPr>
                      </wps:wsp>
                    </wpg:wgp>
                  </a:graphicData>
                </a:graphic>
              </wp:inline>
            </w:drawing>
          </mc:Choice>
          <mc:Fallback>
            <w:pict>
              <v:group w14:anchorId="30845587" id="Group 10" o:spid="_x0000_s1026" style="width:396pt;height:172.75pt;mso-position-horizontal-relative:char;mso-position-vertical-relative:line" coordorigin="-743" coordsize="90962,39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left:288;width:89930;height:39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HhDbGAAAA2wAAAA8AAABkcnMvZG93bnJldi54bWxEj0FrwkAUhO8F/8PyhN7qxhaija5iiy1S&#10;SEEb8PqSfSbB7NuQ3cb4712h0OMwM98wy/VgGtFT52rLCqaTCARxYXXNpYLs5+NpDsJ5ZI2NZVJw&#10;JQfr1ehhiYm2F95Tf/ClCBB2CSqovG8TKV1RkUE3sS1x8E62M+iD7EqpO7wEuGnkcxTF0mDNYaHC&#10;lt4rKs6HX6MgP8VvebpLZ5/l8XXL2++vzTWLlXocD5sFCE+D/w//tXdawcsM7l/CD5Cr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weENsYAAADbAAAADwAAAAAAAAAAAAAA&#10;AACfAgAAZHJzL2Rvd25yZXYueG1sUEsFBgAAAAAEAAQA9wAAAJIDAAAAAA==&#10;">
                  <v:imagedata r:id="rId49" o:title="" cropbottom="698f" cropleft="61f"/>
                  <v:path arrowok="t"/>
                </v:shape>
                <v:shapetype id="_x0000_t202" coordsize="21600,21600" o:spt="202" path="m,l,21600r21600,l21600,xe">
                  <v:stroke joinstyle="miter"/>
                  <v:path gradientshapeok="t" o:connecttype="rect"/>
                </v:shapetype>
                <v:shape id="TextBox 5" o:spid="_x0000_s1028" type="#_x0000_t202" style="position:absolute;left:-743;top:4381;width:15320;height:6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SxcIA&#10;AADbAAAADwAAAGRycy9kb3ducmV2LnhtbESPQWvCQBSE7wX/w/KE3upGpcWmriJqwYOXarw/sq/Z&#10;0OzbkH2a+O+7hYLHYWa+YZbrwTfqRl2sAxuYTjJQxGWwNVcGivPnywJUFGSLTWAycKcI69XoaYm5&#10;DT1/0e0klUoQjjkacCJtrnUsHXmMk9ASJ+87dB4lya7StsM+wX2jZ1n2pj3WnBYctrR1VP6crt6A&#10;iN1M78Xex8NlOO56l5WvWBjzPB42H6CEBnmE/9sHa2D+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JLFwgAAANsAAAAPAAAAAAAAAAAAAAAAAJgCAABkcnMvZG93&#10;bnJldi54bWxQSwUGAAAAAAQABAD1AAAAhwMAAAAA&#10;" filled="f" stroked="f">
                  <v:textbox style="mso-fit-shape-to-text:t">
                    <w:txbxContent>
                      <w:p w14:paraId="3B7B8BA8"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1. Network </w:t>
                        </w:r>
                      </w:p>
                      <w:p w14:paraId="0DA98AF8"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 Data Prep</w:t>
                        </w:r>
                      </w:p>
                    </w:txbxContent>
                  </v:textbox>
                </v:shape>
                <v:shape id="TextBox 6" o:spid="_x0000_s1029" type="#_x0000_t202" style="position:absolute;left:17969;top:11739;width:13254;height:6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IJb4A&#10;AADbAAAADwAAAGRycy9kb3ducmV2LnhtbERPTWvCQBC9F/wPywi91Y3FFomuIlbBQy9qvA/ZMRvM&#10;zobsaOK/7x4KHh/ve7kefKMe1MU6sIHpJANFXAZbc2WgOO8/5qCiIFtsApOBJ0VYr0ZvS8xt6PlI&#10;j5NUKoVwzNGAE2lzrWPpyGOchJY4cdfQeZQEu0rbDvsU7hv9mWXf2mPNqcFhS1tH5e109wZE7Gb6&#10;LHY+Hi7D70/vsvILC2Pex8NmAUpokJf4332wBm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kwSCW+AAAA2wAAAA8AAAAAAAAAAAAAAAAAmAIAAGRycy9kb3ducmV2&#10;LnhtbFBLBQYAAAAABAAEAPUAAACDAwAAAAA=&#10;" filled="f" stroked="f">
                  <v:textbox style="mso-fit-shape-to-text:t">
                    <w:txbxContent>
                      <w:p w14:paraId="3C4504E4"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2. DTA Lite</w:t>
                        </w:r>
                      </w:p>
                    </w:txbxContent>
                  </v:textbox>
                </v:shape>
                <v:shape id="TextBox 7" o:spid="_x0000_s1030" type="#_x0000_t202" style="position:absolute;left:9143;top:32596;width:18216;height:6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zycIA&#10;AADbAAAADwAAAGRycy9kb3ducmV2LnhtbESPT2vCQBTE7wW/w/IKvdWN0oqkriL+AQ+9qPH+yL5m&#10;Q7NvQ/Zp4rd3hUKPw8z8hlmsBt+oG3WxDmxgMs5AEZfB1lwZKM779zmoKMgWm8Bk4E4RVsvRywJz&#10;G3o+0u0klUoQjjkacCJtrnUsHXmM49ASJ+8ndB4lya7StsM+wX2jp1k20x5rTgsOW9o4Kn9PV29A&#10;xK4n92Ln4+EyfG97l5WfWBjz9jqsv0AJDfIf/msfrIGP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nPJwgAAANsAAAAPAAAAAAAAAAAAAAAAAJgCAABkcnMvZG93&#10;bnJldi54bWxQSwUGAAAAAAQABAD1AAAAhwMAAAAA&#10;" filled="f" stroked="f">
                  <v:textbox style="mso-fit-shape-to-text:t">
                    <w:txbxContent>
                      <w:p w14:paraId="3ED96C87"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3. Allocation Tool</w:t>
                        </w:r>
                      </w:p>
                    </w:txbxContent>
                  </v:textbox>
                </v:shape>
                <v:shape id="TextBox 8" o:spid="_x0000_s1031" type="#_x0000_t202" style="position:absolute;left:40127;top:18939;width:14138;height:6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rvcEA&#10;AADbAAAADwAAAGRycy9kb3ducmV2LnhtbESPQWvCQBSE7wX/w/IKvdWNoiKpq4hW8OBFjfdH9jUb&#10;mn0bsq8m/vuuUOhxmJlvmNVm8I26UxfrwAYm4wwUcRlszZWB4np4X4KKgmyxCUwGHhRhsx69rDC3&#10;oecz3S9SqQThmKMBJ9LmWsfSkcc4Di1x8r5C51GS7CptO+wT3Dd6mmUL7bHmtOCwpZ2j8vvy4w2I&#10;2O3kUXz6eLwNp33vsnKOhTFvr8P2A5TQIP/hv/bRGpjN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H673BAAAA2wAAAA8AAAAAAAAAAAAAAAAAmAIAAGRycy9kb3du&#10;cmV2LnhtbFBLBQYAAAAABAAEAPUAAACGAwAAAAA=&#10;" filled="f" stroked="f">
                  <v:textbox style="mso-fit-shape-to-text:t">
                    <w:txbxContent>
                      <w:p w14:paraId="36255EBF"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4. Buffer Tool</w:t>
                        </w:r>
                      </w:p>
                    </w:txbxContent>
                  </v:textbox>
                </v:shape>
                <v:shape id="TextBox 9" o:spid="_x0000_s1032" type="#_x0000_t202" style="position:absolute;left:64853;top:7536;width:16240;height:6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XJMIA&#10;AADbAAAADwAAAGRycy9kb3ducmV2LnhtbESPwWrDMBBE74H8g9hCb4nsQktwIpvQpJBDL02d+2Jt&#10;LVNrZaxN7Px9VSj0OMzMG2ZXzb5XNxpjF9hAvs5AETfBdtwaqD/fVhtQUZAt9oHJwJ0iVOVyscPC&#10;hok/6HaWViUIxwINOJGh0Do2jjzGdRiIk/cVRo+S5NhqO+KU4L7XT1n2oj12nBYcDvTqqPk+X70B&#10;EbvP7/XRx9Nlfj9MLmuesTbm8WHeb0EJzfIf/mufrIFNDr9f0g/Q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VckwgAAANsAAAAPAAAAAAAAAAAAAAAAAJgCAABkcnMvZG93&#10;bnJldi54bWxQSwUGAAAAAAQABAD1AAAAhwMAAAAA&#10;" filled="f" stroked="f">
                  <v:textbox style="mso-fit-shape-to-text:t">
                    <w:txbxContent>
                      <w:p w14:paraId="52B087D9" w14:textId="77777777" w:rsidR="005973D0" w:rsidRPr="00706D3C" w:rsidRDefault="005973D0"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5. PopGen Post Process</w:t>
                        </w:r>
                      </w:p>
                    </w:txbxContent>
                  </v:textbox>
                </v:shape>
                <w10:anchorlock/>
              </v:group>
            </w:pict>
          </mc:Fallback>
        </mc:AlternateContent>
      </w:r>
    </w:p>
    <w:p w14:paraId="7D7E212D" w14:textId="77777777" w:rsidR="008A1D16" w:rsidRDefault="008A1D16" w:rsidP="005A333B">
      <w:pPr>
        <w:pStyle w:val="BodyParagraph"/>
      </w:pPr>
    </w:p>
    <w:p w14:paraId="6ACBAFC9" w14:textId="455DC47B" w:rsidR="008A1D16" w:rsidRDefault="008A1D16" w:rsidP="005A333B">
      <w:pPr>
        <w:pStyle w:val="BodyParagraph"/>
      </w:pPr>
      <w:r>
        <w:t>There are five primary tools that are used to prepare DaySim inputs. First, Network data preparation program prepares a list of OD pairs in the network</w:t>
      </w:r>
      <w:r w:rsidR="00856749">
        <w:t xml:space="preserve"> (see section </w:t>
      </w:r>
      <w:r w:rsidR="00856749">
        <w:fldChar w:fldCharType="begin"/>
      </w:r>
      <w:r w:rsidR="00856749">
        <w:instrText xml:space="preserve"> REF _Ref436997496 \r \h </w:instrText>
      </w:r>
      <w:r w:rsidR="00856749">
        <w:fldChar w:fldCharType="separate"/>
      </w:r>
      <w:r w:rsidR="00856749">
        <w:t>3.2  |</w:t>
      </w:r>
      <w:r w:rsidR="00856749">
        <w:fldChar w:fldCharType="end"/>
      </w:r>
      <w:r w:rsidR="00856749">
        <w:t>)</w:t>
      </w:r>
      <w:r>
        <w:t>. Then, DTA Lite finds shortest path distances between them</w:t>
      </w:r>
      <w:r w:rsidR="00856749">
        <w:t xml:space="preserve"> (see section </w:t>
      </w:r>
      <w:r w:rsidR="00856749">
        <w:fldChar w:fldCharType="begin"/>
      </w:r>
      <w:r w:rsidR="00856749">
        <w:instrText xml:space="preserve"> REF _Ref436997521 \r \h </w:instrText>
      </w:r>
      <w:r w:rsidR="00856749">
        <w:fldChar w:fldCharType="separate"/>
      </w:r>
      <w:r w:rsidR="00856749">
        <w:t>3.3  |</w:t>
      </w:r>
      <w:r w:rsidR="00856749">
        <w:fldChar w:fldCharType="end"/>
      </w:r>
      <w:r w:rsidR="00856749">
        <w:t>)</w:t>
      </w:r>
      <w:r>
        <w:t xml:space="preserve">. The allocation tool </w:t>
      </w:r>
      <w:r w:rsidR="00856749">
        <w:t xml:space="preserve"> </w:t>
      </w:r>
      <w:r>
        <w:t>prepares a base parcel file by allocating TAZ level land use variables to a finer geometry (microzone/parcel)</w:t>
      </w:r>
      <w:r w:rsidR="0013292A">
        <w:t>. The output parcel file and the shortest path distances from DTA Lite go into the buffer tool and a buffered parcel file is created. This buffered parcel file is an input to DaySim.</w:t>
      </w:r>
      <w:r w:rsidR="00764C6E">
        <w:t xml:space="preserve"> The PopGen tool is not used to generate synthetic population inputs to the Nashville DaySim activity-based model system. The PopSyn synthetic population tool is used and was developed as part of a separate model development effort.</w:t>
      </w:r>
    </w:p>
    <w:p w14:paraId="32279BD0" w14:textId="77777777" w:rsidR="00B51D11" w:rsidRDefault="00B51D11" w:rsidP="005A333B">
      <w:pPr>
        <w:pStyle w:val="Heading3"/>
      </w:pPr>
      <w:bookmarkStart w:id="4514" w:name="_Toc441592871"/>
      <w:r>
        <w:t>A</w:t>
      </w:r>
      <w:r w:rsidR="00030939">
        <w:t>llocate TAZ data to Microzones</w:t>
      </w:r>
      <w:bookmarkEnd w:id="4514"/>
    </w:p>
    <w:p w14:paraId="6D864C23" w14:textId="06534DD6" w:rsidR="00B51D11" w:rsidRDefault="00B51D11" w:rsidP="00B51D11">
      <w:pPr>
        <w:pStyle w:val="BodyParagraph"/>
      </w:pPr>
      <w:r>
        <w:t xml:space="preserve">A key data preparation step involved allocating TAZ-level controls to the microzones.  </w:t>
      </w:r>
      <w:r w:rsidR="008C50CC">
        <w:t>A</w:t>
      </w:r>
      <w:r w:rsidR="008C50CC" w:rsidRPr="008C50CC">
        <w:t xml:space="preserve"> flex</w:t>
      </w:r>
      <w:r w:rsidR="008C50CC">
        <w:t xml:space="preserve">ible tool has been developed in </w:t>
      </w:r>
      <w:r>
        <w:t xml:space="preserve">order to </w:t>
      </w:r>
      <w:r w:rsidR="008C50CC">
        <w:t xml:space="preserve">allow users to </w:t>
      </w:r>
      <w:r>
        <w:t>systematically and easily per</w:t>
      </w:r>
      <w:r w:rsidR="008C50CC">
        <w:t xml:space="preserve">form this allocation. </w:t>
      </w:r>
      <w:r w:rsidR="0076195F">
        <w:t>The allocation tool resides here: .\Pa</w:t>
      </w:r>
      <w:r w:rsidR="00713598">
        <w:t>rcelInputs\AllocationTool\</w:t>
      </w:r>
      <w:r w:rsidR="00713598" w:rsidRPr="00713598">
        <w:t>mz_disaggregationtool.exe</w:t>
      </w:r>
    </w:p>
    <w:p w14:paraId="79E0B12C" w14:textId="1564E690" w:rsidR="00B51D11" w:rsidRDefault="00B51D11" w:rsidP="00B51D11">
      <w:pPr>
        <w:pStyle w:val="BodyParagraph"/>
      </w:pPr>
      <w:r>
        <w:t>The</w:t>
      </w:r>
      <w:r w:rsidR="008C50CC">
        <w:t xml:space="preserve"> figure below illustrates the allocation tool</w:t>
      </w:r>
      <w:r>
        <w:t xml:space="preserve"> u</w:t>
      </w:r>
      <w:r w:rsidR="008C50CC">
        <w:t>ser interface.</w:t>
      </w:r>
    </w:p>
    <w:p w14:paraId="565906CA" w14:textId="0B3A64E7" w:rsidR="004414B0" w:rsidRDefault="004414B0" w:rsidP="002E4AF9">
      <w:pPr>
        <w:pStyle w:val="Caption"/>
        <w:keepNext/>
      </w:pPr>
      <w:bookmarkStart w:id="4515" w:name="_Hlk426729225"/>
      <w:bookmarkStart w:id="4516" w:name="_Toc441592913"/>
      <w:r>
        <w:lastRenderedPageBreak/>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1</w:t>
      </w:r>
      <w:r w:rsidR="008F26F5">
        <w:rPr>
          <w:noProof/>
        </w:rPr>
        <w:fldChar w:fldCharType="end"/>
      </w:r>
      <w:r>
        <w:t xml:space="preserve"> DaySim Allocation Tool GUI</w:t>
      </w:r>
      <w:bookmarkEnd w:id="4516"/>
    </w:p>
    <w:bookmarkEnd w:id="4515"/>
    <w:p w14:paraId="3BF9E7F6" w14:textId="13660665" w:rsidR="00B51D11" w:rsidRDefault="008C50CC" w:rsidP="00B51D11">
      <w:pPr>
        <w:pStyle w:val="BodyParagraph"/>
      </w:pPr>
      <w:r w:rsidRPr="004F2D91">
        <w:rPr>
          <w:rFonts w:asciiTheme="minorHAnsi" w:hAnsiTheme="minorHAnsi"/>
          <w:noProof/>
        </w:rPr>
        <w:drawing>
          <wp:inline distT="0" distB="0" distL="0" distR="0" wp14:anchorId="4C100A63" wp14:editId="1E6B4C90">
            <wp:extent cx="4455268" cy="497552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57545" cy="4978069"/>
                    </a:xfrm>
                    <a:prstGeom prst="rect">
                      <a:avLst/>
                    </a:prstGeom>
                  </pic:spPr>
                </pic:pic>
              </a:graphicData>
            </a:graphic>
          </wp:inline>
        </w:drawing>
      </w:r>
    </w:p>
    <w:p w14:paraId="7D448F52" w14:textId="77777777" w:rsidR="00B51D11" w:rsidRDefault="00B51D11" w:rsidP="00B51D11">
      <w:pPr>
        <w:pStyle w:val="BodyParagraph"/>
      </w:pPr>
    </w:p>
    <w:p w14:paraId="4A3B3D84" w14:textId="77777777" w:rsidR="00B51D11" w:rsidRDefault="00B51D11" w:rsidP="00B51D11">
      <w:pPr>
        <w:pStyle w:val="BodyParagraph"/>
      </w:pPr>
      <w:r>
        <w:t>If the user has a pre-generated xml input file, that can be used to populate inputs to the tool. To read an xml file, click on “Read XML Input File” button:</w:t>
      </w:r>
    </w:p>
    <w:p w14:paraId="00340E56" w14:textId="03ECE018" w:rsidR="004414B0" w:rsidRDefault="004414B0" w:rsidP="002E4AF9">
      <w:pPr>
        <w:pStyle w:val="Caption"/>
        <w:keepNext/>
      </w:pPr>
      <w:bookmarkStart w:id="4517" w:name="_Toc441592914"/>
      <w:r>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2</w:t>
      </w:r>
      <w:r w:rsidR="008F26F5">
        <w:rPr>
          <w:noProof/>
        </w:rPr>
        <w:fldChar w:fldCharType="end"/>
      </w:r>
      <w:r>
        <w:t xml:space="preserve"> Read XML Input File</w:t>
      </w:r>
      <w:bookmarkEnd w:id="4517"/>
    </w:p>
    <w:p w14:paraId="4EEDD0F3" w14:textId="1475E8E0" w:rsidR="008C50CC" w:rsidRDefault="008C50CC" w:rsidP="00B51D11">
      <w:pPr>
        <w:pStyle w:val="BodyParagraph"/>
      </w:pPr>
      <w:r w:rsidRPr="004F2D91">
        <w:rPr>
          <w:rFonts w:asciiTheme="minorHAnsi" w:hAnsiTheme="minorHAnsi"/>
          <w:noProof/>
        </w:rPr>
        <w:drawing>
          <wp:inline distT="0" distB="0" distL="0" distR="0" wp14:anchorId="0A7390C0" wp14:editId="0E84D225">
            <wp:extent cx="4112790" cy="63229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15651" cy="632738"/>
                    </a:xfrm>
                    <a:prstGeom prst="rect">
                      <a:avLst/>
                    </a:prstGeom>
                  </pic:spPr>
                </pic:pic>
              </a:graphicData>
            </a:graphic>
          </wp:inline>
        </w:drawing>
      </w:r>
    </w:p>
    <w:p w14:paraId="7905F1B7" w14:textId="77777777" w:rsidR="008C50CC" w:rsidRDefault="008C50CC" w:rsidP="00B51D11">
      <w:pPr>
        <w:pStyle w:val="BodyParagraph"/>
      </w:pPr>
    </w:p>
    <w:p w14:paraId="33F9D00E" w14:textId="30B709F6" w:rsidR="00B51D11" w:rsidRDefault="00B51D11" w:rsidP="00B51D11">
      <w:pPr>
        <w:pStyle w:val="BodyParagraph"/>
      </w:pPr>
      <w:r>
        <w:t>And navigate to the file:</w:t>
      </w:r>
    </w:p>
    <w:p w14:paraId="684959EF" w14:textId="338D67D7" w:rsidR="004414B0" w:rsidRDefault="004414B0" w:rsidP="002E4AF9">
      <w:pPr>
        <w:pStyle w:val="Caption"/>
        <w:keepNext/>
      </w:pPr>
      <w:bookmarkStart w:id="4518" w:name="_Toc441592915"/>
      <w:r>
        <w:lastRenderedPageBreak/>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3</w:t>
      </w:r>
      <w:r w:rsidR="008F26F5">
        <w:rPr>
          <w:noProof/>
        </w:rPr>
        <w:fldChar w:fldCharType="end"/>
      </w:r>
      <w:r>
        <w:t xml:space="preserve"> Open Input XML File</w:t>
      </w:r>
      <w:bookmarkEnd w:id="4518"/>
    </w:p>
    <w:p w14:paraId="11AF773D" w14:textId="73EC11E1"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4276D25C" wp14:editId="6370E35E">
            <wp:extent cx="4289898" cy="26811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89898" cy="2681187"/>
                    </a:xfrm>
                    <a:prstGeom prst="rect">
                      <a:avLst/>
                    </a:prstGeom>
                  </pic:spPr>
                </pic:pic>
              </a:graphicData>
            </a:graphic>
          </wp:inline>
        </w:drawing>
      </w:r>
    </w:p>
    <w:p w14:paraId="137E23F3" w14:textId="77777777" w:rsidR="00B51D11" w:rsidRDefault="00B51D11" w:rsidP="00B51D11">
      <w:pPr>
        <w:pStyle w:val="BodyParagraph"/>
      </w:pPr>
      <w:r>
        <w:t xml:space="preserve"> </w:t>
      </w:r>
    </w:p>
    <w:p w14:paraId="6935CB03" w14:textId="77777777" w:rsidR="00B51D11" w:rsidRDefault="00B51D11" w:rsidP="00B51D11">
      <w:pPr>
        <w:pStyle w:val="BodyParagraph"/>
      </w:pPr>
      <w:r>
        <w:t>After choosing a file, click “Open” and the input fields will be populated automatically. The inputs can be changed if required.</w:t>
      </w:r>
    </w:p>
    <w:p w14:paraId="6435556D" w14:textId="47712F63" w:rsidR="004414B0" w:rsidRDefault="004414B0" w:rsidP="004414B0">
      <w:pPr>
        <w:pStyle w:val="Caption"/>
        <w:keepNext/>
      </w:pPr>
      <w:bookmarkStart w:id="4519" w:name="_Toc441592916"/>
      <w:r>
        <w:lastRenderedPageBreak/>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w:instrText>
      </w:r>
      <w:r w:rsidR="008F26F5">
        <w:instrText xml:space="preserve"> \s 1 </w:instrText>
      </w:r>
      <w:r w:rsidR="008F26F5">
        <w:fldChar w:fldCharType="separate"/>
      </w:r>
      <w:r w:rsidR="00891C1C">
        <w:rPr>
          <w:noProof/>
        </w:rPr>
        <w:t>4</w:t>
      </w:r>
      <w:r w:rsidR="008F26F5">
        <w:rPr>
          <w:noProof/>
        </w:rPr>
        <w:fldChar w:fldCharType="end"/>
      </w:r>
      <w:r>
        <w:t xml:space="preserve"> DaySim Allocation Tool GUI with Inputs Populated</w:t>
      </w:r>
      <w:bookmarkEnd w:id="4519"/>
    </w:p>
    <w:p w14:paraId="12D41F66" w14:textId="6EC54B24" w:rsidR="008C50CC" w:rsidRDefault="008C50CC" w:rsidP="00B51D11">
      <w:pPr>
        <w:pStyle w:val="BodyParagraph"/>
      </w:pPr>
      <w:r w:rsidRPr="004F2D91">
        <w:rPr>
          <w:rFonts w:asciiTheme="minorHAnsi" w:hAnsiTheme="minorHAnsi"/>
          <w:noProof/>
        </w:rPr>
        <w:drawing>
          <wp:inline distT="0" distB="0" distL="0" distR="0" wp14:anchorId="21E0A209" wp14:editId="46BB2F29">
            <wp:extent cx="3857625" cy="43080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57625" cy="4308092"/>
                    </a:xfrm>
                    <a:prstGeom prst="rect">
                      <a:avLst/>
                    </a:prstGeom>
                  </pic:spPr>
                </pic:pic>
              </a:graphicData>
            </a:graphic>
          </wp:inline>
        </w:drawing>
      </w:r>
    </w:p>
    <w:p w14:paraId="4FBA1299" w14:textId="77777777" w:rsidR="00B51D11" w:rsidRDefault="00B51D11" w:rsidP="00B51D11">
      <w:pPr>
        <w:pStyle w:val="BodyParagraph"/>
      </w:pPr>
      <w:r>
        <w:t xml:space="preserve"> </w:t>
      </w:r>
    </w:p>
    <w:p w14:paraId="30684FA0" w14:textId="77777777" w:rsidR="00B51D11" w:rsidRDefault="00B51D11" w:rsidP="00B51D11">
      <w:pPr>
        <w:pStyle w:val="BodyParagraph"/>
      </w:pPr>
      <w:r>
        <w:t>ALTERNATIVELY, the inputs can be entered manually as following:</w:t>
      </w:r>
    </w:p>
    <w:p w14:paraId="60D3494B" w14:textId="48D0A9FE" w:rsidR="00B51D11" w:rsidRDefault="00B51D11" w:rsidP="00B51D11">
      <w:pPr>
        <w:pStyle w:val="BodyParagraph"/>
      </w:pPr>
      <w:r>
        <w:t>First, choose a TAZ file</w:t>
      </w:r>
      <w:r w:rsidR="004414B0">
        <w:t>:</w:t>
      </w:r>
    </w:p>
    <w:p w14:paraId="08163E2F" w14:textId="748B6DFE" w:rsidR="004414B0" w:rsidRDefault="004414B0" w:rsidP="004414B0">
      <w:pPr>
        <w:pStyle w:val="Caption"/>
        <w:keepNext/>
      </w:pPr>
      <w:bookmarkStart w:id="4520" w:name="_Toc441592917"/>
      <w:r>
        <w:lastRenderedPageBreak/>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5</w:t>
      </w:r>
      <w:r w:rsidR="008F26F5">
        <w:rPr>
          <w:noProof/>
        </w:rPr>
        <w:fldChar w:fldCharType="end"/>
      </w:r>
      <w:r>
        <w:t xml:space="preserve"> Open tAZ file</w:t>
      </w:r>
      <w:bookmarkEnd w:id="4520"/>
    </w:p>
    <w:p w14:paraId="24AFADD8" w14:textId="4D4CE62A"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1A26AC48" wp14:editId="58AC0385">
            <wp:extent cx="4027251" cy="25170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27251" cy="2517032"/>
                    </a:xfrm>
                    <a:prstGeom prst="rect">
                      <a:avLst/>
                    </a:prstGeom>
                  </pic:spPr>
                </pic:pic>
              </a:graphicData>
            </a:graphic>
          </wp:inline>
        </w:drawing>
      </w:r>
    </w:p>
    <w:p w14:paraId="46857873" w14:textId="77777777" w:rsidR="008C50CC" w:rsidRDefault="008C50CC" w:rsidP="00B51D11">
      <w:pPr>
        <w:pStyle w:val="BodyParagraph"/>
      </w:pPr>
    </w:p>
    <w:p w14:paraId="02AD0B05" w14:textId="77777777" w:rsidR="00B51D11" w:rsidRDefault="00B51D11" w:rsidP="00B51D11">
      <w:pPr>
        <w:pStyle w:val="BodyParagraph"/>
      </w:pPr>
      <w:r>
        <w:t xml:space="preserve">Once a TAZ file is chosen, data fields (columns) in the file would be displayed in the check box. </w:t>
      </w:r>
    </w:p>
    <w:p w14:paraId="55D7F53D" w14:textId="3D53AD05" w:rsidR="004414B0" w:rsidRDefault="004414B0" w:rsidP="004414B0">
      <w:pPr>
        <w:pStyle w:val="Caption"/>
        <w:keepNext/>
      </w:pPr>
      <w:bookmarkStart w:id="4521" w:name="_Hlk426729346"/>
      <w:bookmarkStart w:id="4522" w:name="_Toc441592918"/>
      <w:r>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6</w:t>
      </w:r>
      <w:r w:rsidR="008F26F5">
        <w:rPr>
          <w:noProof/>
        </w:rPr>
        <w:fldChar w:fldCharType="end"/>
      </w:r>
      <w:r>
        <w:t xml:space="preserve"> Display Employment Categories</w:t>
      </w:r>
      <w:bookmarkEnd w:id="4522"/>
    </w:p>
    <w:bookmarkEnd w:id="4521"/>
    <w:p w14:paraId="438C603C" w14:textId="096ABD81"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5EF4BCA7" wp14:editId="6DF634BF">
            <wp:extent cx="3762375" cy="420172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65939" cy="4205700"/>
                    </a:xfrm>
                    <a:prstGeom prst="rect">
                      <a:avLst/>
                    </a:prstGeom>
                  </pic:spPr>
                </pic:pic>
              </a:graphicData>
            </a:graphic>
          </wp:inline>
        </w:drawing>
      </w:r>
    </w:p>
    <w:p w14:paraId="32274D9D" w14:textId="77777777" w:rsidR="008C50CC" w:rsidRDefault="008C50CC" w:rsidP="00B51D11">
      <w:pPr>
        <w:pStyle w:val="BodyParagraph"/>
      </w:pPr>
    </w:p>
    <w:p w14:paraId="7B54B816" w14:textId="7BFCF093" w:rsidR="00B51D11" w:rsidRDefault="008C50CC" w:rsidP="00B51D11">
      <w:pPr>
        <w:pStyle w:val="BodyParagraph"/>
      </w:pPr>
      <w:r>
        <w:t xml:space="preserve">The user </w:t>
      </w:r>
      <w:r w:rsidR="00B51D11">
        <w:t>then check</w:t>
      </w:r>
      <w:r>
        <w:t>s</w:t>
      </w:r>
      <w:r w:rsidR="00B51D11">
        <w:t xml:space="preserve"> the boxes for the employment categories. In</w:t>
      </w:r>
      <w:r>
        <w:t xml:space="preserve"> addition, the user</w:t>
      </w:r>
      <w:r w:rsidR="00B51D11">
        <w:t xml:space="preserve"> select</w:t>
      </w:r>
      <w:r>
        <w:t>s</w:t>
      </w:r>
      <w:r w:rsidR="00B51D11">
        <w:t xml:space="preserve"> the employment classification system that was used while creating the employment categories. The default is set to NAICS.</w:t>
      </w:r>
    </w:p>
    <w:p w14:paraId="4CC47644" w14:textId="77777777" w:rsidR="004414B0" w:rsidRDefault="004414B0" w:rsidP="004414B0">
      <w:pPr>
        <w:pStyle w:val="Caption"/>
        <w:keepNext/>
      </w:pPr>
      <w:bookmarkStart w:id="4523" w:name="_Toc441592919"/>
      <w:r>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7</w:t>
      </w:r>
      <w:r w:rsidR="008F26F5">
        <w:rPr>
          <w:noProof/>
        </w:rPr>
        <w:fldChar w:fldCharType="end"/>
      </w:r>
      <w:r>
        <w:t xml:space="preserve"> Select Employment Categories</w:t>
      </w:r>
      <w:bookmarkEnd w:id="4523"/>
    </w:p>
    <w:p w14:paraId="7C27101C" w14:textId="0C93429F"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086F7F4B" wp14:editId="38731632">
            <wp:extent cx="3920247" cy="4378028"/>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26118" cy="4384584"/>
                    </a:xfrm>
                    <a:prstGeom prst="rect">
                      <a:avLst/>
                    </a:prstGeom>
                  </pic:spPr>
                </pic:pic>
              </a:graphicData>
            </a:graphic>
          </wp:inline>
        </w:drawing>
      </w:r>
    </w:p>
    <w:p w14:paraId="0963586B" w14:textId="77777777" w:rsidR="008C50CC" w:rsidRDefault="008C50CC" w:rsidP="00B51D11">
      <w:pPr>
        <w:pStyle w:val="BodyParagraph"/>
      </w:pPr>
    </w:p>
    <w:p w14:paraId="01A20693" w14:textId="77777777" w:rsidR="00B51D11" w:rsidRDefault="00B51D11" w:rsidP="00B51D11">
      <w:pPr>
        <w:pStyle w:val="BodyParagraph"/>
      </w:pPr>
      <w:r>
        <w:t>Once done, click OK button. This would open a new form asking the user to select associated NAICS/SIC codes (whichever is chosen before).</w:t>
      </w:r>
    </w:p>
    <w:p w14:paraId="739D2FAF" w14:textId="61D9F3DF" w:rsidR="004414B0" w:rsidRDefault="004414B0" w:rsidP="004414B0">
      <w:pPr>
        <w:pStyle w:val="Caption"/>
        <w:keepNext/>
      </w:pPr>
      <w:bookmarkStart w:id="4524" w:name="_Toc441592920"/>
      <w:r>
        <w:lastRenderedPageBreak/>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8</w:t>
      </w:r>
      <w:r w:rsidR="008F26F5">
        <w:rPr>
          <w:noProof/>
        </w:rPr>
        <w:fldChar w:fldCharType="end"/>
      </w:r>
      <w:r>
        <w:t xml:space="preserve"> Select NAICS Codes</w:t>
      </w:r>
      <w:bookmarkEnd w:id="4524"/>
    </w:p>
    <w:p w14:paraId="3FE2E761" w14:textId="57CEE440"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37173D39" wp14:editId="1194829C">
            <wp:extent cx="3073940" cy="22735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81158" cy="2278937"/>
                    </a:xfrm>
                    <a:prstGeom prst="rect">
                      <a:avLst/>
                    </a:prstGeom>
                  </pic:spPr>
                </pic:pic>
              </a:graphicData>
            </a:graphic>
          </wp:inline>
        </w:drawing>
      </w:r>
    </w:p>
    <w:p w14:paraId="7ED353FF" w14:textId="77777777" w:rsidR="00B51D11" w:rsidRDefault="00B51D11" w:rsidP="00B51D11">
      <w:pPr>
        <w:pStyle w:val="BodyParagraph"/>
      </w:pPr>
    </w:p>
    <w:p w14:paraId="6C1923E9" w14:textId="77777777" w:rsidR="008C50CC" w:rsidRDefault="008C50CC" w:rsidP="00B51D11">
      <w:pPr>
        <w:pStyle w:val="BodyParagraph"/>
      </w:pPr>
    </w:p>
    <w:p w14:paraId="0C4A4830" w14:textId="36D05EBA" w:rsidR="00B51D11" w:rsidRDefault="00B51D11" w:rsidP="00B51D11">
      <w:pPr>
        <w:pStyle w:val="BodyParagraph"/>
      </w:pPr>
      <w:r>
        <w:t xml:space="preserve">After this, choose other input files (block file, MAZ geometry file, </w:t>
      </w:r>
      <w:del w:id="4525" w:author="Nagendra Dhakar" w:date="2016-01-26T17:10:00Z">
        <w:r w:rsidDel="00C85806">
          <w:delText xml:space="preserve">and </w:delText>
        </w:r>
      </w:del>
      <w:r>
        <w:t>school file</w:t>
      </w:r>
      <w:ins w:id="4526" w:author="Nagendra Dhakar" w:date="2016-01-26T17:10:00Z">
        <w:r w:rsidR="00C85806">
          <w:t>, and parking file</w:t>
        </w:r>
      </w:ins>
      <w:r>
        <w:t>) appropriately. All four input files are space delimited text files.</w:t>
      </w:r>
    </w:p>
    <w:p w14:paraId="016DA75B" w14:textId="3894BE4F" w:rsidR="004414B0" w:rsidRDefault="004414B0" w:rsidP="002E4AF9">
      <w:pPr>
        <w:pStyle w:val="Caption"/>
        <w:keepNext/>
      </w:pPr>
      <w:bookmarkStart w:id="4527" w:name="_Toc441592921"/>
      <w:r>
        <w:t xml:space="preserve">Figure </w:t>
      </w:r>
      <w:r w:rsidR="008F26F5">
        <w:fldChar w:fldCharType="begin"/>
      </w:r>
      <w:r w:rsidR="008F26F5">
        <w:instrText xml:space="preserve"> STYLEREF 1 \s </w:instrText>
      </w:r>
      <w:r w:rsidR="008F26F5">
        <w:fldChar w:fldCharType="separate"/>
      </w:r>
      <w:r w:rsidR="00891C1C">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9</w:t>
      </w:r>
      <w:r w:rsidR="008F26F5">
        <w:rPr>
          <w:noProof/>
        </w:rPr>
        <w:fldChar w:fldCharType="end"/>
      </w:r>
      <w:r>
        <w:t xml:space="preserve"> Other Inputs</w:t>
      </w:r>
      <w:bookmarkEnd w:id="4527"/>
    </w:p>
    <w:p w14:paraId="505D57B6" w14:textId="27FAB68A" w:rsidR="008C50CC" w:rsidRDefault="008C50CC" w:rsidP="00B51D11">
      <w:pPr>
        <w:pStyle w:val="BodyParagraph"/>
      </w:pPr>
      <w:r w:rsidRPr="004F2D91">
        <w:rPr>
          <w:rFonts w:asciiTheme="minorHAnsi" w:hAnsiTheme="minorHAnsi"/>
          <w:noProof/>
        </w:rPr>
        <w:drawing>
          <wp:inline distT="0" distB="0" distL="0" distR="0" wp14:anchorId="5839824E" wp14:editId="4AB71122">
            <wp:extent cx="5029200" cy="9033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29200" cy="903306"/>
                    </a:xfrm>
                    <a:prstGeom prst="rect">
                      <a:avLst/>
                    </a:prstGeom>
                  </pic:spPr>
                </pic:pic>
              </a:graphicData>
            </a:graphic>
          </wp:inline>
        </w:drawing>
      </w:r>
    </w:p>
    <w:p w14:paraId="18C0184E" w14:textId="77777777" w:rsidR="00B51D11" w:rsidRDefault="00B51D11" w:rsidP="00B51D11">
      <w:pPr>
        <w:pStyle w:val="BodyParagraph"/>
      </w:pPr>
      <w:r>
        <w:t xml:space="preserve"> </w:t>
      </w:r>
    </w:p>
    <w:p w14:paraId="1C712B06" w14:textId="77777777" w:rsidR="00B51D11" w:rsidRDefault="00B51D11" w:rsidP="00B51D11">
      <w:pPr>
        <w:pStyle w:val="BodyParagraph"/>
      </w:pPr>
      <w:r>
        <w:t>In the output section, in addition to pointing to output file, the user can also provide output employment categories and indicate associated NAICS codes.</w:t>
      </w:r>
    </w:p>
    <w:p w14:paraId="3D55B9C3" w14:textId="79051503" w:rsidR="004414B0" w:rsidRDefault="004414B0" w:rsidP="002E4AF9">
      <w:pPr>
        <w:pStyle w:val="Caption"/>
        <w:keepNext/>
      </w:pPr>
      <w:bookmarkStart w:id="4528" w:name="_Toc441592922"/>
      <w:r>
        <w:lastRenderedPageBreak/>
        <w:t xml:space="preserve">Figure </w:t>
      </w:r>
      <w:r w:rsidR="008F26F5">
        <w:fldChar w:fldCharType="begin"/>
      </w:r>
      <w:r w:rsidR="008F26F5">
        <w:instrText xml:space="preserve"> STYLEREF 1 \s </w:instrText>
      </w:r>
      <w:r w:rsidR="008F26F5">
        <w:fldChar w:fldCharType="separate"/>
      </w:r>
      <w:r>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10</w:t>
      </w:r>
      <w:r w:rsidR="008F26F5">
        <w:rPr>
          <w:noProof/>
        </w:rPr>
        <w:fldChar w:fldCharType="end"/>
      </w:r>
      <w:r>
        <w:t xml:space="preserve"> Select DaySim Employment Categories</w:t>
      </w:r>
      <w:bookmarkEnd w:id="4528"/>
    </w:p>
    <w:p w14:paraId="3C8C51FB" w14:textId="6584AA01" w:rsidR="00B51D11" w:rsidRDefault="008C50CC" w:rsidP="00B51D11">
      <w:pPr>
        <w:pStyle w:val="BodyParagraph"/>
      </w:pPr>
      <w:r w:rsidRPr="004F2D91">
        <w:rPr>
          <w:rFonts w:asciiTheme="minorHAnsi" w:hAnsiTheme="minorHAnsi"/>
          <w:noProof/>
        </w:rPr>
        <w:drawing>
          <wp:inline distT="0" distB="0" distL="0" distR="0" wp14:anchorId="3DB89D4D" wp14:editId="1334A402">
            <wp:extent cx="5029200" cy="242915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29200" cy="2429157"/>
                    </a:xfrm>
                    <a:prstGeom prst="rect">
                      <a:avLst/>
                    </a:prstGeom>
                  </pic:spPr>
                </pic:pic>
              </a:graphicData>
            </a:graphic>
          </wp:inline>
        </w:drawing>
      </w:r>
    </w:p>
    <w:p w14:paraId="2D7ADAEE" w14:textId="77777777" w:rsidR="008C50CC" w:rsidRDefault="008C50CC" w:rsidP="00B51D11">
      <w:pPr>
        <w:pStyle w:val="BodyParagraph"/>
      </w:pPr>
    </w:p>
    <w:p w14:paraId="349153BA" w14:textId="2AC8CF74" w:rsidR="00B51D11" w:rsidRDefault="00B51D11" w:rsidP="00B51D11">
      <w:pPr>
        <w:pStyle w:val="BodyParagraph"/>
      </w:pPr>
      <w:r>
        <w:t>By default, it is assumed that an input file has a header. If not t</w:t>
      </w:r>
      <w:r w:rsidR="008C50CC">
        <w:t xml:space="preserve">hen uncheck the header option.  </w:t>
      </w:r>
      <w:r>
        <w:t>Once, the input and output files are selected, hit RUN to start the distribution</w:t>
      </w:r>
      <w:r w:rsidR="006428B5">
        <w:t>/ allocation</w:t>
      </w:r>
      <w:r>
        <w:t xml:space="preserve"> process.</w:t>
      </w:r>
    </w:p>
    <w:p w14:paraId="2414BF43" w14:textId="67EB36DA" w:rsidR="0074742A" w:rsidDel="0079492F" w:rsidRDefault="00DB059A" w:rsidP="0074742A">
      <w:pPr>
        <w:pStyle w:val="Heading3"/>
        <w:rPr>
          <w:del w:id="4529" w:author="Nagendra Dhakar" w:date="2016-01-26T17:11:00Z"/>
        </w:rPr>
      </w:pPr>
      <w:del w:id="4530" w:author="Nagendra Dhakar" w:date="2016-01-26T17:11:00Z">
        <w:r w:rsidDel="0079492F">
          <w:delText>Add</w:delText>
        </w:r>
        <w:r w:rsidR="0074742A" w:rsidDel="0079492F">
          <w:delText xml:space="preserve"> parking Data</w:delText>
        </w:r>
      </w:del>
    </w:p>
    <w:p w14:paraId="556E18FD" w14:textId="71C63EAF" w:rsidR="004D6B4A" w:rsidDel="0079492F" w:rsidRDefault="0074742A" w:rsidP="0074742A">
      <w:pPr>
        <w:pStyle w:val="BodyParagraph"/>
        <w:rPr>
          <w:del w:id="4531" w:author="Nagendra Dhakar" w:date="2016-01-26T17:11:00Z"/>
        </w:rPr>
      </w:pPr>
      <w:del w:id="4532" w:author="Nagendra Dhakar" w:date="2016-01-26T17:11:00Z">
        <w:r w:rsidDel="0079492F">
          <w:delText xml:space="preserve">As mentioned previously, </w:delText>
        </w:r>
        <w:r w:rsidR="004D6B4A" w:rsidDel="0079492F">
          <w:delText>the R script that adds parking data to the output of the allocation tool is here: .\ParcelInputs\AllocationTool\[year]\addParking.R</w:delText>
        </w:r>
        <w:r w:rsidR="007218A9" w:rsidDel="0079492F">
          <w:delText>.</w:delText>
        </w:r>
        <w:r w:rsidR="00143556" w:rsidDel="0079492F">
          <w:delText xml:space="preserve"> The following figure shows the content of the script:</w:delText>
        </w:r>
      </w:del>
    </w:p>
    <w:p w14:paraId="1F90F040" w14:textId="64C161B5" w:rsidR="006B287D" w:rsidDel="0079492F" w:rsidRDefault="006B287D" w:rsidP="006B287D">
      <w:pPr>
        <w:pStyle w:val="Caption"/>
        <w:keepNext/>
        <w:rPr>
          <w:del w:id="4533" w:author="Nagendra Dhakar" w:date="2016-01-26T17:11:00Z"/>
        </w:rPr>
      </w:pPr>
      <w:del w:id="4534" w:author="Nagendra Dhakar" w:date="2016-01-26T17:11:00Z">
        <w:r w:rsidDel="0079492F">
          <w:delText xml:space="preserve">Figure </w:delText>
        </w:r>
        <w:r w:rsidR="005973D0" w:rsidDel="0079492F">
          <w:rPr>
            <w:b w:val="0"/>
            <w:bCs w:val="0"/>
            <w:caps w:val="0"/>
          </w:rPr>
          <w:fldChar w:fldCharType="begin"/>
        </w:r>
        <w:r w:rsidR="005973D0" w:rsidDel="0079492F">
          <w:delInstrText xml:space="preserve"> STYLEREF 1 \s </w:delInstrText>
        </w:r>
        <w:r w:rsidR="005973D0" w:rsidDel="0079492F">
          <w:rPr>
            <w:b w:val="0"/>
            <w:bCs w:val="0"/>
            <w:caps w:val="0"/>
          </w:rPr>
          <w:fldChar w:fldCharType="separate"/>
        </w:r>
        <w:r w:rsidDel="0079492F">
          <w:rPr>
            <w:noProof/>
          </w:rPr>
          <w:delText>5</w:delText>
        </w:r>
        <w:r w:rsidR="005973D0" w:rsidDel="0079492F">
          <w:rPr>
            <w:b w:val="0"/>
            <w:bCs w:val="0"/>
            <w:caps w:val="0"/>
            <w:noProof/>
          </w:rPr>
          <w:fldChar w:fldCharType="end"/>
        </w:r>
        <w:r w:rsidDel="0079492F">
          <w:delText>.</w:delText>
        </w:r>
        <w:r w:rsidR="005973D0" w:rsidDel="0079492F">
          <w:rPr>
            <w:b w:val="0"/>
            <w:bCs w:val="0"/>
            <w:caps w:val="0"/>
          </w:rPr>
          <w:fldChar w:fldCharType="begin"/>
        </w:r>
        <w:r w:rsidR="005973D0" w:rsidDel="0079492F">
          <w:delInstrText xml:space="preserve"> SEQ Figure \* ARABIC \s 1 </w:delInstrText>
        </w:r>
        <w:r w:rsidR="005973D0" w:rsidDel="0079492F">
          <w:rPr>
            <w:b w:val="0"/>
            <w:bCs w:val="0"/>
            <w:caps w:val="0"/>
          </w:rPr>
          <w:fldChar w:fldCharType="separate"/>
        </w:r>
        <w:r w:rsidR="00891C1C" w:rsidDel="0079492F">
          <w:rPr>
            <w:noProof/>
          </w:rPr>
          <w:delText>11</w:delText>
        </w:r>
        <w:r w:rsidR="005973D0" w:rsidDel="0079492F">
          <w:rPr>
            <w:b w:val="0"/>
            <w:bCs w:val="0"/>
            <w:caps w:val="0"/>
            <w:noProof/>
          </w:rPr>
          <w:fldChar w:fldCharType="end"/>
        </w:r>
        <w:r w:rsidDel="0079492F">
          <w:delText xml:space="preserve"> R Script to Add parking</w:delText>
        </w:r>
      </w:del>
    </w:p>
    <w:p w14:paraId="46C53ACE" w14:textId="1CA959DB" w:rsidR="007218A9" w:rsidDel="0079492F" w:rsidRDefault="00817F4D" w:rsidP="0074742A">
      <w:pPr>
        <w:pStyle w:val="BodyParagraph"/>
        <w:rPr>
          <w:del w:id="4535" w:author="Nagendra Dhakar" w:date="2016-01-26T17:11:00Z"/>
        </w:rPr>
      </w:pPr>
      <w:del w:id="4536" w:author="Nagendra Dhakar" w:date="2016-01-26T17:11:00Z">
        <w:r w:rsidDel="0079492F">
          <w:rPr>
            <w:noProof/>
          </w:rPr>
          <w:drawing>
            <wp:inline distT="0" distB="0" distL="0" distR="0" wp14:anchorId="18110721" wp14:editId="4DD3536B">
              <wp:extent cx="5029200" cy="223949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29200" cy="2239498"/>
                      </a:xfrm>
                      <a:prstGeom prst="rect">
                        <a:avLst/>
                      </a:prstGeom>
                    </pic:spPr>
                  </pic:pic>
                </a:graphicData>
              </a:graphic>
            </wp:inline>
          </w:drawing>
        </w:r>
      </w:del>
    </w:p>
    <w:p w14:paraId="7D4390BE" w14:textId="7FC8EA3A" w:rsidR="0074742A" w:rsidRPr="00B51D11" w:rsidDel="0079492F" w:rsidRDefault="003322AB" w:rsidP="00B51D11">
      <w:pPr>
        <w:pStyle w:val="BodyParagraph"/>
        <w:rPr>
          <w:del w:id="4537" w:author="Nagendra Dhakar" w:date="2016-01-26T17:11:00Z"/>
        </w:rPr>
      </w:pPr>
      <w:del w:id="4538" w:author="Nagendra Dhakar" w:date="2016-01-26T17:11:00Z">
        <w:r w:rsidDel="0079492F">
          <w:delText>First,</w:delText>
        </w:r>
        <w:r w:rsidR="00143556" w:rsidDel="0079492F">
          <w:delText xml:space="preserve"> update</w:delText>
        </w:r>
        <w:r w:rsidR="00DD4BE5" w:rsidDel="0079492F">
          <w:delText xml:space="preserve"> the </w:delText>
        </w:r>
        <w:r w:rsidR="004E3807" w:rsidDel="0079492F">
          <w:delText xml:space="preserve">working directory </w:delText>
        </w:r>
        <w:r w:rsidR="00DD4BE5" w:rsidDel="0079492F">
          <w:delText>path at line 3</w:delText>
        </w:r>
        <w:r w:rsidR="00143556" w:rsidDel="0079492F">
          <w:delText xml:space="preserve"> in the script to match your setup</w:delText>
        </w:r>
        <w:r w:rsidR="00DD4BE5" w:rsidDel="0079492F">
          <w:delText>.</w:delText>
        </w:r>
        <w:r w:rsidR="0038794A" w:rsidDel="0079492F">
          <w:delText xml:space="preserve"> After that make sure that the working directory contains </w:delText>
        </w:r>
        <w:r w:rsidR="00817F4D" w:rsidDel="0079492F">
          <w:delText>microzone</w:delText>
        </w:r>
        <w:r w:rsidR="0038794A" w:rsidDel="0079492F">
          <w:delText xml:space="preserve"> file (line 5) and parking file (line 8).</w:delText>
        </w:r>
        <w:r w:rsidDel="0079492F">
          <w:delText xml:space="preserve"> With this, you are all set to run the R script</w:delText>
        </w:r>
        <w:r w:rsidR="0098672D" w:rsidDel="0079492F">
          <w:delText xml:space="preserve">. </w:delText>
        </w:r>
        <w:r w:rsidR="004E3807" w:rsidDel="0079492F">
          <w:delText>.</w:delText>
        </w:r>
        <w:r w:rsidR="0098672D" w:rsidDel="0079492F">
          <w:delText>Open the script in R Studio</w:delText>
        </w:r>
        <w:r w:rsidR="00817F4D" w:rsidDel="0079492F">
          <w:delText>, select all lines in the script</w:delText>
        </w:r>
        <w:r w:rsidR="0098672D" w:rsidDel="0079492F">
          <w:delText xml:space="preserve"> and hit run. The script generates the following file: “MZ_disaggregation_nashville_[year]_parking.csv” </w:delText>
        </w:r>
      </w:del>
    </w:p>
    <w:p w14:paraId="0DA7462E" w14:textId="4F8DB3B6" w:rsidR="005A333B" w:rsidRDefault="00A52A18" w:rsidP="005A333B">
      <w:pPr>
        <w:pStyle w:val="Heading3"/>
      </w:pPr>
      <w:bookmarkStart w:id="4539" w:name="_Toc441592872"/>
      <w:r>
        <w:t xml:space="preserve">Prepare Buffered </w:t>
      </w:r>
      <w:r w:rsidR="005A333B">
        <w:t>Microzone File</w:t>
      </w:r>
      <w:bookmarkEnd w:id="4539"/>
    </w:p>
    <w:p w14:paraId="65BA0E33" w14:textId="438DB6EA" w:rsidR="00E2728B" w:rsidRDefault="005A333B" w:rsidP="00A52A18">
      <w:pPr>
        <w:pStyle w:val="BodyParagraph"/>
      </w:pPr>
      <w:r>
        <w:t>As mentioned previously, the executable for bringing up the buffering tool is “</w:t>
      </w:r>
      <w:r w:rsidRPr="005A333B">
        <w:t>DSBuffTool.exe</w:t>
      </w:r>
      <w:r>
        <w:t>” and can be found in the “</w:t>
      </w:r>
      <w:r w:rsidR="00E13CD0">
        <w:t>.\Parcel</w:t>
      </w:r>
      <w:r w:rsidR="00E13CD0" w:rsidRPr="005A333B">
        <w:t>Inputs</w:t>
      </w:r>
      <w:r w:rsidRPr="005A333B">
        <w:t>\BufferTool</w:t>
      </w:r>
      <w:r>
        <w:t>” folder of the master model directory. Double-clicking the executable will bring up a GUI as shown in the following figure.</w:t>
      </w:r>
      <w:r w:rsidR="00A52A18">
        <w:t xml:space="preserve"> The use of this tool is </w:t>
      </w:r>
      <w:r w:rsidR="00754587">
        <w:t>straightforward. The user just needs to specify all the inputs and click on the “Run” button at the bottom of the GUI.</w:t>
      </w:r>
    </w:p>
    <w:p w14:paraId="792BF768" w14:textId="2EAF0840" w:rsidR="00A52A18" w:rsidRDefault="00A52A18" w:rsidP="00A52A18">
      <w:pPr>
        <w:pStyle w:val="Caption"/>
        <w:keepNext/>
      </w:pPr>
      <w:bookmarkStart w:id="4540" w:name="_Hlk426729199"/>
      <w:bookmarkStart w:id="4541" w:name="_Toc441592923"/>
      <w:r>
        <w:lastRenderedPageBreak/>
        <w:t xml:space="preserve">Figure </w:t>
      </w:r>
      <w:r w:rsidR="008F26F5">
        <w:fldChar w:fldCharType="begin"/>
      </w:r>
      <w:r w:rsidR="008F26F5">
        <w:instrText xml:space="preserve"> STYLEREF 1 \s </w:instrText>
      </w:r>
      <w:r w:rsidR="008F26F5">
        <w:fldChar w:fldCharType="separate"/>
      </w:r>
      <w:r w:rsidR="00760D74">
        <w:rPr>
          <w:noProof/>
        </w:rPr>
        <w:t>5</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12</w:t>
      </w:r>
      <w:r w:rsidR="008F26F5">
        <w:rPr>
          <w:noProof/>
        </w:rPr>
        <w:fldChar w:fldCharType="end"/>
      </w:r>
      <w:r>
        <w:t xml:space="preserve"> DaySim Buffering Tool GUI</w:t>
      </w:r>
      <w:bookmarkEnd w:id="4541"/>
    </w:p>
    <w:bookmarkEnd w:id="4540"/>
    <w:p w14:paraId="3DC812CF" w14:textId="130E92B3" w:rsidR="005A333B" w:rsidRPr="005A333B" w:rsidRDefault="00E2728B" w:rsidP="005A333B">
      <w:pPr>
        <w:pStyle w:val="BodyParagraph"/>
      </w:pPr>
      <w:r>
        <w:rPr>
          <w:noProof/>
        </w:rPr>
        <w:drawing>
          <wp:inline distT="0" distB="0" distL="0" distR="0" wp14:anchorId="05F12F96" wp14:editId="35F1A9DF">
            <wp:extent cx="5019675" cy="50482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9675" cy="5048250"/>
                    </a:xfrm>
                    <a:prstGeom prst="rect">
                      <a:avLst/>
                    </a:prstGeom>
                    <a:noFill/>
                    <a:ln>
                      <a:noFill/>
                    </a:ln>
                  </pic:spPr>
                </pic:pic>
              </a:graphicData>
            </a:graphic>
          </wp:inline>
        </w:drawing>
      </w:r>
    </w:p>
    <w:p w14:paraId="120B11C3" w14:textId="77777777" w:rsidR="005A333B" w:rsidRDefault="005A333B" w:rsidP="005A333B">
      <w:pPr>
        <w:pStyle w:val="BodyParagraph"/>
      </w:pPr>
    </w:p>
    <w:p w14:paraId="318C72F0" w14:textId="19C9598C" w:rsidR="00E2728B" w:rsidRDefault="00E2728B" w:rsidP="005A333B">
      <w:pPr>
        <w:pStyle w:val="BodyParagraph"/>
      </w:pPr>
      <w:r>
        <w:t>In the “INPUT” section of the GUI, distance calculation and buffer type are set to “Euclidean” and “Logistic decay” respectively. These are the recommended settings for running this tool. If node-to-node distances obtained from an all streets network are available, distance calculation may be set to “Node-to-Node”. The default recommended parameters for logistic decay weights (described in the model design chapter) such as buffer decay slope, offset etc., are also automatically populated in the appropriate fields in the GUI.</w:t>
      </w:r>
    </w:p>
    <w:p w14:paraId="6C27A3A9" w14:textId="3982CA26" w:rsidR="00DA649F" w:rsidRDefault="00DA649F" w:rsidP="005A333B">
      <w:pPr>
        <w:pStyle w:val="BodyParagraph"/>
      </w:pPr>
      <w:r>
        <w:t xml:space="preserve">All other inputs are to specify file </w:t>
      </w:r>
      <w:r w:rsidR="00E72C5E">
        <w:t>paths that</w:t>
      </w:r>
      <w:r>
        <w:t xml:space="preserve"> can be done by clicking on the “Browse” button. This pops a file dialog as show in the figure below. The user may also enter full file paths manually using keyboard.</w:t>
      </w:r>
    </w:p>
    <w:p w14:paraId="6B4CD21D" w14:textId="1E323434" w:rsidR="00DA649F" w:rsidRDefault="00DA649F" w:rsidP="00DA649F">
      <w:pPr>
        <w:pStyle w:val="Caption"/>
        <w:keepNext/>
      </w:pPr>
      <w:bookmarkStart w:id="4542" w:name="_Toc441592924"/>
      <w:r>
        <w:lastRenderedPageBreak/>
        <w:t xml:space="preserve">Figure </w:t>
      </w:r>
      <w:r w:rsidR="008F26F5">
        <w:fldChar w:fldCharType="begin"/>
      </w:r>
      <w:r w:rsidR="008F26F5">
        <w:instrText xml:space="preserve"> STYLEREF 1 \s </w:instrText>
      </w:r>
      <w:r w:rsidR="008F26F5">
        <w:fldChar w:fldCharType="separate"/>
      </w:r>
      <w:r w:rsidR="00760D74">
        <w:rPr>
          <w:noProof/>
        </w:rPr>
        <w:t>5</w:t>
      </w:r>
      <w:r w:rsidR="008F26F5">
        <w:rPr>
          <w:noProof/>
        </w:rPr>
        <w:fldChar w:fldCharType="end"/>
      </w:r>
      <w:r w:rsidR="00DB5AB7">
        <w:t>.</w:t>
      </w:r>
      <w:r w:rsidR="008F26F5">
        <w:fldChar w:fldCharType="begin"/>
      </w:r>
      <w:r w:rsidR="008F26F5">
        <w:instrText xml:space="preserve"> SEQ Figure \* ARABIC \s 1 </w:instrText>
      </w:r>
      <w:r w:rsidR="008F26F5">
        <w:fldChar w:fldCharType="separate"/>
      </w:r>
      <w:r w:rsidR="00891C1C">
        <w:rPr>
          <w:noProof/>
        </w:rPr>
        <w:t>13</w:t>
      </w:r>
      <w:r w:rsidR="008F26F5">
        <w:rPr>
          <w:noProof/>
        </w:rPr>
        <w:fldChar w:fldCharType="end"/>
      </w:r>
      <w:r>
        <w:t>. Buffer TooL File Selection Dialog</w:t>
      </w:r>
      <w:bookmarkEnd w:id="4542"/>
    </w:p>
    <w:p w14:paraId="20062EA6" w14:textId="139BE8C1" w:rsidR="00DA649F" w:rsidRDefault="00DA649F" w:rsidP="005A333B">
      <w:pPr>
        <w:pStyle w:val="BodyParagraph"/>
      </w:pPr>
      <w:r>
        <w:rPr>
          <w:noProof/>
        </w:rPr>
        <w:drawing>
          <wp:inline distT="0" distB="0" distL="0" distR="0" wp14:anchorId="4BE25CD3" wp14:editId="0F2E1772">
            <wp:extent cx="5019675" cy="2809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9675" cy="2809875"/>
                    </a:xfrm>
                    <a:prstGeom prst="rect">
                      <a:avLst/>
                    </a:prstGeom>
                    <a:noFill/>
                    <a:ln>
                      <a:noFill/>
                    </a:ln>
                  </pic:spPr>
                </pic:pic>
              </a:graphicData>
            </a:graphic>
          </wp:inline>
        </w:drawing>
      </w:r>
    </w:p>
    <w:p w14:paraId="5F3CEBC9" w14:textId="3F2E5649" w:rsidR="00DA649F" w:rsidRDefault="00DA649F" w:rsidP="00DA649F"/>
    <w:p w14:paraId="6FB1074F" w14:textId="2ADDB09C" w:rsidR="00DA649F" w:rsidRDefault="00AB4D5B" w:rsidP="00DA649F">
      <w:r>
        <w:t>All f</w:t>
      </w:r>
      <w:r w:rsidR="00DA649F">
        <w:t>ile specification field</w:t>
      </w:r>
      <w:r>
        <w:t>s</w:t>
      </w:r>
      <w:r w:rsidR="00DA649F">
        <w:t xml:space="preserve"> for the tool are described below.</w:t>
      </w:r>
      <w:r>
        <w:t xml:space="preserve"> Details about formats fo</w:t>
      </w:r>
      <w:r w:rsidR="00A52A18">
        <w:t xml:space="preserve">r the input files can be found </w:t>
      </w:r>
      <w:r>
        <w:t>in the directory and data structures chapter.</w:t>
      </w:r>
    </w:p>
    <w:p w14:paraId="757244E7" w14:textId="24BC928B" w:rsidR="00DA649F" w:rsidRDefault="00122C21" w:rsidP="00CE5899">
      <w:pPr>
        <w:pStyle w:val="ListParagraph"/>
        <w:numPr>
          <w:ilvl w:val="0"/>
          <w:numId w:val="48"/>
        </w:numPr>
      </w:pPr>
      <w:r>
        <w:rPr>
          <w:b/>
        </w:rPr>
        <w:t>Microzone</w:t>
      </w:r>
      <w:r w:rsidR="00DA649F" w:rsidRPr="00A52A18">
        <w:rPr>
          <w:b/>
        </w:rPr>
        <w:t xml:space="preserve"> Data File:</w:t>
      </w:r>
      <w:r w:rsidR="00DA649F">
        <w:t xml:space="preserve"> This is the base </w:t>
      </w:r>
      <w:r>
        <w:t>microzone</w:t>
      </w:r>
      <w:r w:rsidR="00DA649F">
        <w:t xml:space="preserve"> file. It is obtained by running the disaggregation tool.</w:t>
      </w:r>
    </w:p>
    <w:p w14:paraId="732732DB" w14:textId="0D970DFE" w:rsidR="00AB4D5B" w:rsidRPr="00AB4D5B" w:rsidRDefault="00AB4D5B" w:rsidP="00CE5899">
      <w:pPr>
        <w:pStyle w:val="ListParagraph"/>
        <w:numPr>
          <w:ilvl w:val="0"/>
          <w:numId w:val="48"/>
        </w:numPr>
      </w:pPr>
      <w:r w:rsidRPr="00A52A18">
        <w:rPr>
          <w:b/>
        </w:rPr>
        <w:t xml:space="preserve">Intersection Data File: </w:t>
      </w:r>
      <w:r>
        <w:t>This file has the coordinates of intersections and the number of links intersecting at each one of them.</w:t>
      </w:r>
    </w:p>
    <w:p w14:paraId="66CEDBE6" w14:textId="77008DD4" w:rsidR="00AB4D5B" w:rsidRPr="00AB4D5B" w:rsidRDefault="00AB4D5B" w:rsidP="00CE5899">
      <w:pPr>
        <w:pStyle w:val="ListParagraph"/>
        <w:numPr>
          <w:ilvl w:val="0"/>
          <w:numId w:val="48"/>
        </w:numPr>
      </w:pPr>
      <w:r w:rsidRPr="00A52A18">
        <w:rPr>
          <w:b/>
        </w:rPr>
        <w:t>Transit Stops File:</w:t>
      </w:r>
      <w:r>
        <w:t xml:space="preserve"> This file has the transit stop location coordinates by transit sub-mode.</w:t>
      </w:r>
    </w:p>
    <w:p w14:paraId="7D68F224" w14:textId="3EA7A64C" w:rsidR="00AB4D5B" w:rsidRDefault="00AB4D5B" w:rsidP="00CE5899">
      <w:pPr>
        <w:pStyle w:val="ListParagraph"/>
        <w:numPr>
          <w:ilvl w:val="0"/>
          <w:numId w:val="48"/>
        </w:numPr>
      </w:pPr>
      <w:r w:rsidRPr="00A52A18">
        <w:rPr>
          <w:b/>
        </w:rPr>
        <w:t xml:space="preserve">Open Spaces File: </w:t>
      </w:r>
      <w:r>
        <w:t>This file has the locations and area of parks/open spaces in the model region.</w:t>
      </w:r>
    </w:p>
    <w:p w14:paraId="315E9FD9" w14:textId="1CFAD444" w:rsidR="00FB0E10" w:rsidRDefault="00FB0E10" w:rsidP="00CE5899">
      <w:pPr>
        <w:pStyle w:val="ListParagraph"/>
        <w:numPr>
          <w:ilvl w:val="0"/>
          <w:numId w:val="48"/>
        </w:numPr>
      </w:pPr>
      <w:r w:rsidRPr="00A52A18">
        <w:rPr>
          <w:b/>
        </w:rPr>
        <w:t>Circuity Data File:</w:t>
      </w:r>
      <w:r>
        <w:t xml:space="preserve"> This is only required for “Circuity” distance </w:t>
      </w:r>
      <w:r w:rsidR="00E72C5E">
        <w:t>calculation that</w:t>
      </w:r>
      <w:r>
        <w:t xml:space="preserve"> is now an obsolete method.</w:t>
      </w:r>
    </w:p>
    <w:p w14:paraId="4C4E16DB" w14:textId="16E21280" w:rsidR="00FB0E10" w:rsidRDefault="00FB0E10" w:rsidP="00DA649F">
      <w:r>
        <w:t>The following files are only needed for “Node-to-Node” distance calculation method.</w:t>
      </w:r>
    </w:p>
    <w:p w14:paraId="139B83FE" w14:textId="403E15DC" w:rsidR="00FB0E10" w:rsidRDefault="00FB0E10" w:rsidP="00CE5899">
      <w:pPr>
        <w:pStyle w:val="ListParagraph"/>
        <w:numPr>
          <w:ilvl w:val="0"/>
          <w:numId w:val="49"/>
        </w:numPr>
      </w:pPr>
      <w:r w:rsidRPr="00A52A18">
        <w:rPr>
          <w:b/>
        </w:rPr>
        <w:t xml:space="preserve">Node Data File: </w:t>
      </w:r>
      <w:r>
        <w:t>This file contains the coordinates of node from an all streets network.</w:t>
      </w:r>
    </w:p>
    <w:p w14:paraId="01E81A1A" w14:textId="00F16D8F" w:rsidR="00FB0E10" w:rsidRDefault="00FB0E10" w:rsidP="00CE5899">
      <w:pPr>
        <w:pStyle w:val="ListParagraph"/>
        <w:numPr>
          <w:ilvl w:val="0"/>
          <w:numId w:val="49"/>
        </w:numPr>
      </w:pPr>
      <w:r w:rsidRPr="00A52A18">
        <w:rPr>
          <w:b/>
        </w:rPr>
        <w:t xml:space="preserve">Node to Node Distance File: </w:t>
      </w:r>
      <w:r>
        <w:t xml:space="preserve">This file contains the network shortest path distances between a list of </w:t>
      </w:r>
      <w:r w:rsidR="00364A47">
        <w:t>node pairs that are within 3 miles of each other. It is output from DTALite.</w:t>
      </w:r>
    </w:p>
    <w:p w14:paraId="45163B65" w14:textId="10865F75" w:rsidR="00364A47" w:rsidRDefault="00364A47" w:rsidP="00CE5899">
      <w:pPr>
        <w:pStyle w:val="ListParagraph"/>
        <w:numPr>
          <w:ilvl w:val="0"/>
          <w:numId w:val="49"/>
        </w:numPr>
      </w:pPr>
      <w:r w:rsidRPr="00A52A18">
        <w:rPr>
          <w:b/>
        </w:rPr>
        <w:t>Extended Node File:</w:t>
      </w:r>
      <w:r>
        <w:t xml:space="preserve"> This is an intermediate file created during the buffering process and contains base </w:t>
      </w:r>
      <w:r w:rsidR="00122C21">
        <w:t>microzone</w:t>
      </w:r>
      <w:r>
        <w:t xml:space="preserve"> data aggregated to the network node level. This is created after each </w:t>
      </w:r>
      <w:r w:rsidR="00122C21">
        <w:t>microzone</w:t>
      </w:r>
      <w:r>
        <w:t>/microzone has been associated with the nearest network node.</w:t>
      </w:r>
    </w:p>
    <w:p w14:paraId="46C090B7" w14:textId="29683644" w:rsidR="00364A47" w:rsidRPr="00364A47" w:rsidRDefault="00122C21" w:rsidP="00CE5899">
      <w:pPr>
        <w:pStyle w:val="ListParagraph"/>
        <w:numPr>
          <w:ilvl w:val="0"/>
          <w:numId w:val="49"/>
        </w:numPr>
      </w:pPr>
      <w:r>
        <w:rPr>
          <w:b/>
        </w:rPr>
        <w:lastRenderedPageBreak/>
        <w:t>Microzone</w:t>
      </w:r>
      <w:r w:rsidR="00364A47" w:rsidRPr="00A52A18">
        <w:rPr>
          <w:b/>
        </w:rPr>
        <w:t xml:space="preserve">-Node Correspondence File: </w:t>
      </w:r>
      <w:r w:rsidR="00364A47">
        <w:t xml:space="preserve">This is an intermediate file created during the buffering process and contains the correspondence between </w:t>
      </w:r>
      <w:r>
        <w:t>microzone</w:t>
      </w:r>
      <w:r w:rsidR="00364A47">
        <w:t>s and nodes.</w:t>
      </w:r>
    </w:p>
    <w:p w14:paraId="00C6F4F3" w14:textId="37186AD7" w:rsidR="00364A47" w:rsidRPr="00A52A18" w:rsidRDefault="00364A47" w:rsidP="00CE5899">
      <w:pPr>
        <w:pStyle w:val="ListParagraph"/>
        <w:numPr>
          <w:ilvl w:val="0"/>
          <w:numId w:val="49"/>
        </w:numPr>
        <w:rPr>
          <w:b/>
        </w:rPr>
      </w:pPr>
      <w:r w:rsidRPr="00A52A18">
        <w:rPr>
          <w:b/>
        </w:rPr>
        <w:t>Intersection-Node Correspondence File:</w:t>
      </w:r>
      <w:r w:rsidRPr="00364A47">
        <w:t xml:space="preserve"> </w:t>
      </w:r>
      <w:r>
        <w:t>This is an intermediate file created during the buffering process and contains the correspondence between intersections and nodes.</w:t>
      </w:r>
    </w:p>
    <w:p w14:paraId="102D5B25" w14:textId="07477653" w:rsidR="00364A47" w:rsidRPr="00A52A18" w:rsidRDefault="00364A47" w:rsidP="00CE5899">
      <w:pPr>
        <w:pStyle w:val="ListParagraph"/>
        <w:numPr>
          <w:ilvl w:val="0"/>
          <w:numId w:val="49"/>
        </w:numPr>
        <w:rPr>
          <w:b/>
        </w:rPr>
      </w:pPr>
      <w:r w:rsidRPr="00A52A18">
        <w:rPr>
          <w:b/>
        </w:rPr>
        <w:t>Stop-Node Correspondence File:</w:t>
      </w:r>
      <w:r w:rsidRPr="00364A47">
        <w:t xml:space="preserve"> </w:t>
      </w:r>
      <w:r>
        <w:t>This is an intermediate file created during the buffering process and contains the correspondence between transit stops and nodes.</w:t>
      </w:r>
    </w:p>
    <w:p w14:paraId="2E268DF3" w14:textId="5DB4CA1E" w:rsidR="00D805CD" w:rsidRDefault="00364A47" w:rsidP="00CE5899">
      <w:pPr>
        <w:pStyle w:val="ListParagraph"/>
        <w:numPr>
          <w:ilvl w:val="0"/>
          <w:numId w:val="49"/>
        </w:numPr>
      </w:pPr>
      <w:r w:rsidRPr="00A52A18">
        <w:rPr>
          <w:b/>
        </w:rPr>
        <w:t>Open spaces-Node Correspondence File:</w:t>
      </w:r>
      <w:r w:rsidRPr="00364A47">
        <w:t xml:space="preserve"> </w:t>
      </w:r>
      <w:r>
        <w:t>This is an intermediate file created during the buffering process and contains the correspondence between open spaces and nodes.</w:t>
      </w:r>
    </w:p>
    <w:p w14:paraId="18206DAF" w14:textId="766EB9F3" w:rsidR="00D805CD" w:rsidRDefault="00D805CD" w:rsidP="00CE5899">
      <w:pPr>
        <w:pStyle w:val="ListParagraph"/>
        <w:numPr>
          <w:ilvl w:val="0"/>
          <w:numId w:val="49"/>
        </w:numPr>
      </w:pPr>
      <w:r>
        <w:t>Specification of the following XML files is optional. However, they store the input configuration of a buffering tool run and make it convenient to use the tool.</w:t>
      </w:r>
    </w:p>
    <w:p w14:paraId="2717D424" w14:textId="739CDF49" w:rsidR="00D805CD" w:rsidRPr="00D805CD" w:rsidRDefault="00D805CD" w:rsidP="00364A47">
      <w:r>
        <w:rPr>
          <w:b/>
        </w:rPr>
        <w:t xml:space="preserve">Output XML File: </w:t>
      </w:r>
      <w:r>
        <w:t xml:space="preserve">If a file is specified in this field, an XML file containing all the input information specified by the user is stored upon clicking on “Run” </w:t>
      </w:r>
      <w:r w:rsidR="00E72C5E">
        <w:t>button that</w:t>
      </w:r>
      <w:r>
        <w:t xml:space="preserve"> initiated the buffer process.</w:t>
      </w:r>
    </w:p>
    <w:p w14:paraId="2F1C9436" w14:textId="1728F6A6" w:rsidR="00D805CD" w:rsidRDefault="00D805CD" w:rsidP="00364A47">
      <w:r>
        <w:rPr>
          <w:b/>
        </w:rPr>
        <w:t xml:space="preserve">XML Input File: </w:t>
      </w:r>
      <w:r>
        <w:t xml:space="preserve">Once an XML file has been stored as described above, it can be selected to automatically populate all the input fields required for a buffer run. This can be used to re-run a buffer process with the same inputs or modify a few inputs to generate a different buffered </w:t>
      </w:r>
      <w:r w:rsidR="00122C21">
        <w:t>microzone</w:t>
      </w:r>
      <w:r>
        <w:t xml:space="preserve"> file.</w:t>
      </w:r>
    </w:p>
    <w:p w14:paraId="5A64873B" w14:textId="37FF9917" w:rsidR="00455DBB" w:rsidRDefault="00D805CD" w:rsidP="00364A47">
      <w:r>
        <w:t xml:space="preserve">Finally, </w:t>
      </w:r>
      <w:r w:rsidR="00FB2E58">
        <w:rPr>
          <w:b/>
        </w:rPr>
        <w:t>Buffered Output File</w:t>
      </w:r>
      <w:r w:rsidR="00FB2E58">
        <w:t xml:space="preserve"> field is used to specify the location and name of the buffered </w:t>
      </w:r>
      <w:r w:rsidR="00122C21">
        <w:t>microzone</w:t>
      </w:r>
      <w:r w:rsidR="00FB2E58">
        <w:t xml:space="preserve">/microzone output </w:t>
      </w:r>
      <w:r w:rsidR="00E72C5E">
        <w:t>file that</w:t>
      </w:r>
      <w:r w:rsidR="00FB2E58">
        <w:t xml:space="preserve"> needs to go into DaySim inputs folder.</w:t>
      </w:r>
    </w:p>
    <w:p w14:paraId="39FE2A38" w14:textId="75429B5D" w:rsidR="00455DBB" w:rsidRDefault="00455DBB" w:rsidP="00455DBB">
      <w:pPr>
        <w:pStyle w:val="Heading3"/>
      </w:pPr>
      <w:bookmarkStart w:id="4543" w:name="_Toc441592873"/>
      <w:r>
        <w:t>Update TAZ Id and Lutype</w:t>
      </w:r>
      <w:bookmarkEnd w:id="4543"/>
    </w:p>
    <w:p w14:paraId="66A67CE2" w14:textId="5E5AA587" w:rsidR="00455DBB" w:rsidRDefault="00D24C33" w:rsidP="00455DBB">
      <w:pPr>
        <w:pStyle w:val="BodyParagraph"/>
      </w:pPr>
      <w:r>
        <w:t>T</w:t>
      </w:r>
      <w:r w:rsidR="00455DBB">
        <w:t>he R script that</w:t>
      </w:r>
      <w:r>
        <w:t xml:space="preserve"> updates TAZ ids and lutyp_p in the output of the buffered tool is here</w:t>
      </w:r>
      <w:r w:rsidR="00455DBB">
        <w:t>: .\ParcelInputs\</w:t>
      </w:r>
      <w:r>
        <w:t>BufferTool\[year]\taz_merge</w:t>
      </w:r>
      <w:r w:rsidR="00455DBB">
        <w:t>.R. The following figure shows the content of the script:</w:t>
      </w:r>
    </w:p>
    <w:p w14:paraId="1C11E270" w14:textId="22E30B52" w:rsidR="00455DBB" w:rsidRDefault="00455DBB" w:rsidP="00455DBB">
      <w:pPr>
        <w:pStyle w:val="Caption"/>
        <w:keepNext/>
      </w:pPr>
      <w:bookmarkStart w:id="4544" w:name="_Toc441592925"/>
      <w:r>
        <w:t xml:space="preserve">Figure </w:t>
      </w:r>
      <w:r w:rsidR="008F26F5">
        <w:fldChar w:fldCharType="begin"/>
      </w:r>
      <w:r w:rsidR="008F26F5">
        <w:instrText xml:space="preserve"> STYLEREF 1 \s </w:instrText>
      </w:r>
      <w:r w:rsidR="008F26F5">
        <w:fldChar w:fldCharType="separate"/>
      </w:r>
      <w:r>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891C1C">
        <w:rPr>
          <w:noProof/>
        </w:rPr>
        <w:t>14</w:t>
      </w:r>
      <w:r w:rsidR="008F26F5">
        <w:rPr>
          <w:noProof/>
        </w:rPr>
        <w:fldChar w:fldCharType="end"/>
      </w:r>
      <w:r>
        <w:t xml:space="preserve"> R Script to </w:t>
      </w:r>
      <w:r w:rsidR="00771754">
        <w:t>Fields in the Buffered File</w:t>
      </w:r>
      <w:bookmarkEnd w:id="4544"/>
    </w:p>
    <w:p w14:paraId="3531AB99" w14:textId="21FCC9CD" w:rsidR="00455DBB" w:rsidRDefault="00185571" w:rsidP="00455DBB">
      <w:pPr>
        <w:pStyle w:val="BodyParagraph"/>
      </w:pPr>
      <w:r>
        <w:rPr>
          <w:noProof/>
        </w:rPr>
        <w:drawing>
          <wp:inline distT="0" distB="0" distL="0" distR="0" wp14:anchorId="79D6718B" wp14:editId="65C9B1A0">
            <wp:extent cx="5029200" cy="20600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29200" cy="2060038"/>
                    </a:xfrm>
                    <a:prstGeom prst="rect">
                      <a:avLst/>
                    </a:prstGeom>
                  </pic:spPr>
                </pic:pic>
              </a:graphicData>
            </a:graphic>
          </wp:inline>
        </w:drawing>
      </w:r>
    </w:p>
    <w:p w14:paraId="72188A3D" w14:textId="71A73D8A" w:rsidR="00455DBB" w:rsidRDefault="00455DBB" w:rsidP="00364A47">
      <w:r>
        <w:lastRenderedPageBreak/>
        <w:t xml:space="preserve">First, update the working directory path at line 3 in the script to match your setup. After that make sure that the working directory contains parcel </w:t>
      </w:r>
      <w:r w:rsidR="00185571">
        <w:t xml:space="preserve">to taz correspondence </w:t>
      </w:r>
      <w:r>
        <w:t xml:space="preserve">file (line 5) and </w:t>
      </w:r>
      <w:r w:rsidR="00185571">
        <w:t>the buffered parcel</w:t>
      </w:r>
      <w:r>
        <w:t xml:space="preserve"> file (line </w:t>
      </w:r>
      <w:r w:rsidR="00185571">
        <w:t>7</w:t>
      </w:r>
      <w:r>
        <w:t>). With this, you are all set to run the R script. .Open the script in R Studio</w:t>
      </w:r>
      <w:r w:rsidR="00817F4D">
        <w:t>, select all lines in the script</w:t>
      </w:r>
      <w:r>
        <w:t xml:space="preserve"> and hit run. The script generates the following file: “</w:t>
      </w:r>
      <w:r w:rsidR="00185571">
        <w:t>N</w:t>
      </w:r>
      <w:r>
        <w:t>ashville</w:t>
      </w:r>
      <w:r w:rsidR="00185571">
        <w:t>_mzbuffer_allstreets</w:t>
      </w:r>
      <w:r>
        <w:t>_[year]</w:t>
      </w:r>
      <w:r w:rsidR="00185571">
        <w:t>.dat</w:t>
      </w:r>
      <w:r>
        <w:t>”</w:t>
      </w:r>
    </w:p>
    <w:p w14:paraId="6C5601AC" w14:textId="3A8B0FFB" w:rsidR="00F65DD2" w:rsidRPr="00FB2E58" w:rsidRDefault="00F65DD2" w:rsidP="00F65DD2">
      <w:pPr>
        <w:pStyle w:val="Heading2"/>
      </w:pPr>
      <w:bookmarkStart w:id="4545" w:name="_Toc441592874"/>
      <w:r>
        <w:t>Running the Model</w:t>
      </w:r>
      <w:bookmarkEnd w:id="4545"/>
    </w:p>
    <w:p w14:paraId="702DE29A" w14:textId="61D892A4" w:rsidR="00064037" w:rsidRDefault="00064037" w:rsidP="00002D54">
      <w:pPr>
        <w:pStyle w:val="Heading3"/>
        <w:numPr>
          <w:ilvl w:val="0"/>
          <w:numId w:val="0"/>
        </w:numPr>
        <w:rPr>
          <w:rFonts w:asciiTheme="minorHAnsi" w:hAnsiTheme="minorHAnsi"/>
        </w:rPr>
      </w:pPr>
      <w:bookmarkStart w:id="4546" w:name="_Toc441592875"/>
      <w:r>
        <w:rPr>
          <w:rFonts w:asciiTheme="minorHAnsi" w:hAnsiTheme="minorHAnsi"/>
        </w:rPr>
        <w:t>Model Setup</w:t>
      </w:r>
      <w:bookmarkEnd w:id="4546"/>
    </w:p>
    <w:p w14:paraId="56994A75" w14:textId="77777777" w:rsidR="00064037" w:rsidRPr="004F2D91" w:rsidRDefault="00064037" w:rsidP="00064037">
      <w:pPr>
        <w:pStyle w:val="BodyParagraph"/>
        <w:rPr>
          <w:rFonts w:asciiTheme="minorHAnsi" w:hAnsiTheme="minorHAnsi"/>
        </w:rPr>
      </w:pPr>
      <w:r w:rsidRPr="004F2D91">
        <w:rPr>
          <w:rFonts w:asciiTheme="minorHAnsi" w:hAnsiTheme="minorHAnsi"/>
        </w:rPr>
        <w:t xml:space="preserve">To </w:t>
      </w:r>
      <w:r>
        <w:rPr>
          <w:rFonts w:asciiTheme="minorHAnsi" w:hAnsiTheme="minorHAnsi"/>
        </w:rPr>
        <w:t>setup</w:t>
      </w:r>
      <w:r w:rsidRPr="004F2D91">
        <w:rPr>
          <w:rFonts w:asciiTheme="minorHAnsi" w:hAnsiTheme="minorHAnsi"/>
        </w:rPr>
        <w:t xml:space="preserve"> </w:t>
      </w:r>
      <w:r>
        <w:rPr>
          <w:rFonts w:asciiTheme="minorHAnsi" w:hAnsiTheme="minorHAnsi"/>
        </w:rPr>
        <w:t>the Nashville ABM</w:t>
      </w:r>
      <w:r w:rsidRPr="004F2D91">
        <w:rPr>
          <w:rFonts w:asciiTheme="minorHAnsi" w:hAnsiTheme="minorHAnsi"/>
        </w:rPr>
        <w:t xml:space="preserve"> </w:t>
      </w:r>
      <w:r>
        <w:rPr>
          <w:rFonts w:asciiTheme="minorHAnsi" w:hAnsiTheme="minorHAnsi"/>
        </w:rPr>
        <w:t>on a machine</w:t>
      </w:r>
      <w:r w:rsidRPr="004F2D91">
        <w:rPr>
          <w:rFonts w:asciiTheme="minorHAnsi" w:hAnsiTheme="minorHAnsi"/>
        </w:rPr>
        <w:t>, follow</w:t>
      </w:r>
      <w:r>
        <w:rPr>
          <w:rFonts w:asciiTheme="minorHAnsi" w:hAnsiTheme="minorHAnsi"/>
        </w:rPr>
        <w:t xml:space="preserve"> the</w:t>
      </w:r>
      <w:r w:rsidRPr="004F2D91">
        <w:rPr>
          <w:rFonts w:asciiTheme="minorHAnsi" w:hAnsiTheme="minorHAnsi"/>
        </w:rPr>
        <w:t xml:space="preserve"> sequential steps </w:t>
      </w:r>
      <w:r>
        <w:rPr>
          <w:rFonts w:asciiTheme="minorHAnsi" w:hAnsiTheme="minorHAnsi"/>
        </w:rPr>
        <w:t xml:space="preserve">as </w:t>
      </w:r>
      <w:r w:rsidRPr="004F2D91">
        <w:rPr>
          <w:rFonts w:asciiTheme="minorHAnsi" w:hAnsiTheme="minorHAnsi"/>
        </w:rPr>
        <w:t>below:</w:t>
      </w:r>
    </w:p>
    <w:p w14:paraId="51CA4564"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O</w:t>
      </w:r>
      <w:r w:rsidRPr="004F2D91">
        <w:rPr>
          <w:rFonts w:asciiTheme="minorHAnsi" w:hAnsiTheme="minorHAnsi"/>
        </w:rPr>
        <w:t>pen TransCAD</w:t>
      </w:r>
    </w:p>
    <w:p w14:paraId="57D4F3D4" w14:textId="77777777" w:rsidR="00064037" w:rsidRDefault="00064037" w:rsidP="00064037">
      <w:pPr>
        <w:pStyle w:val="ListParagraph"/>
        <w:spacing w:after="200" w:line="276" w:lineRule="auto"/>
        <w:rPr>
          <w:rFonts w:asciiTheme="minorHAnsi" w:hAnsiTheme="minorHAnsi"/>
        </w:rPr>
      </w:pPr>
    </w:p>
    <w:p w14:paraId="1F9AF870" w14:textId="77777777" w:rsidR="00064037" w:rsidRDefault="00064037" w:rsidP="00064037">
      <w:pPr>
        <w:pStyle w:val="ListParagraph"/>
        <w:spacing w:after="200" w:line="276" w:lineRule="auto"/>
        <w:rPr>
          <w:rFonts w:asciiTheme="minorHAnsi" w:hAnsiTheme="minorHAnsi"/>
        </w:rPr>
      </w:pPr>
      <w:r>
        <w:rPr>
          <w:rFonts w:asciiTheme="minorHAnsi" w:hAnsiTheme="minorHAnsi"/>
        </w:rPr>
        <w:t>If TransCAD is used on the machine before, go to start button (far left corner), in OS lower than windows 8.</w:t>
      </w:r>
    </w:p>
    <w:p w14:paraId="1739B429" w14:textId="77777777" w:rsidR="00064037" w:rsidRPr="008B4546" w:rsidRDefault="00064037" w:rsidP="00064037">
      <w:pPr>
        <w:pStyle w:val="Caption"/>
        <w:keepNext/>
        <w:ind w:left="360"/>
      </w:pPr>
      <w:bookmarkStart w:id="4547" w:name="_Toc436838932"/>
      <w:bookmarkStart w:id="4548" w:name="_Toc436832795"/>
      <w:bookmarkStart w:id="4549" w:name="_Toc441592926"/>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15</w:t>
      </w:r>
      <w:r w:rsidR="008F26F5">
        <w:rPr>
          <w:noProof/>
        </w:rPr>
        <w:fldChar w:fldCharType="end"/>
      </w:r>
      <w:r>
        <w:t xml:space="preserve"> Open TransCAD</w:t>
      </w:r>
      <w:bookmarkEnd w:id="4547"/>
      <w:bookmarkEnd w:id="4548"/>
      <w:bookmarkEnd w:id="4549"/>
    </w:p>
    <w:p w14:paraId="1BC149B6" w14:textId="77777777" w:rsidR="00064037" w:rsidRPr="004F2D91" w:rsidRDefault="00064037" w:rsidP="00064037">
      <w:pPr>
        <w:pStyle w:val="BodyParagraph"/>
        <w:ind w:firstLine="360"/>
        <w:rPr>
          <w:rFonts w:asciiTheme="minorHAnsi" w:hAnsiTheme="minorHAnsi"/>
        </w:rPr>
      </w:pPr>
      <w:r w:rsidRPr="004F2D91">
        <w:rPr>
          <w:rFonts w:asciiTheme="minorHAnsi" w:hAnsiTheme="minorHAnsi"/>
          <w:noProof/>
        </w:rPr>
        <w:drawing>
          <wp:inline distT="0" distB="0" distL="0" distR="0" wp14:anchorId="67E9883A" wp14:editId="051C0785">
            <wp:extent cx="2476500" cy="493395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4"/>
                    <a:srcRect r="47047"/>
                    <a:stretch/>
                  </pic:blipFill>
                  <pic:spPr bwMode="auto">
                    <a:xfrm>
                      <a:off x="0" y="0"/>
                      <a:ext cx="2476500" cy="4933950"/>
                    </a:xfrm>
                    <a:prstGeom prst="rect">
                      <a:avLst/>
                    </a:prstGeom>
                    <a:ln>
                      <a:noFill/>
                    </a:ln>
                    <a:extLst>
                      <a:ext uri="{53640926-AAD7-44D8-BBD7-CCE9431645EC}">
                        <a14:shadowObscured xmlns:a14="http://schemas.microsoft.com/office/drawing/2010/main"/>
                      </a:ext>
                    </a:extLst>
                  </pic:spPr>
                </pic:pic>
              </a:graphicData>
            </a:graphic>
          </wp:inline>
        </w:drawing>
      </w:r>
    </w:p>
    <w:p w14:paraId="61358329" w14:textId="77777777" w:rsidR="00064037" w:rsidRPr="004F2D91" w:rsidRDefault="00064037" w:rsidP="00064037">
      <w:pPr>
        <w:pStyle w:val="ListParagraph"/>
        <w:numPr>
          <w:ilvl w:val="0"/>
          <w:numId w:val="55"/>
        </w:numPr>
        <w:spacing w:after="200" w:line="276" w:lineRule="auto"/>
        <w:rPr>
          <w:rFonts w:asciiTheme="minorHAnsi" w:hAnsiTheme="minorHAnsi"/>
        </w:rPr>
      </w:pPr>
      <w:r w:rsidRPr="004F2D91">
        <w:rPr>
          <w:rFonts w:asciiTheme="minorHAnsi" w:hAnsiTheme="minorHAnsi"/>
        </w:rPr>
        <w:t>Add GIS Developer’s Kit tool</w:t>
      </w:r>
    </w:p>
    <w:p w14:paraId="5CF5B700" w14:textId="77777777" w:rsidR="00064037" w:rsidRDefault="00064037" w:rsidP="00064037">
      <w:pPr>
        <w:spacing w:after="200" w:line="276" w:lineRule="auto"/>
        <w:ind w:left="360" w:firstLine="360"/>
        <w:rPr>
          <w:rFonts w:asciiTheme="minorHAnsi" w:hAnsiTheme="minorHAnsi"/>
        </w:rPr>
      </w:pPr>
      <w:r>
        <w:rPr>
          <w:rFonts w:asciiTheme="minorHAnsi" w:hAnsiTheme="minorHAnsi"/>
        </w:rPr>
        <w:lastRenderedPageBreak/>
        <w:t>After opening up TransCAD, go to menu bar and click on “GIS developer’s Kit” under “Tools”</w:t>
      </w:r>
    </w:p>
    <w:p w14:paraId="597A658C" w14:textId="77777777" w:rsidR="00064037" w:rsidRPr="002E4AF9" w:rsidRDefault="00064037" w:rsidP="00064037">
      <w:pPr>
        <w:pStyle w:val="Caption"/>
        <w:keepNext/>
        <w:ind w:left="360"/>
      </w:pPr>
      <w:bookmarkStart w:id="4550" w:name="_Toc436838933"/>
      <w:bookmarkStart w:id="4551" w:name="_Toc436832796"/>
      <w:bookmarkStart w:id="4552" w:name="_Toc441592927"/>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16</w:t>
      </w:r>
      <w:r w:rsidR="008F26F5">
        <w:rPr>
          <w:noProof/>
        </w:rPr>
        <w:fldChar w:fldCharType="end"/>
      </w:r>
      <w:r>
        <w:t xml:space="preserve"> Add GIS Developer’s kit</w:t>
      </w:r>
      <w:bookmarkEnd w:id="4550"/>
      <w:bookmarkEnd w:id="4551"/>
      <w:bookmarkEnd w:id="4552"/>
    </w:p>
    <w:p w14:paraId="479690F0" w14:textId="77777777" w:rsidR="00064037" w:rsidRPr="004F2D91" w:rsidRDefault="00064037" w:rsidP="00064037">
      <w:pPr>
        <w:spacing w:after="200" w:line="276" w:lineRule="auto"/>
        <w:ind w:left="360"/>
        <w:rPr>
          <w:rFonts w:asciiTheme="minorHAnsi" w:hAnsiTheme="minorHAnsi"/>
        </w:rPr>
      </w:pPr>
      <w:r w:rsidRPr="004F2D91">
        <w:rPr>
          <w:rFonts w:asciiTheme="minorHAnsi" w:hAnsiTheme="minorHAnsi"/>
          <w:noProof/>
        </w:rPr>
        <w:drawing>
          <wp:inline distT="0" distB="0" distL="0" distR="0" wp14:anchorId="1F5922C1" wp14:editId="39970AC0">
            <wp:extent cx="2676525" cy="904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76525" cy="904875"/>
                    </a:xfrm>
                    <a:prstGeom prst="rect">
                      <a:avLst/>
                    </a:prstGeom>
                  </pic:spPr>
                </pic:pic>
              </a:graphicData>
            </a:graphic>
          </wp:inline>
        </w:drawing>
      </w:r>
    </w:p>
    <w:p w14:paraId="7643224C"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On the “GIS Developer’s Kit” c</w:t>
      </w:r>
      <w:r w:rsidRPr="004F2D91">
        <w:rPr>
          <w:rFonts w:asciiTheme="minorHAnsi" w:hAnsiTheme="minorHAnsi"/>
        </w:rPr>
        <w:t>lick  on compile</w:t>
      </w:r>
      <w:r>
        <w:rPr>
          <w:rFonts w:asciiTheme="minorHAnsi" w:hAnsiTheme="minorHAnsi"/>
        </w:rPr>
        <w:t xml:space="preserve"> (first icon)</w:t>
      </w:r>
      <w:r w:rsidRPr="004F2D91">
        <w:rPr>
          <w:rFonts w:asciiTheme="minorHAnsi" w:hAnsiTheme="minorHAnsi"/>
        </w:rPr>
        <w:t xml:space="preserve"> :</w:t>
      </w:r>
    </w:p>
    <w:p w14:paraId="0887B905" w14:textId="77777777" w:rsidR="00064037" w:rsidRPr="008B4546" w:rsidRDefault="00064037" w:rsidP="00064037">
      <w:pPr>
        <w:pStyle w:val="Caption"/>
        <w:keepNext/>
      </w:pPr>
      <w:bookmarkStart w:id="4553" w:name="_Toc436838934"/>
      <w:bookmarkStart w:id="4554" w:name="_Toc436832797"/>
      <w:bookmarkStart w:id="4555" w:name="_Toc441592928"/>
      <w:r>
        <w:t xml:space="preserve">Figure </w:t>
      </w:r>
      <w:r w:rsidR="008F26F5">
        <w:fldChar w:fldCharType="begin"/>
      </w:r>
      <w:r w:rsidR="008F26F5">
        <w:instrText xml:space="preserve"> ST</w:instrText>
      </w:r>
      <w:r w:rsidR="008F26F5">
        <w:instrText xml:space="preserve">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17</w:t>
      </w:r>
      <w:r w:rsidR="008F26F5">
        <w:rPr>
          <w:noProof/>
        </w:rPr>
        <w:fldChar w:fldCharType="end"/>
      </w:r>
      <w:r>
        <w:t xml:space="preserve"> Compile</w:t>
      </w:r>
      <w:bookmarkEnd w:id="4553"/>
      <w:bookmarkEnd w:id="4554"/>
      <w:bookmarkEnd w:id="4555"/>
    </w:p>
    <w:p w14:paraId="59D1AE96"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728429E9" wp14:editId="5348B865">
            <wp:extent cx="1285875" cy="504825"/>
            <wp:effectExtent l="0" t="0" r="9525" b="9525"/>
            <wp:docPr id="69" name="Picture 6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6"/>
                    <a:stretch>
                      <a:fillRect/>
                    </a:stretch>
                  </pic:blipFill>
                  <pic:spPr>
                    <a:xfrm>
                      <a:off x="0" y="0"/>
                      <a:ext cx="1285875" cy="504825"/>
                    </a:xfrm>
                    <a:prstGeom prst="rect">
                      <a:avLst/>
                    </a:prstGeom>
                  </pic:spPr>
                </pic:pic>
              </a:graphicData>
            </a:graphic>
          </wp:inline>
        </w:drawing>
      </w:r>
    </w:p>
    <w:p w14:paraId="5C238C0E"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This will bring up a</w:t>
      </w:r>
      <w:r w:rsidRPr="004F2D91">
        <w:rPr>
          <w:rFonts w:asciiTheme="minorHAnsi" w:hAnsiTheme="minorHAnsi"/>
        </w:rPr>
        <w:t xml:space="preserve"> browse window ask</w:t>
      </w:r>
      <w:r>
        <w:rPr>
          <w:rFonts w:asciiTheme="minorHAnsi" w:hAnsiTheme="minorHAnsi"/>
        </w:rPr>
        <w:t>ing</w:t>
      </w:r>
      <w:r w:rsidRPr="004F2D91">
        <w:rPr>
          <w:rFonts w:asciiTheme="minorHAnsi" w:hAnsiTheme="minorHAnsi"/>
        </w:rPr>
        <w:t xml:space="preserve"> for a resource file. Navigate to Script folder </w:t>
      </w:r>
      <w:r>
        <w:rPr>
          <w:rFonts w:asciiTheme="minorHAnsi" w:hAnsiTheme="minorHAnsi"/>
        </w:rPr>
        <w:t xml:space="preserve">under your project directory </w:t>
      </w:r>
      <w:r w:rsidRPr="004F2D91">
        <w:rPr>
          <w:rFonts w:asciiTheme="minorHAnsi" w:hAnsiTheme="minorHAnsi"/>
        </w:rPr>
        <w:t xml:space="preserve">and select </w:t>
      </w:r>
      <w:r>
        <w:rPr>
          <w:rFonts w:asciiTheme="minorHAnsi" w:hAnsiTheme="minorHAnsi"/>
        </w:rPr>
        <w:t>the list file “2040 Model.lst”. The file lists all GSIDK scripts that are used in the model.</w:t>
      </w:r>
    </w:p>
    <w:p w14:paraId="5AC0CD93" w14:textId="77777777" w:rsidR="00064037" w:rsidRPr="008B4546" w:rsidRDefault="00064037" w:rsidP="00064037">
      <w:pPr>
        <w:pStyle w:val="Caption"/>
        <w:keepNext/>
      </w:pPr>
      <w:bookmarkStart w:id="4556" w:name="_Toc436838935"/>
      <w:bookmarkStart w:id="4557" w:name="_Toc436832798"/>
      <w:bookmarkStart w:id="4558" w:name="_Toc441592929"/>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18</w:t>
      </w:r>
      <w:r w:rsidR="008F26F5">
        <w:rPr>
          <w:noProof/>
        </w:rPr>
        <w:fldChar w:fldCharType="end"/>
      </w:r>
      <w:r>
        <w:t xml:space="preserve"> Open Model List File</w:t>
      </w:r>
      <w:bookmarkEnd w:id="4556"/>
      <w:bookmarkEnd w:id="4557"/>
      <w:bookmarkEnd w:id="4558"/>
    </w:p>
    <w:p w14:paraId="319B6E19"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7D6D222" wp14:editId="77483B37">
            <wp:extent cx="5029200" cy="314325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7"/>
                    <a:stretch>
                      <a:fillRect/>
                    </a:stretch>
                  </pic:blipFill>
                  <pic:spPr>
                    <a:xfrm>
                      <a:off x="0" y="0"/>
                      <a:ext cx="5029200" cy="3143250"/>
                    </a:xfrm>
                    <a:prstGeom prst="rect">
                      <a:avLst/>
                    </a:prstGeom>
                  </pic:spPr>
                </pic:pic>
              </a:graphicData>
            </a:graphic>
          </wp:inline>
        </w:drawing>
      </w:r>
    </w:p>
    <w:p w14:paraId="32DB8BED"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After all scripts are compiled and verified by TransCAD, c</w:t>
      </w:r>
      <w:r w:rsidRPr="004F2D91">
        <w:rPr>
          <w:rFonts w:asciiTheme="minorHAnsi" w:hAnsiTheme="minorHAnsi"/>
        </w:rPr>
        <w:t>lick on Test</w:t>
      </w:r>
      <w:r>
        <w:rPr>
          <w:rFonts w:asciiTheme="minorHAnsi" w:hAnsiTheme="minorHAnsi"/>
        </w:rPr>
        <w:t xml:space="preserve"> (second icon)</w:t>
      </w:r>
      <w:r w:rsidRPr="004F2D91">
        <w:rPr>
          <w:rFonts w:asciiTheme="minorHAnsi" w:hAnsiTheme="minorHAnsi"/>
        </w:rPr>
        <w:t>:</w:t>
      </w:r>
    </w:p>
    <w:p w14:paraId="2B93CA95" w14:textId="77777777" w:rsidR="00064037" w:rsidRPr="008B4546" w:rsidRDefault="00064037" w:rsidP="00064037">
      <w:pPr>
        <w:pStyle w:val="Caption"/>
        <w:keepNext/>
      </w:pPr>
      <w:bookmarkStart w:id="4559" w:name="_Toc436838936"/>
      <w:bookmarkStart w:id="4560" w:name="_Toc436832799"/>
      <w:bookmarkStart w:id="4561" w:name="_Toc441592930"/>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19</w:t>
      </w:r>
      <w:r w:rsidR="008F26F5">
        <w:rPr>
          <w:noProof/>
        </w:rPr>
        <w:fldChar w:fldCharType="end"/>
      </w:r>
      <w:r>
        <w:t xml:space="preserve"> Test Icon</w:t>
      </w:r>
      <w:bookmarkEnd w:id="4559"/>
      <w:bookmarkEnd w:id="4560"/>
      <w:bookmarkEnd w:id="4561"/>
    </w:p>
    <w:p w14:paraId="5FCF748B"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9149728" wp14:editId="15F79BD8">
            <wp:extent cx="1123950" cy="295275"/>
            <wp:effectExtent l="0" t="0" r="0" b="9525"/>
            <wp:docPr id="72" name="Picture 7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a:stretch>
                      <a:fillRect/>
                    </a:stretch>
                  </pic:blipFill>
                  <pic:spPr>
                    <a:xfrm>
                      <a:off x="0" y="0"/>
                      <a:ext cx="1123950" cy="295275"/>
                    </a:xfrm>
                    <a:prstGeom prst="rect">
                      <a:avLst/>
                    </a:prstGeom>
                  </pic:spPr>
                </pic:pic>
              </a:graphicData>
            </a:graphic>
          </wp:inline>
        </w:drawing>
      </w:r>
    </w:p>
    <w:p w14:paraId="34B6DE1A"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lastRenderedPageBreak/>
        <w:t xml:space="preserve">This will open a window asking for an add-in name. </w:t>
      </w:r>
      <w:r w:rsidRPr="004F2D91">
        <w:rPr>
          <w:rFonts w:asciiTheme="minorHAnsi" w:hAnsiTheme="minorHAnsi"/>
        </w:rPr>
        <w:t>Select “Macro” as type of add-in and enter “Model” as name.</w:t>
      </w:r>
    </w:p>
    <w:p w14:paraId="66734A9C" w14:textId="77777777" w:rsidR="00064037" w:rsidRPr="008B4546" w:rsidRDefault="00064037" w:rsidP="00064037">
      <w:pPr>
        <w:pStyle w:val="Caption"/>
        <w:keepNext/>
      </w:pPr>
      <w:bookmarkStart w:id="4562" w:name="_Toc436838937"/>
      <w:bookmarkStart w:id="4563" w:name="_Toc436832800"/>
      <w:bookmarkStart w:id="4564" w:name="_Toc441592931"/>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20</w:t>
      </w:r>
      <w:r w:rsidR="008F26F5">
        <w:rPr>
          <w:noProof/>
        </w:rPr>
        <w:fldChar w:fldCharType="end"/>
      </w:r>
      <w:r>
        <w:t xml:space="preserve"> Run model</w:t>
      </w:r>
      <w:bookmarkEnd w:id="4562"/>
      <w:bookmarkEnd w:id="4563"/>
      <w:bookmarkEnd w:id="4564"/>
    </w:p>
    <w:p w14:paraId="7002213B"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57227DCA" wp14:editId="6140A3CB">
            <wp:extent cx="2228850" cy="1076325"/>
            <wp:effectExtent l="0" t="0" r="0" b="9525"/>
            <wp:docPr id="73" name="Picture 7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9"/>
                    <a:stretch>
                      <a:fillRect/>
                    </a:stretch>
                  </pic:blipFill>
                  <pic:spPr>
                    <a:xfrm>
                      <a:off x="0" y="0"/>
                      <a:ext cx="2228850" cy="1076325"/>
                    </a:xfrm>
                    <a:prstGeom prst="rect">
                      <a:avLst/>
                    </a:prstGeom>
                  </pic:spPr>
                </pic:pic>
              </a:graphicData>
            </a:graphic>
          </wp:inline>
        </w:drawing>
      </w:r>
    </w:p>
    <w:p w14:paraId="1CC1B71E" w14:textId="77777777" w:rsidR="00064037" w:rsidRDefault="00064037" w:rsidP="00064037">
      <w:pPr>
        <w:rPr>
          <w:rFonts w:asciiTheme="minorHAnsi" w:hAnsiTheme="minorHAnsi"/>
        </w:rPr>
      </w:pPr>
      <w:r w:rsidRPr="004F2D91">
        <w:rPr>
          <w:rFonts w:asciiTheme="minorHAnsi" w:hAnsiTheme="minorHAnsi"/>
        </w:rPr>
        <w:t xml:space="preserve">After hitting </w:t>
      </w:r>
      <w:r>
        <w:rPr>
          <w:rFonts w:asciiTheme="minorHAnsi" w:hAnsiTheme="minorHAnsi"/>
        </w:rPr>
        <w:t xml:space="preserve">OK, a browse window will </w:t>
      </w:r>
      <w:r w:rsidRPr="004F2D91">
        <w:rPr>
          <w:rFonts w:asciiTheme="minorHAnsi" w:hAnsiTheme="minorHAnsi"/>
        </w:rPr>
        <w:t>ask for a model table. Navigate to “Script” folder and select “Nashville4.bin”</w:t>
      </w:r>
      <w:r>
        <w:rPr>
          <w:rFonts w:asciiTheme="minorHAnsi" w:hAnsiTheme="minorHAnsi"/>
        </w:rPr>
        <w:t xml:space="preserve">. </w:t>
      </w:r>
    </w:p>
    <w:p w14:paraId="4E9AB5EA" w14:textId="77777777" w:rsidR="00064037" w:rsidRPr="002E4AF9" w:rsidRDefault="00064037" w:rsidP="00064037">
      <w:pPr>
        <w:pStyle w:val="Caption"/>
        <w:keepNext/>
      </w:pPr>
      <w:bookmarkStart w:id="4565" w:name="_Toc436838938"/>
      <w:bookmarkStart w:id="4566" w:name="_Toc436832801"/>
      <w:bookmarkStart w:id="4567" w:name="_Toc441592932"/>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21</w:t>
      </w:r>
      <w:r w:rsidR="008F26F5">
        <w:rPr>
          <w:noProof/>
        </w:rPr>
        <w:fldChar w:fldCharType="end"/>
      </w:r>
      <w:r>
        <w:t xml:space="preserve"> Open Model Table</w:t>
      </w:r>
      <w:bookmarkEnd w:id="4565"/>
      <w:bookmarkEnd w:id="4566"/>
      <w:bookmarkEnd w:id="4567"/>
    </w:p>
    <w:p w14:paraId="2041BEC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07D894CA" wp14:editId="1AD0CE65">
            <wp:extent cx="4152900" cy="2595245"/>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0"/>
                    <a:stretch>
                      <a:fillRect/>
                    </a:stretch>
                  </pic:blipFill>
                  <pic:spPr>
                    <a:xfrm>
                      <a:off x="0" y="0"/>
                      <a:ext cx="4152900" cy="2595245"/>
                    </a:xfrm>
                    <a:prstGeom prst="rect">
                      <a:avLst/>
                    </a:prstGeom>
                  </pic:spPr>
                </pic:pic>
              </a:graphicData>
            </a:graphic>
          </wp:inline>
        </w:drawing>
      </w:r>
    </w:p>
    <w:p w14:paraId="1541B4CA" w14:textId="77777777" w:rsidR="00064037" w:rsidRDefault="00064037" w:rsidP="00064037">
      <w:pPr>
        <w:rPr>
          <w:rFonts w:asciiTheme="minorHAnsi" w:hAnsiTheme="minorHAnsi"/>
        </w:rPr>
      </w:pPr>
      <w:r>
        <w:rPr>
          <w:rFonts w:asciiTheme="minorHAnsi" w:hAnsiTheme="minorHAnsi"/>
        </w:rPr>
        <w:t xml:space="preserve">TransCAD stores the model table in memory, so TransCAD will only ask for the model table if it cannot find the table used in the last run or the model is run on the machine for the first time. </w:t>
      </w:r>
    </w:p>
    <w:p w14:paraId="14C15598" w14:textId="77777777" w:rsidR="00064037" w:rsidRDefault="00064037" w:rsidP="00064037">
      <w:pPr>
        <w:rPr>
          <w:rFonts w:asciiTheme="minorHAnsi" w:hAnsiTheme="minorHAnsi"/>
        </w:rPr>
      </w:pPr>
      <w:r>
        <w:rPr>
          <w:rFonts w:asciiTheme="minorHAnsi" w:hAnsiTheme="minorHAnsi"/>
        </w:rPr>
        <w:t xml:space="preserve">After hitting “Open”, the </w:t>
      </w:r>
      <w:r w:rsidRPr="004F2D91">
        <w:rPr>
          <w:rFonts w:asciiTheme="minorHAnsi" w:hAnsiTheme="minorHAnsi"/>
        </w:rPr>
        <w:t xml:space="preserve">model GUI will appear on the </w:t>
      </w:r>
      <w:r>
        <w:rPr>
          <w:rFonts w:asciiTheme="minorHAnsi" w:hAnsiTheme="minorHAnsi"/>
        </w:rPr>
        <w:t>TransCAD</w:t>
      </w:r>
      <w:r w:rsidRPr="004F2D91">
        <w:rPr>
          <w:rFonts w:asciiTheme="minorHAnsi" w:hAnsiTheme="minorHAnsi"/>
        </w:rPr>
        <w:t xml:space="preserve"> background:</w:t>
      </w:r>
    </w:p>
    <w:p w14:paraId="57FD6223" w14:textId="77777777" w:rsidR="00064037" w:rsidRPr="002E4AF9" w:rsidRDefault="00064037" w:rsidP="00064037">
      <w:pPr>
        <w:pStyle w:val="Caption"/>
        <w:keepNext/>
      </w:pPr>
      <w:bookmarkStart w:id="4568" w:name="_Toc436838939"/>
      <w:bookmarkStart w:id="4569" w:name="_Toc436832802"/>
      <w:bookmarkStart w:id="4570" w:name="_Toc441592933"/>
      <w:r>
        <w:lastRenderedPageBreak/>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22</w:t>
      </w:r>
      <w:r w:rsidR="008F26F5">
        <w:rPr>
          <w:noProof/>
        </w:rPr>
        <w:fldChar w:fldCharType="end"/>
      </w:r>
      <w:r>
        <w:t xml:space="preserve"> TransCAD with Model GUI</w:t>
      </w:r>
      <w:bookmarkEnd w:id="4568"/>
      <w:bookmarkEnd w:id="4569"/>
      <w:bookmarkEnd w:id="4570"/>
    </w:p>
    <w:p w14:paraId="2EAAC237" w14:textId="77777777" w:rsidR="00064037" w:rsidRPr="004F2D91" w:rsidRDefault="00064037" w:rsidP="00064037">
      <w:pPr>
        <w:rPr>
          <w:rFonts w:asciiTheme="minorHAnsi" w:hAnsiTheme="minorHAnsi"/>
        </w:rPr>
      </w:pPr>
      <w:r w:rsidRPr="00B94E20">
        <w:rPr>
          <w:rFonts w:asciiTheme="minorHAnsi" w:hAnsiTheme="minorHAnsi"/>
          <w:noProof/>
        </w:rPr>
        <w:drawing>
          <wp:inline distT="0" distB="0" distL="0" distR="0" wp14:anchorId="578AB755" wp14:editId="7FA80C05">
            <wp:extent cx="3460750" cy="209715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71642" cy="2103755"/>
                    </a:xfrm>
                    <a:prstGeom prst="rect">
                      <a:avLst/>
                    </a:prstGeom>
                  </pic:spPr>
                </pic:pic>
              </a:graphicData>
            </a:graphic>
          </wp:inline>
        </w:drawing>
      </w:r>
    </w:p>
    <w:p w14:paraId="2B5B1F9D" w14:textId="77777777" w:rsidR="00064037" w:rsidRPr="00064037" w:rsidRDefault="00064037" w:rsidP="00064037">
      <w:pPr>
        <w:pStyle w:val="BodyParagraph"/>
      </w:pPr>
    </w:p>
    <w:p w14:paraId="1B34086F" w14:textId="77777777" w:rsidR="00002D54" w:rsidRPr="004F2D91" w:rsidRDefault="00002D54" w:rsidP="00002D54">
      <w:pPr>
        <w:pStyle w:val="Heading3"/>
        <w:numPr>
          <w:ilvl w:val="0"/>
          <w:numId w:val="0"/>
        </w:numPr>
        <w:rPr>
          <w:rFonts w:asciiTheme="minorHAnsi" w:hAnsiTheme="minorHAnsi"/>
        </w:rPr>
      </w:pPr>
      <w:bookmarkStart w:id="4571" w:name="_Toc441592876"/>
      <w:r w:rsidRPr="004F2D91">
        <w:rPr>
          <w:rFonts w:asciiTheme="minorHAnsi" w:hAnsiTheme="minorHAnsi"/>
        </w:rPr>
        <w:t>User Interface</w:t>
      </w:r>
      <w:bookmarkEnd w:id="4571"/>
    </w:p>
    <w:p w14:paraId="7AD823B1" w14:textId="77777777" w:rsidR="00064037" w:rsidRDefault="00064037" w:rsidP="00064037">
      <w:pPr>
        <w:rPr>
          <w:rFonts w:asciiTheme="minorHAnsi" w:hAnsiTheme="minorHAnsi"/>
        </w:rPr>
      </w:pPr>
      <w:r>
        <w:rPr>
          <w:rFonts w:asciiTheme="minorHAnsi" w:hAnsiTheme="minorHAnsi"/>
        </w:rPr>
        <w:t>The following is the Nashville ABM u</w:t>
      </w:r>
      <w:r w:rsidRPr="004F2D91">
        <w:rPr>
          <w:rFonts w:asciiTheme="minorHAnsi" w:hAnsiTheme="minorHAnsi"/>
        </w:rPr>
        <w:t>ser interface:</w:t>
      </w:r>
    </w:p>
    <w:p w14:paraId="50DE2C1E" w14:textId="77777777" w:rsidR="00064037" w:rsidRDefault="00064037" w:rsidP="00064037">
      <w:pPr>
        <w:pStyle w:val="Caption"/>
        <w:keepNext/>
      </w:pPr>
      <w:bookmarkStart w:id="4572" w:name="_Toc436838940"/>
      <w:bookmarkStart w:id="4573" w:name="_Toc436832803"/>
      <w:bookmarkStart w:id="4574" w:name="_Hlk426729476"/>
      <w:bookmarkStart w:id="4575" w:name="_Toc441592934"/>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23</w:t>
      </w:r>
      <w:r w:rsidR="008F26F5">
        <w:rPr>
          <w:noProof/>
        </w:rPr>
        <w:fldChar w:fldCharType="end"/>
      </w:r>
      <w:r>
        <w:t xml:space="preserve"> Model User Interface</w:t>
      </w:r>
      <w:bookmarkEnd w:id="4572"/>
      <w:bookmarkEnd w:id="4573"/>
      <w:bookmarkEnd w:id="4575"/>
    </w:p>
    <w:bookmarkEnd w:id="4574"/>
    <w:p w14:paraId="764F6D9C" w14:textId="77777777" w:rsidR="00064037" w:rsidRDefault="00064037" w:rsidP="00064037">
      <w:pPr>
        <w:rPr>
          <w:rFonts w:asciiTheme="minorHAnsi" w:hAnsiTheme="minorHAnsi"/>
        </w:rPr>
      </w:pPr>
      <w:r w:rsidRPr="004F2D91">
        <w:rPr>
          <w:rFonts w:asciiTheme="minorHAnsi" w:hAnsiTheme="minorHAnsi"/>
          <w:noProof/>
        </w:rPr>
        <w:drawing>
          <wp:inline distT="0" distB="0" distL="0" distR="0" wp14:anchorId="151878A4" wp14:editId="66D8E6FF">
            <wp:extent cx="1714500" cy="41786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714500" cy="4178686"/>
                    </a:xfrm>
                    <a:prstGeom prst="rect">
                      <a:avLst/>
                    </a:prstGeom>
                  </pic:spPr>
                </pic:pic>
              </a:graphicData>
            </a:graphic>
          </wp:inline>
        </w:drawing>
      </w:r>
    </w:p>
    <w:p w14:paraId="602CFD65" w14:textId="77777777" w:rsidR="00064037" w:rsidRDefault="00064037" w:rsidP="00064037">
      <w:pPr>
        <w:rPr>
          <w:rFonts w:asciiTheme="minorHAnsi" w:hAnsiTheme="minorHAnsi"/>
        </w:rPr>
      </w:pPr>
      <w:r>
        <w:rPr>
          <w:rFonts w:asciiTheme="minorHAnsi" w:hAnsiTheme="minorHAnsi"/>
        </w:rPr>
        <w:t>The user interface includes the following components:</w:t>
      </w:r>
    </w:p>
    <w:p w14:paraId="3901F21E"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lastRenderedPageBreak/>
        <w:t>Model Scenario</w:t>
      </w:r>
    </w:p>
    <w:p w14:paraId="1AB24E5B"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Run Settings</w:t>
      </w:r>
    </w:p>
    <w:p w14:paraId="4574AA49"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Setup</w:t>
      </w:r>
    </w:p>
    <w:p w14:paraId="27B59953"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Stages</w:t>
      </w:r>
    </w:p>
    <w:p w14:paraId="7CC7C0B8"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Utilities</w:t>
      </w:r>
    </w:p>
    <w:p w14:paraId="16393C32" w14:textId="77777777" w:rsidR="00064037" w:rsidRDefault="00064037" w:rsidP="00064037">
      <w:pPr>
        <w:pStyle w:val="Heading4"/>
      </w:pPr>
      <w:r>
        <w:t>Model Scenario</w:t>
      </w:r>
    </w:p>
    <w:p w14:paraId="2CC70CA1" w14:textId="77777777" w:rsidR="00064037" w:rsidRDefault="00064037" w:rsidP="00064037">
      <w:pPr>
        <w:rPr>
          <w:rFonts w:asciiTheme="minorHAnsi" w:hAnsiTheme="minorHAnsi"/>
        </w:rPr>
      </w:pPr>
      <w:r>
        <w:rPr>
          <w:rFonts w:asciiTheme="minorHAnsi" w:hAnsiTheme="minorHAnsi"/>
        </w:rPr>
        <w:t>First, the user is required to choose a scenario in “Scenarios” text box.</w:t>
      </w:r>
    </w:p>
    <w:p w14:paraId="6B3C3462" w14:textId="77777777" w:rsidR="00064037" w:rsidRPr="002E4AF9" w:rsidRDefault="00064037" w:rsidP="00064037">
      <w:pPr>
        <w:pStyle w:val="Caption"/>
        <w:keepNext/>
      </w:pPr>
      <w:bookmarkStart w:id="4576" w:name="_Toc436838941"/>
      <w:bookmarkStart w:id="4577" w:name="_Toc436832804"/>
      <w:bookmarkStart w:id="4578" w:name="_Toc441592935"/>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w:instrText>
      </w:r>
      <w:r w:rsidR="008F26F5">
        <w:instrText xml:space="preserve">IC \s 1 </w:instrText>
      </w:r>
      <w:r w:rsidR="008F26F5">
        <w:fldChar w:fldCharType="separate"/>
      </w:r>
      <w:r w:rsidR="007A1335">
        <w:rPr>
          <w:noProof/>
        </w:rPr>
        <w:t>24</w:t>
      </w:r>
      <w:r w:rsidR="008F26F5">
        <w:rPr>
          <w:noProof/>
        </w:rPr>
        <w:fldChar w:fldCharType="end"/>
      </w:r>
      <w:r>
        <w:t xml:space="preserve"> Model Scenarios</w:t>
      </w:r>
      <w:bookmarkEnd w:id="4576"/>
      <w:bookmarkEnd w:id="4577"/>
      <w:bookmarkEnd w:id="4578"/>
    </w:p>
    <w:p w14:paraId="7FB280C5"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A22A00D" wp14:editId="0D62DD48">
            <wp:extent cx="2247900" cy="657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47900" cy="657225"/>
                    </a:xfrm>
                    <a:prstGeom prst="rect">
                      <a:avLst/>
                    </a:prstGeom>
                  </pic:spPr>
                </pic:pic>
              </a:graphicData>
            </a:graphic>
          </wp:inline>
        </w:drawing>
      </w:r>
    </w:p>
    <w:p w14:paraId="7E02F86E" w14:textId="77777777" w:rsidR="00064037" w:rsidRPr="004F2D91" w:rsidRDefault="00064037" w:rsidP="00064037">
      <w:pPr>
        <w:rPr>
          <w:rFonts w:asciiTheme="minorHAnsi" w:hAnsiTheme="minorHAnsi"/>
        </w:rPr>
      </w:pPr>
      <w:r>
        <w:rPr>
          <w:rFonts w:asciiTheme="minorHAnsi" w:hAnsiTheme="minorHAnsi"/>
        </w:rPr>
        <w:t>The following scenarios are available:</w:t>
      </w:r>
    </w:p>
    <w:p w14:paraId="53017F55"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Base</w:t>
      </w:r>
    </w:p>
    <w:p w14:paraId="7B7EC4F4"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2015C</w:t>
      </w:r>
    </w:p>
    <w:p w14:paraId="4956C61E"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2040EC</w:t>
      </w:r>
    </w:p>
    <w:p w14:paraId="20FB41F2" w14:textId="77777777" w:rsidR="00064037" w:rsidRDefault="00064037" w:rsidP="00064037">
      <w:pPr>
        <w:rPr>
          <w:rFonts w:asciiTheme="minorHAnsi" w:hAnsiTheme="minorHAnsi"/>
        </w:rPr>
      </w:pPr>
      <w:r>
        <w:rPr>
          <w:rFonts w:asciiTheme="minorHAnsi" w:hAnsiTheme="minorHAnsi"/>
        </w:rPr>
        <w:t>Presently, only “Base” and “2040EC” are configured to run. The “2015C” does not have desired inputs available. By default, the last run scenario is selected.</w:t>
      </w:r>
    </w:p>
    <w:p w14:paraId="621D9A9B" w14:textId="77777777" w:rsidR="00064037" w:rsidRDefault="00064037" w:rsidP="00064037">
      <w:pPr>
        <w:pStyle w:val="Heading4"/>
      </w:pPr>
      <w:r>
        <w:t>Model Run Settings</w:t>
      </w:r>
    </w:p>
    <w:p w14:paraId="24C12745" w14:textId="77777777" w:rsidR="00064037" w:rsidRDefault="00064037" w:rsidP="00064037">
      <w:pPr>
        <w:rPr>
          <w:rFonts w:asciiTheme="minorHAnsi" w:hAnsiTheme="minorHAnsi"/>
        </w:rPr>
      </w:pPr>
      <w:r w:rsidRPr="004F2D91">
        <w:rPr>
          <w:rFonts w:asciiTheme="minorHAnsi" w:hAnsiTheme="minorHAnsi"/>
        </w:rPr>
        <w:t xml:space="preserve">Below the </w:t>
      </w:r>
      <w:r>
        <w:rPr>
          <w:rFonts w:asciiTheme="minorHAnsi" w:hAnsiTheme="minorHAnsi"/>
        </w:rPr>
        <w:t>“S</w:t>
      </w:r>
      <w:r w:rsidRPr="004F2D91">
        <w:rPr>
          <w:rFonts w:asciiTheme="minorHAnsi" w:hAnsiTheme="minorHAnsi"/>
        </w:rPr>
        <w:t>cenario</w:t>
      </w:r>
      <w:r>
        <w:rPr>
          <w:rFonts w:asciiTheme="minorHAnsi" w:hAnsiTheme="minorHAnsi"/>
        </w:rPr>
        <w:t>s”</w:t>
      </w:r>
      <w:r w:rsidRPr="004F2D91">
        <w:rPr>
          <w:rFonts w:asciiTheme="minorHAnsi" w:hAnsiTheme="minorHAnsi"/>
        </w:rPr>
        <w:t xml:space="preserve">, a group box </w:t>
      </w:r>
      <w:r>
        <w:rPr>
          <w:rFonts w:asciiTheme="minorHAnsi" w:hAnsiTheme="minorHAnsi"/>
        </w:rPr>
        <w:t xml:space="preserve">“Run” provides general model </w:t>
      </w:r>
      <w:r w:rsidRPr="004F2D91">
        <w:rPr>
          <w:rFonts w:asciiTheme="minorHAnsi" w:hAnsiTheme="minorHAnsi"/>
        </w:rPr>
        <w:t>run settings:</w:t>
      </w:r>
    </w:p>
    <w:p w14:paraId="210C3851" w14:textId="77777777" w:rsidR="00064037" w:rsidRPr="002E4AF9" w:rsidRDefault="00064037" w:rsidP="00064037">
      <w:pPr>
        <w:pStyle w:val="Caption"/>
        <w:keepNext/>
      </w:pPr>
      <w:bookmarkStart w:id="4579" w:name="_Toc436838942"/>
      <w:bookmarkStart w:id="4580" w:name="_Toc436832805"/>
      <w:bookmarkStart w:id="4581" w:name="_Toc441592936"/>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25</w:t>
      </w:r>
      <w:r w:rsidR="008F26F5">
        <w:rPr>
          <w:noProof/>
        </w:rPr>
        <w:fldChar w:fldCharType="end"/>
      </w:r>
      <w:r>
        <w:t xml:space="preserve"> Model Run Settings</w:t>
      </w:r>
      <w:bookmarkEnd w:id="4579"/>
      <w:bookmarkEnd w:id="4580"/>
      <w:bookmarkEnd w:id="4581"/>
    </w:p>
    <w:p w14:paraId="6CD94261"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4CFBC5E" wp14:editId="507A383E">
            <wp:extent cx="2286000" cy="828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86000" cy="828675"/>
                    </a:xfrm>
                    <a:prstGeom prst="rect">
                      <a:avLst/>
                    </a:prstGeom>
                  </pic:spPr>
                </pic:pic>
              </a:graphicData>
            </a:graphic>
          </wp:inline>
        </w:drawing>
      </w:r>
    </w:p>
    <w:p w14:paraId="65D483F7" w14:textId="77777777" w:rsidR="00064037" w:rsidRPr="004F2D91" w:rsidRDefault="00064037" w:rsidP="00064037">
      <w:pPr>
        <w:rPr>
          <w:rFonts w:asciiTheme="minorHAnsi" w:hAnsiTheme="minorHAnsi"/>
        </w:rPr>
      </w:pPr>
      <w:r w:rsidRPr="004F2D91">
        <w:rPr>
          <w:rFonts w:asciiTheme="minorHAnsi" w:hAnsiTheme="minorHAnsi"/>
        </w:rPr>
        <w:t>Three types of settings are available:</w:t>
      </w:r>
    </w:p>
    <w:p w14:paraId="24D776F8" w14:textId="77777777" w:rsidR="00064037" w:rsidRPr="004F2D91" w:rsidRDefault="00064037" w:rsidP="00064037">
      <w:pPr>
        <w:pStyle w:val="ListParagraph"/>
        <w:numPr>
          <w:ilvl w:val="0"/>
          <w:numId w:val="58"/>
        </w:numPr>
        <w:rPr>
          <w:rFonts w:asciiTheme="minorHAnsi" w:hAnsiTheme="minorHAnsi"/>
        </w:rPr>
      </w:pPr>
      <w:r w:rsidRPr="004F2D91">
        <w:rPr>
          <w:rFonts w:asciiTheme="minorHAnsi" w:hAnsiTheme="minorHAnsi"/>
        </w:rPr>
        <w:t>Stage – runs a stage</w:t>
      </w:r>
      <w:r>
        <w:rPr>
          <w:rFonts w:asciiTheme="minorHAnsi" w:hAnsiTheme="minorHAnsi"/>
        </w:rPr>
        <w:t xml:space="preserve"> – such as Daysim – of the model</w:t>
      </w:r>
      <w:r w:rsidRPr="004F2D91">
        <w:rPr>
          <w:rFonts w:asciiTheme="minorHAnsi" w:hAnsiTheme="minorHAnsi"/>
        </w:rPr>
        <w:t xml:space="preserve">. </w:t>
      </w:r>
      <w:bookmarkStart w:id="4582" w:name="OLE_LINK125"/>
      <w:bookmarkStart w:id="4583" w:name="OLE_LINK126"/>
      <w:bookmarkStart w:id="4584" w:name="OLE_LINK127"/>
      <w:bookmarkStart w:id="4585" w:name="OLE_LINK120"/>
      <w:bookmarkStart w:id="4586" w:name="OLE_LINK121"/>
      <w:bookmarkStart w:id="4587" w:name="OLE_LINK122"/>
      <w:bookmarkStart w:id="4588" w:name="OLE_LINK123"/>
      <w:bookmarkStart w:id="4589" w:name="OLE_LINK124"/>
      <w:r>
        <w:rPr>
          <w:rFonts w:asciiTheme="minorHAnsi" w:hAnsiTheme="minorHAnsi"/>
        </w:rPr>
        <w:t>This setting requires the user to specify “Start Feedback Loop”.</w:t>
      </w:r>
      <w:bookmarkEnd w:id="4582"/>
      <w:bookmarkEnd w:id="4583"/>
      <w:bookmarkEnd w:id="4584"/>
      <w:r>
        <w:rPr>
          <w:rFonts w:asciiTheme="minorHAnsi" w:hAnsiTheme="minorHAnsi"/>
        </w:rPr>
        <w:t xml:space="preserve"> The corresponding stage would be run by the model.</w:t>
      </w:r>
    </w:p>
    <w:bookmarkEnd w:id="4585"/>
    <w:bookmarkEnd w:id="4586"/>
    <w:bookmarkEnd w:id="4587"/>
    <w:bookmarkEnd w:id="4588"/>
    <w:bookmarkEnd w:id="4589"/>
    <w:p w14:paraId="78FBD292" w14:textId="77777777" w:rsidR="00064037" w:rsidRPr="00C408FA" w:rsidRDefault="00064037" w:rsidP="00064037">
      <w:pPr>
        <w:pStyle w:val="ListParagraph"/>
        <w:numPr>
          <w:ilvl w:val="0"/>
          <w:numId w:val="58"/>
        </w:numPr>
        <w:rPr>
          <w:rFonts w:asciiTheme="minorHAnsi" w:hAnsiTheme="minorHAnsi"/>
        </w:rPr>
      </w:pPr>
      <w:r w:rsidRPr="004F2D91">
        <w:rPr>
          <w:rFonts w:asciiTheme="minorHAnsi" w:hAnsiTheme="minorHAnsi"/>
        </w:rPr>
        <w:t xml:space="preserve">Loop – runs </w:t>
      </w:r>
      <w:r>
        <w:rPr>
          <w:rFonts w:asciiTheme="minorHAnsi" w:hAnsiTheme="minorHAnsi"/>
        </w:rPr>
        <w:t xml:space="preserve">all models for a </w:t>
      </w:r>
      <w:r w:rsidRPr="004F2D91">
        <w:rPr>
          <w:rFonts w:asciiTheme="minorHAnsi" w:hAnsiTheme="minorHAnsi"/>
        </w:rPr>
        <w:t xml:space="preserve">specified </w:t>
      </w:r>
      <w:r>
        <w:rPr>
          <w:rFonts w:asciiTheme="minorHAnsi" w:hAnsiTheme="minorHAnsi"/>
        </w:rPr>
        <w:t>feedback loop</w:t>
      </w:r>
      <w:r w:rsidRPr="004F2D91">
        <w:rPr>
          <w:rFonts w:asciiTheme="minorHAnsi" w:hAnsiTheme="minorHAnsi"/>
        </w:rPr>
        <w:t xml:space="preserve">. </w:t>
      </w:r>
      <w:bookmarkStart w:id="4590" w:name="OLE_LINK35"/>
      <w:r>
        <w:rPr>
          <w:rFonts w:asciiTheme="minorHAnsi" w:hAnsiTheme="minorHAnsi"/>
        </w:rPr>
        <w:t xml:space="preserve">This setting requires the user to specify “Start Feedback Loop”. </w:t>
      </w:r>
      <w:bookmarkEnd w:id="4590"/>
    </w:p>
    <w:p w14:paraId="6FCA1A01" w14:textId="77777777" w:rsidR="00064037" w:rsidRPr="004F2D91" w:rsidRDefault="00064037" w:rsidP="00064037">
      <w:pPr>
        <w:pStyle w:val="ListParagraph"/>
        <w:numPr>
          <w:ilvl w:val="0"/>
          <w:numId w:val="58"/>
        </w:numPr>
        <w:rPr>
          <w:rFonts w:asciiTheme="minorHAnsi" w:hAnsiTheme="minorHAnsi"/>
        </w:rPr>
      </w:pPr>
      <w:r w:rsidRPr="004F2D91">
        <w:rPr>
          <w:rFonts w:asciiTheme="minorHAnsi" w:hAnsiTheme="minorHAnsi"/>
        </w:rPr>
        <w:t>All loo</w:t>
      </w:r>
      <w:r>
        <w:rPr>
          <w:rFonts w:asciiTheme="minorHAnsi" w:hAnsiTheme="minorHAnsi"/>
        </w:rPr>
        <w:t>ps – runs all models for all feedback loops from the “Start Feedback Loop”</w:t>
      </w:r>
      <w:r w:rsidRPr="004F2D91">
        <w:rPr>
          <w:rFonts w:asciiTheme="minorHAnsi" w:hAnsiTheme="minorHAnsi"/>
        </w:rPr>
        <w:t>.</w:t>
      </w:r>
      <w:r>
        <w:rPr>
          <w:rFonts w:asciiTheme="minorHAnsi" w:hAnsiTheme="minorHAnsi"/>
        </w:rPr>
        <w:t xml:space="preserve"> This setting requires the users to specify “Start Feedback Loop” and </w:t>
      </w:r>
      <w:r w:rsidRPr="00C408FA">
        <w:rPr>
          <w:rFonts w:asciiTheme="minorHAnsi" w:hAnsiTheme="minorHAnsi"/>
        </w:rPr>
        <w:t>“Max. Feedback Loops”</w:t>
      </w:r>
    </w:p>
    <w:p w14:paraId="37549904" w14:textId="77777777" w:rsidR="00064037" w:rsidRDefault="00064037" w:rsidP="00064037">
      <w:pPr>
        <w:pStyle w:val="Heading4"/>
      </w:pPr>
      <w:r>
        <w:lastRenderedPageBreak/>
        <w:t>Model Setup</w:t>
      </w:r>
    </w:p>
    <w:p w14:paraId="437F03A6" w14:textId="77777777" w:rsidR="00064037" w:rsidRPr="004F2D91" w:rsidRDefault="00064037" w:rsidP="00064037">
      <w:pPr>
        <w:rPr>
          <w:rFonts w:asciiTheme="minorHAnsi" w:hAnsiTheme="minorHAnsi"/>
        </w:rPr>
      </w:pPr>
      <w:r>
        <w:rPr>
          <w:rFonts w:asciiTheme="minorHAnsi" w:hAnsiTheme="minorHAnsi"/>
        </w:rPr>
        <w:t>A model table is a key input to the user interface. The model table contains model setup information including macros, inputs files, output files, and parameters. This table is specified ahead of time in order to populate the user interface. If required, a new table can be</w:t>
      </w:r>
      <w:r w:rsidRPr="004F2D91">
        <w:rPr>
          <w:rFonts w:asciiTheme="minorHAnsi" w:hAnsiTheme="minorHAnsi"/>
        </w:rPr>
        <w:t xml:space="preserve"> specified using </w:t>
      </w:r>
      <w:r>
        <w:rPr>
          <w:rFonts w:asciiTheme="minorHAnsi" w:hAnsiTheme="minorHAnsi"/>
        </w:rPr>
        <w:t xml:space="preserve">the </w:t>
      </w:r>
      <w:r w:rsidRPr="004F2D91">
        <w:rPr>
          <w:rFonts w:asciiTheme="minorHAnsi" w:hAnsiTheme="minorHAnsi"/>
        </w:rPr>
        <w:t>“Model Table” command button.</w:t>
      </w:r>
    </w:p>
    <w:p w14:paraId="7ABBBEEF"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7BCC710C" wp14:editId="6D19C0FC">
            <wp:extent cx="1086928" cy="301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413" r="48786"/>
                    <a:stretch/>
                  </pic:blipFill>
                  <pic:spPr bwMode="auto">
                    <a:xfrm>
                      <a:off x="0" y="0"/>
                      <a:ext cx="1097278" cy="304800"/>
                    </a:xfrm>
                    <a:prstGeom prst="rect">
                      <a:avLst/>
                    </a:prstGeom>
                    <a:ln>
                      <a:noFill/>
                    </a:ln>
                    <a:extLst>
                      <a:ext uri="{53640926-AAD7-44D8-BBD7-CCE9431645EC}">
                        <a14:shadowObscured xmlns:a14="http://schemas.microsoft.com/office/drawing/2010/main"/>
                      </a:ext>
                    </a:extLst>
                  </pic:spPr>
                </pic:pic>
              </a:graphicData>
            </a:graphic>
          </wp:inline>
        </w:drawing>
      </w:r>
    </w:p>
    <w:p w14:paraId="0F98C98B" w14:textId="77777777" w:rsidR="00064037" w:rsidRPr="004F2D91" w:rsidRDefault="00064037" w:rsidP="00064037">
      <w:pPr>
        <w:rPr>
          <w:rFonts w:asciiTheme="minorHAnsi" w:hAnsiTheme="minorHAnsi"/>
        </w:rPr>
      </w:pPr>
      <w:r>
        <w:rPr>
          <w:rFonts w:asciiTheme="minorHAnsi" w:hAnsiTheme="minorHAnsi"/>
        </w:rPr>
        <w:t>The setup settings can be viewed through the interface using the command button</w:t>
      </w:r>
      <w:r w:rsidRPr="004F2D91">
        <w:rPr>
          <w:rFonts w:asciiTheme="minorHAnsi" w:hAnsiTheme="minorHAnsi"/>
        </w:rPr>
        <w:t xml:space="preserve"> “Setup</w:t>
      </w:r>
      <w:r>
        <w:rPr>
          <w:rFonts w:asciiTheme="minorHAnsi" w:hAnsiTheme="minorHAnsi"/>
        </w:rPr>
        <w:t>”</w:t>
      </w:r>
      <w:r w:rsidRPr="004F2D91">
        <w:rPr>
          <w:rFonts w:asciiTheme="minorHAnsi" w:hAnsiTheme="minorHAnsi"/>
        </w:rPr>
        <w:t>.</w:t>
      </w:r>
    </w:p>
    <w:p w14:paraId="73789091"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00D657B" wp14:editId="6CFAE2BE">
            <wp:extent cx="1126560" cy="301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50456"/>
                    <a:stretch/>
                  </pic:blipFill>
                  <pic:spPr bwMode="auto">
                    <a:xfrm>
                      <a:off x="0" y="0"/>
                      <a:ext cx="1137287" cy="304800"/>
                    </a:xfrm>
                    <a:prstGeom prst="rect">
                      <a:avLst/>
                    </a:prstGeom>
                    <a:ln>
                      <a:noFill/>
                    </a:ln>
                    <a:extLst>
                      <a:ext uri="{53640926-AAD7-44D8-BBD7-CCE9431645EC}">
                        <a14:shadowObscured xmlns:a14="http://schemas.microsoft.com/office/drawing/2010/main"/>
                      </a:ext>
                    </a:extLst>
                  </pic:spPr>
                </pic:pic>
              </a:graphicData>
            </a:graphic>
          </wp:inline>
        </w:drawing>
      </w:r>
    </w:p>
    <w:p w14:paraId="734EF7EB" w14:textId="77777777" w:rsidR="00064037" w:rsidRDefault="00064037" w:rsidP="00064037">
      <w:pPr>
        <w:rPr>
          <w:rFonts w:asciiTheme="minorHAnsi" w:hAnsiTheme="minorHAnsi"/>
        </w:rPr>
      </w:pPr>
      <w:r>
        <w:rPr>
          <w:rFonts w:asciiTheme="minorHAnsi" w:hAnsiTheme="minorHAnsi"/>
        </w:rPr>
        <w:t>The command button opens up</w:t>
      </w:r>
      <w:r w:rsidRPr="004F2D91">
        <w:rPr>
          <w:rFonts w:asciiTheme="minorHAnsi" w:hAnsiTheme="minorHAnsi"/>
        </w:rPr>
        <w:t xml:space="preserve"> “Model Scenario Manager”</w:t>
      </w:r>
      <w:r>
        <w:rPr>
          <w:rFonts w:asciiTheme="minorHAnsi" w:hAnsiTheme="minorHAnsi"/>
        </w:rPr>
        <w:t xml:space="preserve"> as below</w:t>
      </w:r>
      <w:r w:rsidRPr="004F2D91">
        <w:rPr>
          <w:rFonts w:asciiTheme="minorHAnsi" w:hAnsiTheme="minorHAnsi"/>
        </w:rPr>
        <w:t>:</w:t>
      </w:r>
    </w:p>
    <w:p w14:paraId="3789EC48" w14:textId="77777777" w:rsidR="00064037" w:rsidRPr="002E4AF9" w:rsidRDefault="00064037" w:rsidP="00064037">
      <w:pPr>
        <w:pStyle w:val="Caption"/>
        <w:keepNext/>
      </w:pPr>
      <w:bookmarkStart w:id="4591" w:name="_Toc436838943"/>
      <w:bookmarkStart w:id="4592" w:name="_Toc436832806"/>
      <w:bookmarkStart w:id="4593" w:name="_Toc441592937"/>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26</w:t>
      </w:r>
      <w:r w:rsidR="008F26F5">
        <w:rPr>
          <w:noProof/>
        </w:rPr>
        <w:fldChar w:fldCharType="end"/>
      </w:r>
      <w:r>
        <w:t xml:space="preserve"> Model Scenario Manager</w:t>
      </w:r>
      <w:bookmarkEnd w:id="4591"/>
      <w:bookmarkEnd w:id="4592"/>
      <w:bookmarkEnd w:id="4593"/>
    </w:p>
    <w:p w14:paraId="413A4E03"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FD982AA" wp14:editId="0676A67A">
            <wp:extent cx="3352800" cy="19660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58954" cy="1969649"/>
                    </a:xfrm>
                    <a:prstGeom prst="rect">
                      <a:avLst/>
                    </a:prstGeom>
                  </pic:spPr>
                </pic:pic>
              </a:graphicData>
            </a:graphic>
          </wp:inline>
        </w:drawing>
      </w:r>
    </w:p>
    <w:p w14:paraId="74CFAA58" w14:textId="77777777" w:rsidR="00064037" w:rsidRDefault="00064037" w:rsidP="00064037">
      <w:pPr>
        <w:rPr>
          <w:rFonts w:asciiTheme="minorHAnsi" w:hAnsiTheme="minorHAnsi"/>
        </w:rPr>
      </w:pPr>
      <w:r w:rsidRPr="004F2D91">
        <w:rPr>
          <w:rFonts w:asciiTheme="minorHAnsi" w:hAnsiTheme="minorHAnsi"/>
        </w:rPr>
        <w:t xml:space="preserve">The scenario manager window displays inputs, outputs, and parameters used in every stage (step) of the model. </w:t>
      </w:r>
    </w:p>
    <w:p w14:paraId="5DC6E954" w14:textId="77777777" w:rsidR="00064037" w:rsidRPr="002E4AF9" w:rsidRDefault="00064037" w:rsidP="00064037">
      <w:pPr>
        <w:pStyle w:val="Caption"/>
        <w:keepNext/>
      </w:pPr>
      <w:bookmarkStart w:id="4594" w:name="_Toc436838944"/>
      <w:bookmarkStart w:id="4595" w:name="_Toc436832807"/>
      <w:bookmarkStart w:id="4596" w:name="_Toc441592938"/>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27</w:t>
      </w:r>
      <w:r w:rsidR="008F26F5">
        <w:rPr>
          <w:noProof/>
        </w:rPr>
        <w:fldChar w:fldCharType="end"/>
      </w:r>
      <w:r>
        <w:t xml:space="preserve"> Model Scenario Manager - Inputs</w:t>
      </w:r>
      <w:bookmarkEnd w:id="4594"/>
      <w:bookmarkEnd w:id="4595"/>
      <w:bookmarkEnd w:id="4596"/>
    </w:p>
    <w:p w14:paraId="32F222F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0DD4D65" wp14:editId="14EEE294">
            <wp:extent cx="3819525" cy="2239721"/>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24876" cy="2242859"/>
                    </a:xfrm>
                    <a:prstGeom prst="rect">
                      <a:avLst/>
                    </a:prstGeom>
                  </pic:spPr>
                </pic:pic>
              </a:graphicData>
            </a:graphic>
          </wp:inline>
        </w:drawing>
      </w:r>
    </w:p>
    <w:p w14:paraId="0E353E32" w14:textId="77777777" w:rsidR="00064037" w:rsidRPr="004F2D91" w:rsidRDefault="00064037" w:rsidP="00064037">
      <w:pPr>
        <w:rPr>
          <w:rFonts w:asciiTheme="minorHAnsi" w:hAnsiTheme="minorHAnsi"/>
        </w:rPr>
      </w:pPr>
      <w:r w:rsidRPr="004F2D91">
        <w:rPr>
          <w:rFonts w:asciiTheme="minorHAnsi" w:hAnsiTheme="minorHAnsi"/>
        </w:rPr>
        <w:lastRenderedPageBreak/>
        <w:t xml:space="preserve">Files and parameters can be changed/edited by </w:t>
      </w:r>
      <w:r>
        <w:rPr>
          <w:rFonts w:asciiTheme="minorHAnsi" w:hAnsiTheme="minorHAnsi"/>
        </w:rPr>
        <w:t>using the appropriate buttons at</w:t>
      </w:r>
      <w:r w:rsidRPr="004F2D91">
        <w:rPr>
          <w:rFonts w:asciiTheme="minorHAnsi" w:hAnsiTheme="minorHAnsi"/>
        </w:rPr>
        <w:t xml:space="preserve"> </w:t>
      </w:r>
      <w:r>
        <w:rPr>
          <w:rFonts w:asciiTheme="minorHAnsi" w:hAnsiTheme="minorHAnsi"/>
        </w:rPr>
        <w:t xml:space="preserve">the </w:t>
      </w:r>
      <w:r w:rsidRPr="004F2D91">
        <w:rPr>
          <w:rFonts w:asciiTheme="minorHAnsi" w:hAnsiTheme="minorHAnsi"/>
        </w:rPr>
        <w:t>bottom of the window. For example, to change a file name, click on the file name and click “Change File”.</w:t>
      </w:r>
    </w:p>
    <w:p w14:paraId="2B9FC86D" w14:textId="77777777" w:rsidR="00064037" w:rsidRDefault="00064037" w:rsidP="00064037">
      <w:pPr>
        <w:pStyle w:val="Heading4"/>
      </w:pPr>
      <w:r>
        <w:t>Model Stages</w:t>
      </w:r>
    </w:p>
    <w:p w14:paraId="2BD8C348" w14:textId="77777777" w:rsidR="00064037" w:rsidRDefault="00064037" w:rsidP="00064037">
      <w:pPr>
        <w:rPr>
          <w:rFonts w:asciiTheme="minorHAnsi" w:hAnsiTheme="minorHAnsi"/>
        </w:rPr>
      </w:pPr>
      <w:r>
        <w:rPr>
          <w:rFonts w:asciiTheme="minorHAnsi" w:hAnsiTheme="minorHAnsi"/>
        </w:rPr>
        <w:t>T</w:t>
      </w:r>
      <w:r w:rsidRPr="004F2D91">
        <w:rPr>
          <w:rFonts w:asciiTheme="minorHAnsi" w:hAnsiTheme="minorHAnsi"/>
        </w:rPr>
        <w:t xml:space="preserve">he </w:t>
      </w:r>
      <w:r>
        <w:rPr>
          <w:rFonts w:asciiTheme="minorHAnsi" w:hAnsiTheme="minorHAnsi"/>
        </w:rPr>
        <w:t>model user interface also includes</w:t>
      </w:r>
      <w:r w:rsidRPr="004F2D91">
        <w:rPr>
          <w:rFonts w:asciiTheme="minorHAnsi" w:hAnsiTheme="minorHAnsi"/>
        </w:rPr>
        <w:t xml:space="preserve"> command buttons for </w:t>
      </w:r>
      <w:r>
        <w:rPr>
          <w:rFonts w:asciiTheme="minorHAnsi" w:hAnsiTheme="minorHAnsi"/>
        </w:rPr>
        <w:t>every</w:t>
      </w:r>
      <w:r w:rsidRPr="004F2D91">
        <w:rPr>
          <w:rFonts w:asciiTheme="minorHAnsi" w:hAnsiTheme="minorHAnsi"/>
        </w:rPr>
        <w:t xml:space="preserve"> stage</w:t>
      </w:r>
      <w:r>
        <w:rPr>
          <w:rFonts w:asciiTheme="minorHAnsi" w:hAnsiTheme="minorHAnsi"/>
        </w:rPr>
        <w:t xml:space="preserve"> (step)</w:t>
      </w:r>
      <w:r w:rsidRPr="004F2D91">
        <w:rPr>
          <w:rFonts w:asciiTheme="minorHAnsi" w:hAnsiTheme="minorHAnsi"/>
        </w:rPr>
        <w:t xml:space="preserve"> </w:t>
      </w:r>
      <w:r>
        <w:rPr>
          <w:rFonts w:asciiTheme="minorHAnsi" w:hAnsiTheme="minorHAnsi"/>
        </w:rPr>
        <w:t>of</w:t>
      </w:r>
      <w:r w:rsidRPr="004F2D91">
        <w:rPr>
          <w:rFonts w:asciiTheme="minorHAnsi" w:hAnsiTheme="minorHAnsi"/>
        </w:rPr>
        <w:t xml:space="preserve"> the model. </w:t>
      </w:r>
      <w:r>
        <w:rPr>
          <w:rFonts w:asciiTheme="minorHAnsi" w:hAnsiTheme="minorHAnsi"/>
        </w:rPr>
        <w:t xml:space="preserve">The command buttons are helpful if a particular stage is to be run. </w:t>
      </w:r>
    </w:p>
    <w:p w14:paraId="35C87826" w14:textId="77777777" w:rsidR="00064037" w:rsidRPr="002E4AF9" w:rsidRDefault="00064037" w:rsidP="00064037">
      <w:pPr>
        <w:pStyle w:val="Caption"/>
        <w:keepNext/>
      </w:pPr>
      <w:bookmarkStart w:id="4597" w:name="_Toc436838945"/>
      <w:bookmarkStart w:id="4598" w:name="_Toc436832808"/>
      <w:bookmarkStart w:id="4599" w:name="_Toc441592939"/>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28</w:t>
      </w:r>
      <w:r w:rsidR="008F26F5">
        <w:rPr>
          <w:noProof/>
        </w:rPr>
        <w:fldChar w:fldCharType="end"/>
      </w:r>
      <w:r>
        <w:t xml:space="preserve"> Model Run Stages</w:t>
      </w:r>
      <w:bookmarkEnd w:id="4597"/>
      <w:bookmarkEnd w:id="4598"/>
      <w:bookmarkEnd w:id="4599"/>
    </w:p>
    <w:p w14:paraId="66B61F39"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B76F4CD" wp14:editId="0D9A1652">
            <wp:extent cx="2305050" cy="2181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05050" cy="2181225"/>
                    </a:xfrm>
                    <a:prstGeom prst="rect">
                      <a:avLst/>
                    </a:prstGeom>
                  </pic:spPr>
                </pic:pic>
              </a:graphicData>
            </a:graphic>
          </wp:inline>
        </w:drawing>
      </w:r>
    </w:p>
    <w:p w14:paraId="73D8AA3E" w14:textId="77777777" w:rsidR="00064037" w:rsidRDefault="00064037" w:rsidP="00064037">
      <w:pPr>
        <w:rPr>
          <w:rFonts w:asciiTheme="minorHAnsi" w:hAnsiTheme="minorHAnsi"/>
        </w:rPr>
      </w:pPr>
      <w:r>
        <w:rPr>
          <w:rFonts w:asciiTheme="minorHAnsi" w:hAnsiTheme="minorHAnsi"/>
        </w:rPr>
        <w:t xml:space="preserve">The sub-steps involved in a stage can be viewed/modified by clicking the icon next to the stage name. </w:t>
      </w:r>
      <w:r w:rsidRPr="004F2D91">
        <w:rPr>
          <w:rFonts w:asciiTheme="minorHAnsi" w:hAnsiTheme="minorHAnsi"/>
        </w:rPr>
        <w:t xml:space="preserve">For example, in </w:t>
      </w:r>
      <w:r>
        <w:rPr>
          <w:rFonts w:asciiTheme="minorHAnsi" w:hAnsiTheme="minorHAnsi"/>
        </w:rPr>
        <w:t xml:space="preserve">the </w:t>
      </w:r>
      <w:r w:rsidRPr="004F2D91">
        <w:rPr>
          <w:rFonts w:asciiTheme="minorHAnsi" w:hAnsiTheme="minorHAnsi"/>
        </w:rPr>
        <w:t xml:space="preserve">“initialization” stage, </w:t>
      </w:r>
      <w:r>
        <w:rPr>
          <w:rFonts w:asciiTheme="minorHAnsi" w:hAnsiTheme="minorHAnsi"/>
        </w:rPr>
        <w:t xml:space="preserve">the </w:t>
      </w:r>
      <w:r w:rsidRPr="004F2D91">
        <w:rPr>
          <w:rFonts w:asciiTheme="minorHAnsi" w:hAnsiTheme="minorHAnsi"/>
        </w:rPr>
        <w:t xml:space="preserve">following </w:t>
      </w:r>
      <w:r>
        <w:rPr>
          <w:rFonts w:asciiTheme="minorHAnsi" w:hAnsiTheme="minorHAnsi"/>
        </w:rPr>
        <w:t>sub-</w:t>
      </w:r>
      <w:r w:rsidRPr="004F2D91">
        <w:rPr>
          <w:rFonts w:asciiTheme="minorHAnsi" w:hAnsiTheme="minorHAnsi"/>
        </w:rPr>
        <w:t xml:space="preserve">steps are </w:t>
      </w:r>
      <w:r>
        <w:rPr>
          <w:rFonts w:asciiTheme="minorHAnsi" w:hAnsiTheme="minorHAnsi"/>
        </w:rPr>
        <w:t>involved</w:t>
      </w:r>
      <w:r w:rsidRPr="004F2D91">
        <w:rPr>
          <w:rFonts w:asciiTheme="minorHAnsi" w:hAnsiTheme="minorHAnsi"/>
        </w:rPr>
        <w:t>:</w:t>
      </w:r>
    </w:p>
    <w:p w14:paraId="5A07F2E0" w14:textId="77777777" w:rsidR="00064037" w:rsidRPr="002E4AF9" w:rsidRDefault="00064037" w:rsidP="00064037">
      <w:pPr>
        <w:pStyle w:val="Caption"/>
        <w:keepNext/>
      </w:pPr>
      <w:bookmarkStart w:id="4600" w:name="_Toc436838946"/>
      <w:bookmarkStart w:id="4601" w:name="_Toc436832809"/>
      <w:bookmarkStart w:id="4602" w:name="_Toc441592940"/>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29</w:t>
      </w:r>
      <w:r w:rsidR="008F26F5">
        <w:rPr>
          <w:noProof/>
        </w:rPr>
        <w:fldChar w:fldCharType="end"/>
      </w:r>
      <w:r>
        <w:t xml:space="preserve"> Model Stage Step Settings</w:t>
      </w:r>
      <w:bookmarkEnd w:id="4600"/>
      <w:bookmarkEnd w:id="4601"/>
      <w:bookmarkEnd w:id="4602"/>
    </w:p>
    <w:p w14:paraId="7DFD5A02"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B5703F4" wp14:editId="043FA261">
            <wp:extent cx="1962150" cy="1942787"/>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62150" cy="1942787"/>
                    </a:xfrm>
                    <a:prstGeom prst="rect">
                      <a:avLst/>
                    </a:prstGeom>
                  </pic:spPr>
                </pic:pic>
              </a:graphicData>
            </a:graphic>
          </wp:inline>
        </w:drawing>
      </w:r>
    </w:p>
    <w:p w14:paraId="7B72E85F" w14:textId="77777777" w:rsidR="00064037" w:rsidRDefault="00064037" w:rsidP="00064037">
      <w:pPr>
        <w:rPr>
          <w:rFonts w:asciiTheme="minorHAnsi" w:hAnsiTheme="minorHAnsi"/>
        </w:rPr>
      </w:pPr>
      <w:r>
        <w:rPr>
          <w:rFonts w:asciiTheme="minorHAnsi" w:hAnsiTheme="minorHAnsi"/>
        </w:rPr>
        <w:t>If a sub-step is not needed to be run, un-check (double click) the sub-step on the “Run” column. For example, the following settings would not run the last sub-step “Capacity and FF speed” in the “Initialization” step.</w:t>
      </w:r>
    </w:p>
    <w:p w14:paraId="02498937" w14:textId="77777777" w:rsidR="00064037" w:rsidRPr="002E4AF9" w:rsidRDefault="00064037" w:rsidP="00064037">
      <w:pPr>
        <w:pStyle w:val="Caption"/>
        <w:keepNext/>
      </w:pPr>
      <w:bookmarkStart w:id="4603" w:name="_Toc436838947"/>
      <w:bookmarkStart w:id="4604" w:name="_Toc436832810"/>
      <w:bookmarkStart w:id="4605" w:name="_Toc441592941"/>
      <w:r>
        <w:lastRenderedPageBreak/>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30</w:t>
      </w:r>
      <w:r w:rsidR="008F26F5">
        <w:rPr>
          <w:noProof/>
        </w:rPr>
        <w:fldChar w:fldCharType="end"/>
      </w:r>
      <w:r>
        <w:t xml:space="preserve"> Model Stage Step Settings – How to Update</w:t>
      </w:r>
      <w:bookmarkEnd w:id="4603"/>
      <w:bookmarkEnd w:id="4604"/>
      <w:bookmarkEnd w:id="4605"/>
    </w:p>
    <w:p w14:paraId="5A21AA77"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84504BC" wp14:editId="2AD35B31">
            <wp:extent cx="1866900" cy="184847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71298" cy="1852832"/>
                    </a:xfrm>
                    <a:prstGeom prst="rect">
                      <a:avLst/>
                    </a:prstGeom>
                  </pic:spPr>
                </pic:pic>
              </a:graphicData>
            </a:graphic>
          </wp:inline>
        </w:drawing>
      </w:r>
    </w:p>
    <w:p w14:paraId="58958CDE" w14:textId="77777777" w:rsidR="00064037" w:rsidRDefault="00064037" w:rsidP="00064037">
      <w:pPr>
        <w:rPr>
          <w:rFonts w:asciiTheme="minorHAnsi" w:hAnsiTheme="minorHAnsi"/>
        </w:rPr>
      </w:pPr>
      <w:r>
        <w:rPr>
          <w:rFonts w:asciiTheme="minorHAnsi" w:hAnsiTheme="minorHAnsi"/>
        </w:rPr>
        <w:t>The sub-steps that will be run (check mark in the “Run” column) depend on the “Start Feedback Loop” setting. For example, if “Start Feedback Loop” is set to 2 then the settings would be checked for the sub-steps (macros) that are run in the second feedback loop. Therefore, the user can set the sub-step settings for any of the three feedback loops.</w:t>
      </w:r>
    </w:p>
    <w:p w14:paraId="7C4A183B" w14:textId="77777777" w:rsidR="00064037" w:rsidRDefault="00064037" w:rsidP="00064037">
      <w:pPr>
        <w:pStyle w:val="Heading4"/>
      </w:pPr>
      <w:r>
        <w:t>Utilities</w:t>
      </w:r>
    </w:p>
    <w:p w14:paraId="41908BBD" w14:textId="77777777" w:rsidR="00064037" w:rsidRDefault="00064037" w:rsidP="00064037">
      <w:pPr>
        <w:rPr>
          <w:rFonts w:asciiTheme="minorHAnsi" w:hAnsiTheme="minorHAnsi"/>
        </w:rPr>
      </w:pPr>
      <w:r>
        <w:rPr>
          <w:rFonts w:asciiTheme="minorHAnsi" w:hAnsiTheme="minorHAnsi"/>
        </w:rPr>
        <w:t>The GUI also provides a few useful tools in “Utilities”.</w:t>
      </w:r>
    </w:p>
    <w:p w14:paraId="614DB8AF"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095E37CD" wp14:editId="7E8F7482">
            <wp:extent cx="2162175" cy="285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162175" cy="285750"/>
                    </a:xfrm>
                    <a:prstGeom prst="rect">
                      <a:avLst/>
                    </a:prstGeom>
                  </pic:spPr>
                </pic:pic>
              </a:graphicData>
            </a:graphic>
          </wp:inline>
        </w:drawing>
      </w:r>
    </w:p>
    <w:p w14:paraId="7DB30868" w14:textId="77777777" w:rsidR="00064037" w:rsidRDefault="00064037" w:rsidP="00064037">
      <w:pPr>
        <w:rPr>
          <w:rFonts w:asciiTheme="minorHAnsi" w:hAnsiTheme="minorHAnsi"/>
        </w:rPr>
      </w:pPr>
      <w:r>
        <w:rPr>
          <w:rFonts w:asciiTheme="minorHAnsi" w:hAnsiTheme="minorHAnsi"/>
        </w:rPr>
        <w:t>The</w:t>
      </w:r>
      <w:r w:rsidRPr="004F2D91">
        <w:rPr>
          <w:rFonts w:asciiTheme="minorHAnsi" w:hAnsiTheme="minorHAnsi"/>
        </w:rPr>
        <w:t xml:space="preserve"> “Utilities” button</w:t>
      </w:r>
      <w:r>
        <w:rPr>
          <w:rFonts w:asciiTheme="minorHAnsi" w:hAnsiTheme="minorHAnsi"/>
        </w:rPr>
        <w:t xml:space="preserve"> brings up a window with various tools helpful in setting up a model run</w:t>
      </w:r>
      <w:r w:rsidRPr="004F2D91">
        <w:rPr>
          <w:rFonts w:asciiTheme="minorHAnsi" w:hAnsiTheme="minorHAnsi"/>
        </w:rPr>
        <w:t>:</w:t>
      </w:r>
    </w:p>
    <w:p w14:paraId="58568121" w14:textId="77777777" w:rsidR="00064037" w:rsidRPr="002E4AF9" w:rsidRDefault="00064037" w:rsidP="00064037">
      <w:pPr>
        <w:pStyle w:val="Caption"/>
        <w:keepNext/>
      </w:pPr>
      <w:bookmarkStart w:id="4606" w:name="_Toc436838948"/>
      <w:bookmarkStart w:id="4607" w:name="_Toc436832811"/>
      <w:bookmarkStart w:id="4608" w:name="_Toc441592942"/>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31</w:t>
      </w:r>
      <w:r w:rsidR="008F26F5">
        <w:rPr>
          <w:noProof/>
        </w:rPr>
        <w:fldChar w:fldCharType="end"/>
      </w:r>
      <w:r>
        <w:t xml:space="preserve"> utilities</w:t>
      </w:r>
      <w:bookmarkEnd w:id="4606"/>
      <w:bookmarkEnd w:id="4607"/>
      <w:bookmarkEnd w:id="4608"/>
    </w:p>
    <w:p w14:paraId="09A4B8D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075928A" wp14:editId="1983A6F4">
            <wp:extent cx="1735772"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735772" cy="2743200"/>
                    </a:xfrm>
                    <a:prstGeom prst="rect">
                      <a:avLst/>
                    </a:prstGeom>
                  </pic:spPr>
                </pic:pic>
              </a:graphicData>
            </a:graphic>
          </wp:inline>
        </w:drawing>
      </w:r>
    </w:p>
    <w:p w14:paraId="0F54C304" w14:textId="77777777" w:rsidR="00064037" w:rsidRPr="004F2D91" w:rsidRDefault="00064037" w:rsidP="00064037">
      <w:pPr>
        <w:rPr>
          <w:rFonts w:asciiTheme="minorHAnsi" w:hAnsiTheme="minorHAnsi"/>
        </w:rPr>
      </w:pPr>
      <w:r w:rsidRPr="004F2D91">
        <w:rPr>
          <w:rFonts w:asciiTheme="minorHAnsi" w:hAnsiTheme="minorHAnsi"/>
        </w:rPr>
        <w:t xml:space="preserve">The window provides </w:t>
      </w:r>
      <w:r>
        <w:rPr>
          <w:rFonts w:asciiTheme="minorHAnsi" w:hAnsiTheme="minorHAnsi"/>
        </w:rPr>
        <w:t xml:space="preserve">the </w:t>
      </w:r>
      <w:r w:rsidRPr="004F2D91">
        <w:rPr>
          <w:rFonts w:asciiTheme="minorHAnsi" w:hAnsiTheme="minorHAnsi"/>
        </w:rPr>
        <w:t>following tools:</w:t>
      </w:r>
    </w:p>
    <w:p w14:paraId="41CA23EE"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t>Remove Progress Bar</w:t>
      </w:r>
    </w:p>
    <w:p w14:paraId="02D13323"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t>Close All Files</w:t>
      </w:r>
    </w:p>
    <w:p w14:paraId="2EA378BE"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lastRenderedPageBreak/>
        <w:t>Rename Logsum Matrices</w:t>
      </w:r>
    </w:p>
    <w:p w14:paraId="505BDF40" w14:textId="77777777" w:rsidR="00064037" w:rsidRDefault="00064037" w:rsidP="00064037">
      <w:pPr>
        <w:rPr>
          <w:rFonts w:asciiTheme="minorHAnsi" w:hAnsiTheme="minorHAnsi"/>
        </w:rPr>
      </w:pPr>
      <w:r w:rsidRPr="004F2D91">
        <w:rPr>
          <w:rFonts w:asciiTheme="minorHAnsi" w:hAnsiTheme="minorHAnsi"/>
        </w:rPr>
        <w:t xml:space="preserve">The window </w:t>
      </w:r>
      <w:r>
        <w:rPr>
          <w:rFonts w:asciiTheme="minorHAnsi" w:hAnsiTheme="minorHAnsi"/>
        </w:rPr>
        <w:t xml:space="preserve">also </w:t>
      </w:r>
      <w:r w:rsidRPr="004F2D91">
        <w:rPr>
          <w:rFonts w:asciiTheme="minorHAnsi" w:hAnsiTheme="minorHAnsi"/>
        </w:rPr>
        <w:t>includes</w:t>
      </w:r>
      <w:r>
        <w:rPr>
          <w:rFonts w:asciiTheme="minorHAnsi" w:hAnsiTheme="minorHAnsi"/>
        </w:rPr>
        <w:t xml:space="preserve"> a section on Model Calibration, </w:t>
      </w:r>
      <w:r w:rsidRPr="004F2D91">
        <w:rPr>
          <w:rFonts w:asciiTheme="minorHAnsi" w:hAnsiTheme="minorHAnsi"/>
        </w:rPr>
        <w:t xml:space="preserve">but </w:t>
      </w:r>
      <w:r>
        <w:rPr>
          <w:rFonts w:asciiTheme="minorHAnsi" w:hAnsiTheme="minorHAnsi"/>
        </w:rPr>
        <w:t>the tools are not yet constructed and therefore are greyed out.</w:t>
      </w:r>
    </w:p>
    <w:p w14:paraId="5297448B" w14:textId="6F907D01" w:rsidR="00364A47" w:rsidRDefault="00064037" w:rsidP="00064037">
      <w:pPr>
        <w:rPr>
          <w:rFonts w:asciiTheme="minorHAnsi" w:hAnsiTheme="minorHAnsi"/>
        </w:rPr>
      </w:pPr>
      <w:r>
        <w:rPr>
          <w:rFonts w:asciiTheme="minorHAnsi" w:hAnsiTheme="minorHAnsi"/>
        </w:rPr>
        <w:t>At the bottom of the GUI, a quit command button is available to exit the model through the interface.</w:t>
      </w:r>
    </w:p>
    <w:p w14:paraId="2BE31860" w14:textId="3F78D336" w:rsidR="00064037" w:rsidRPr="004F2D91" w:rsidRDefault="00064037" w:rsidP="00064037">
      <w:pPr>
        <w:pStyle w:val="Heading3"/>
        <w:numPr>
          <w:ilvl w:val="0"/>
          <w:numId w:val="0"/>
        </w:numPr>
        <w:rPr>
          <w:rFonts w:asciiTheme="minorHAnsi" w:hAnsiTheme="minorHAnsi"/>
        </w:rPr>
      </w:pPr>
      <w:bookmarkStart w:id="4609" w:name="_Toc441592877"/>
      <w:r>
        <w:rPr>
          <w:rFonts w:asciiTheme="minorHAnsi" w:hAnsiTheme="minorHAnsi"/>
        </w:rPr>
        <w:t>A Model Run</w:t>
      </w:r>
      <w:bookmarkEnd w:id="4609"/>
    </w:p>
    <w:p w14:paraId="53DE62DC" w14:textId="77777777" w:rsidR="00064037" w:rsidRPr="004E0C61" w:rsidRDefault="00064037" w:rsidP="00064037">
      <w:pPr>
        <w:spacing w:after="200" w:line="276" w:lineRule="auto"/>
        <w:rPr>
          <w:rFonts w:asciiTheme="minorHAnsi" w:hAnsiTheme="minorHAnsi"/>
        </w:rPr>
      </w:pPr>
      <w:r w:rsidRPr="004E0C61">
        <w:rPr>
          <w:rFonts w:asciiTheme="minorHAnsi" w:hAnsiTheme="minorHAnsi"/>
        </w:rPr>
        <w:t>If a full model run is desired, check “All Loops” in “Run” group box, as following:</w:t>
      </w:r>
    </w:p>
    <w:p w14:paraId="15836D30" w14:textId="77777777" w:rsidR="00064037" w:rsidRPr="008B4546" w:rsidRDefault="00064037" w:rsidP="00064037">
      <w:pPr>
        <w:pStyle w:val="Caption"/>
        <w:keepNext/>
        <w:ind w:left="360"/>
      </w:pPr>
      <w:bookmarkStart w:id="4610" w:name="_Toc436838949"/>
      <w:bookmarkStart w:id="4611" w:name="_Toc436832812"/>
      <w:bookmarkStart w:id="4612" w:name="_Toc441592943"/>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32</w:t>
      </w:r>
      <w:r w:rsidR="008F26F5">
        <w:rPr>
          <w:noProof/>
        </w:rPr>
        <w:fldChar w:fldCharType="end"/>
      </w:r>
      <w:r>
        <w:t xml:space="preserve"> Select All Feedback Loops</w:t>
      </w:r>
      <w:bookmarkEnd w:id="4610"/>
      <w:bookmarkEnd w:id="4611"/>
      <w:bookmarkEnd w:id="4612"/>
    </w:p>
    <w:p w14:paraId="6E00870D" w14:textId="77777777" w:rsidR="00064037" w:rsidRPr="004F2D91" w:rsidRDefault="00064037" w:rsidP="00064037">
      <w:pPr>
        <w:ind w:firstLine="360"/>
        <w:rPr>
          <w:rFonts w:asciiTheme="minorHAnsi" w:hAnsiTheme="minorHAnsi"/>
        </w:rPr>
      </w:pPr>
      <w:r w:rsidRPr="004F2D91">
        <w:rPr>
          <w:rFonts w:asciiTheme="minorHAnsi" w:hAnsiTheme="minorHAnsi"/>
          <w:noProof/>
        </w:rPr>
        <w:drawing>
          <wp:inline distT="0" distB="0" distL="0" distR="0" wp14:anchorId="22C00207" wp14:editId="3B1A93CB">
            <wp:extent cx="1811547" cy="441521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10961" cy="4413787"/>
                    </a:xfrm>
                    <a:prstGeom prst="rect">
                      <a:avLst/>
                    </a:prstGeom>
                  </pic:spPr>
                </pic:pic>
              </a:graphicData>
            </a:graphic>
          </wp:inline>
        </w:drawing>
      </w:r>
    </w:p>
    <w:p w14:paraId="2549FBE7" w14:textId="77777777" w:rsidR="00064037" w:rsidRDefault="00064037" w:rsidP="00064037">
      <w:pPr>
        <w:ind w:firstLine="360"/>
        <w:rPr>
          <w:rFonts w:asciiTheme="minorHAnsi" w:hAnsiTheme="minorHAnsi"/>
        </w:rPr>
      </w:pPr>
      <w:bookmarkStart w:id="4613" w:name="OLE_LINK114"/>
      <w:bookmarkStart w:id="4614" w:name="OLE_LINK115"/>
      <w:bookmarkStart w:id="4615" w:name="OLE_LINK116"/>
      <w:r w:rsidRPr="004F2D91">
        <w:rPr>
          <w:rFonts w:asciiTheme="minorHAnsi" w:hAnsiTheme="minorHAnsi"/>
        </w:rPr>
        <w:t xml:space="preserve">And </w:t>
      </w:r>
      <w:r>
        <w:rPr>
          <w:rFonts w:asciiTheme="minorHAnsi" w:hAnsiTheme="minorHAnsi"/>
        </w:rPr>
        <w:t xml:space="preserve">then </w:t>
      </w:r>
      <w:r w:rsidRPr="004F2D91">
        <w:rPr>
          <w:rFonts w:asciiTheme="minorHAnsi" w:hAnsiTheme="minorHAnsi"/>
        </w:rPr>
        <w:t>click “Initialization” to start a full model run:</w:t>
      </w:r>
    </w:p>
    <w:p w14:paraId="2251A243" w14:textId="77777777" w:rsidR="00064037" w:rsidRPr="002E4AF9" w:rsidRDefault="00064037" w:rsidP="00064037">
      <w:pPr>
        <w:pStyle w:val="Caption"/>
        <w:keepNext/>
        <w:ind w:left="360"/>
      </w:pPr>
      <w:bookmarkStart w:id="4616" w:name="_Toc436838950"/>
      <w:bookmarkStart w:id="4617" w:name="_Toc436832813"/>
      <w:bookmarkStart w:id="4618" w:name="_Toc441592944"/>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33</w:t>
      </w:r>
      <w:r w:rsidR="008F26F5">
        <w:rPr>
          <w:noProof/>
        </w:rPr>
        <w:fldChar w:fldCharType="end"/>
      </w:r>
      <w:r>
        <w:t xml:space="preserve"> Start a Full model Run</w:t>
      </w:r>
      <w:bookmarkEnd w:id="4616"/>
      <w:bookmarkEnd w:id="4617"/>
      <w:bookmarkEnd w:id="4618"/>
    </w:p>
    <w:p w14:paraId="30CAB9E9" w14:textId="77777777" w:rsidR="00064037" w:rsidRPr="004F2D91" w:rsidRDefault="00064037" w:rsidP="00064037">
      <w:pPr>
        <w:ind w:firstLine="360"/>
        <w:rPr>
          <w:rFonts w:asciiTheme="minorHAnsi" w:hAnsiTheme="minorHAnsi"/>
        </w:rPr>
      </w:pPr>
      <w:r w:rsidRPr="004F2D91">
        <w:rPr>
          <w:rFonts w:asciiTheme="minorHAnsi" w:hAnsiTheme="minorHAnsi"/>
          <w:noProof/>
        </w:rPr>
        <w:drawing>
          <wp:inline distT="0" distB="0" distL="0" distR="0" wp14:anchorId="05A4B701" wp14:editId="1B0D5631">
            <wp:extent cx="2409825" cy="742950"/>
            <wp:effectExtent l="0" t="0" r="9525" b="0"/>
            <wp:docPr id="41" name="Picture 4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4"/>
                    <a:stretch>
                      <a:fillRect/>
                    </a:stretch>
                  </pic:blipFill>
                  <pic:spPr>
                    <a:xfrm>
                      <a:off x="0" y="0"/>
                      <a:ext cx="2409825" cy="742950"/>
                    </a:xfrm>
                    <a:prstGeom prst="rect">
                      <a:avLst/>
                    </a:prstGeom>
                  </pic:spPr>
                </pic:pic>
              </a:graphicData>
            </a:graphic>
          </wp:inline>
        </w:drawing>
      </w:r>
    </w:p>
    <w:p w14:paraId="6C4AE3C1" w14:textId="77777777" w:rsidR="00064037" w:rsidRPr="004F2D91" w:rsidRDefault="00064037" w:rsidP="00064037">
      <w:pPr>
        <w:ind w:firstLine="360"/>
        <w:rPr>
          <w:rFonts w:asciiTheme="minorHAnsi" w:hAnsiTheme="minorHAnsi"/>
        </w:rPr>
      </w:pPr>
      <w:r w:rsidRPr="004F2D91">
        <w:rPr>
          <w:rFonts w:asciiTheme="minorHAnsi" w:hAnsiTheme="minorHAnsi"/>
        </w:rPr>
        <w:t>A full model run takes about 11 hours to finish.</w:t>
      </w:r>
    </w:p>
    <w:bookmarkEnd w:id="4613"/>
    <w:bookmarkEnd w:id="4614"/>
    <w:bookmarkEnd w:id="4615"/>
    <w:p w14:paraId="1010413A" w14:textId="77777777" w:rsidR="00064037" w:rsidRDefault="00064037" w:rsidP="00064037">
      <w:pPr>
        <w:pStyle w:val="ListParagraph"/>
        <w:numPr>
          <w:ilvl w:val="0"/>
          <w:numId w:val="55"/>
        </w:numPr>
        <w:rPr>
          <w:rFonts w:asciiTheme="minorHAnsi" w:hAnsiTheme="minorHAnsi"/>
        </w:rPr>
      </w:pPr>
      <w:r w:rsidRPr="004F2D91">
        <w:rPr>
          <w:rFonts w:asciiTheme="minorHAnsi" w:hAnsiTheme="minorHAnsi"/>
        </w:rPr>
        <w:lastRenderedPageBreak/>
        <w:t>If only one loop/iteration is desired, check “Loop” and select “Start Feedback Loop” as necessary. For example, if the user wants to run only the last (final) iterations, select “Final” from the dropdown:</w:t>
      </w:r>
    </w:p>
    <w:p w14:paraId="5AA306F1" w14:textId="77777777" w:rsidR="00064037" w:rsidRPr="00B43584" w:rsidRDefault="00064037" w:rsidP="00064037">
      <w:pPr>
        <w:pStyle w:val="Caption"/>
        <w:keepNext/>
        <w:ind w:left="360"/>
      </w:pPr>
      <w:r>
        <w:t xml:space="preserve">       </w:t>
      </w:r>
      <w:bookmarkStart w:id="4619" w:name="_Toc436838951"/>
      <w:bookmarkStart w:id="4620" w:name="_Toc436832814"/>
      <w:bookmarkStart w:id="4621" w:name="_Toc441592945"/>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34</w:t>
      </w:r>
      <w:r w:rsidR="008F26F5">
        <w:rPr>
          <w:noProof/>
        </w:rPr>
        <w:fldChar w:fldCharType="end"/>
      </w:r>
      <w:r>
        <w:t xml:space="preserve"> Seelct Start Feedback Loop</w:t>
      </w:r>
      <w:bookmarkEnd w:id="4619"/>
      <w:bookmarkEnd w:id="4620"/>
      <w:bookmarkEnd w:id="4621"/>
    </w:p>
    <w:p w14:paraId="3B4E2038" w14:textId="77777777" w:rsidR="00064037" w:rsidRPr="004F2D91" w:rsidRDefault="00064037" w:rsidP="00064037">
      <w:pPr>
        <w:pStyle w:val="ListParagraph"/>
        <w:rPr>
          <w:rFonts w:asciiTheme="minorHAnsi" w:hAnsiTheme="minorHAnsi"/>
        </w:rPr>
      </w:pPr>
      <w:r w:rsidRPr="004F2D91">
        <w:rPr>
          <w:rFonts w:asciiTheme="minorHAnsi" w:hAnsiTheme="minorHAnsi"/>
          <w:noProof/>
        </w:rPr>
        <w:drawing>
          <wp:inline distT="0" distB="0" distL="0" distR="0" wp14:anchorId="69B04B72" wp14:editId="2B4B56B7">
            <wp:extent cx="1805087" cy="4399472"/>
            <wp:effectExtent l="0" t="0" r="508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04503" cy="4398048"/>
                    </a:xfrm>
                    <a:prstGeom prst="rect">
                      <a:avLst/>
                    </a:prstGeom>
                  </pic:spPr>
                </pic:pic>
              </a:graphicData>
            </a:graphic>
          </wp:inline>
        </w:drawing>
      </w:r>
    </w:p>
    <w:p w14:paraId="3F36E7EC" w14:textId="77777777" w:rsidR="00064037" w:rsidRDefault="00064037" w:rsidP="00064037">
      <w:pPr>
        <w:ind w:firstLine="720"/>
        <w:rPr>
          <w:rFonts w:asciiTheme="minorHAnsi" w:hAnsiTheme="minorHAnsi"/>
        </w:rPr>
      </w:pPr>
      <w:r w:rsidRPr="004F2D91">
        <w:rPr>
          <w:rFonts w:asciiTheme="minorHAnsi" w:hAnsiTheme="minorHAnsi"/>
        </w:rPr>
        <w:t xml:space="preserve">And </w:t>
      </w:r>
      <w:r>
        <w:rPr>
          <w:rFonts w:asciiTheme="minorHAnsi" w:hAnsiTheme="minorHAnsi"/>
        </w:rPr>
        <w:t xml:space="preserve">then </w:t>
      </w:r>
      <w:r w:rsidRPr="004F2D91">
        <w:rPr>
          <w:rFonts w:asciiTheme="minorHAnsi" w:hAnsiTheme="minorHAnsi"/>
        </w:rPr>
        <w:t>click “Initialization” to start a full model run:</w:t>
      </w:r>
    </w:p>
    <w:p w14:paraId="386C31EF" w14:textId="77777777" w:rsidR="00064037" w:rsidRPr="002E4AF9" w:rsidRDefault="00064037" w:rsidP="00064037">
      <w:pPr>
        <w:pStyle w:val="Caption"/>
        <w:keepNext/>
        <w:ind w:left="360"/>
      </w:pPr>
      <w:r>
        <w:t xml:space="preserve">       </w:t>
      </w:r>
      <w:bookmarkStart w:id="4622" w:name="_Toc436838952"/>
      <w:bookmarkStart w:id="4623" w:name="_Toc436832815"/>
      <w:bookmarkStart w:id="4624" w:name="_Toc441592946"/>
      <w:r>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1 </w:instrText>
      </w:r>
      <w:r w:rsidR="008F26F5">
        <w:fldChar w:fldCharType="separate"/>
      </w:r>
      <w:r w:rsidR="007A1335">
        <w:rPr>
          <w:noProof/>
        </w:rPr>
        <w:t>35</w:t>
      </w:r>
      <w:r w:rsidR="008F26F5">
        <w:rPr>
          <w:noProof/>
        </w:rPr>
        <w:fldChar w:fldCharType="end"/>
      </w:r>
      <w:r>
        <w:t xml:space="preserve"> Start a Full Model Run</w:t>
      </w:r>
      <w:bookmarkEnd w:id="4622"/>
      <w:bookmarkEnd w:id="4623"/>
      <w:bookmarkEnd w:id="4624"/>
    </w:p>
    <w:p w14:paraId="29C47890" w14:textId="77777777" w:rsidR="00064037" w:rsidRPr="004F2D91" w:rsidRDefault="00064037" w:rsidP="00064037">
      <w:pPr>
        <w:ind w:firstLine="720"/>
        <w:rPr>
          <w:rFonts w:asciiTheme="minorHAnsi" w:hAnsiTheme="minorHAnsi"/>
        </w:rPr>
      </w:pPr>
      <w:r w:rsidRPr="004F2D91">
        <w:rPr>
          <w:rFonts w:asciiTheme="minorHAnsi" w:hAnsiTheme="minorHAnsi"/>
          <w:noProof/>
        </w:rPr>
        <w:drawing>
          <wp:inline distT="0" distB="0" distL="0" distR="0" wp14:anchorId="044A7F74" wp14:editId="390837DE">
            <wp:extent cx="2409825" cy="742950"/>
            <wp:effectExtent l="0" t="0" r="9525" b="0"/>
            <wp:docPr id="84" name="Picture 8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4"/>
                    <a:stretch>
                      <a:fillRect/>
                    </a:stretch>
                  </pic:blipFill>
                  <pic:spPr>
                    <a:xfrm>
                      <a:off x="0" y="0"/>
                      <a:ext cx="2409825" cy="742950"/>
                    </a:xfrm>
                    <a:prstGeom prst="rect">
                      <a:avLst/>
                    </a:prstGeom>
                  </pic:spPr>
                </pic:pic>
              </a:graphicData>
            </a:graphic>
          </wp:inline>
        </w:drawing>
      </w:r>
    </w:p>
    <w:p w14:paraId="715204E0" w14:textId="77777777" w:rsidR="00064037" w:rsidRDefault="00064037" w:rsidP="00064037">
      <w:pPr>
        <w:pStyle w:val="ListParagraph"/>
        <w:numPr>
          <w:ilvl w:val="0"/>
          <w:numId w:val="55"/>
        </w:numPr>
        <w:rPr>
          <w:rFonts w:asciiTheme="minorHAnsi" w:hAnsiTheme="minorHAnsi"/>
        </w:rPr>
      </w:pPr>
      <w:r w:rsidRPr="004F2D91">
        <w:rPr>
          <w:rFonts w:asciiTheme="minorHAnsi" w:hAnsiTheme="minorHAnsi"/>
        </w:rPr>
        <w:t xml:space="preserve">If a particular stage </w:t>
      </w:r>
      <w:r>
        <w:rPr>
          <w:rFonts w:asciiTheme="minorHAnsi" w:hAnsiTheme="minorHAnsi"/>
        </w:rPr>
        <w:t>is to</w:t>
      </w:r>
      <w:r w:rsidRPr="004F2D91">
        <w:rPr>
          <w:rFonts w:asciiTheme="minorHAnsi" w:hAnsiTheme="minorHAnsi"/>
        </w:rPr>
        <w:t xml:space="preserve"> be run, check “Stage” and select “Start Feedback Loop” as desired. Before running the stage, verify the steps within the stage by clicking the icon next to the stage. Now, click on the command button to run the stage.</w:t>
      </w:r>
    </w:p>
    <w:p w14:paraId="7291FA09" w14:textId="77777777" w:rsidR="00064037" w:rsidRDefault="00064037" w:rsidP="00064037">
      <w:pPr>
        <w:rPr>
          <w:rFonts w:asciiTheme="minorHAnsi" w:hAnsiTheme="minorHAnsi"/>
        </w:rPr>
      </w:pPr>
    </w:p>
    <w:p w14:paraId="6532246D" w14:textId="77777777" w:rsidR="00064037" w:rsidRPr="008B4546" w:rsidRDefault="00064037" w:rsidP="00064037">
      <w:pPr>
        <w:pStyle w:val="Caption"/>
        <w:keepNext/>
        <w:ind w:left="360" w:firstLine="360"/>
      </w:pPr>
      <w:bookmarkStart w:id="4625" w:name="_Toc436838953"/>
      <w:bookmarkStart w:id="4626" w:name="_Toc436832816"/>
      <w:bookmarkStart w:id="4627" w:name="_Toc441592947"/>
      <w:r>
        <w:lastRenderedPageBreak/>
        <w:t xml:space="preserve">Figure </w:t>
      </w:r>
      <w:r w:rsidR="008F26F5">
        <w:fldChar w:fldCharType="begin"/>
      </w:r>
      <w:r w:rsidR="008F26F5">
        <w:instrText xml:space="preserve"> STYLEREF 1 \s </w:instrText>
      </w:r>
      <w:r w:rsidR="008F26F5">
        <w:fldChar w:fldCharType="separate"/>
      </w:r>
      <w:r w:rsidR="007A1335">
        <w:rPr>
          <w:noProof/>
        </w:rPr>
        <w:t>5</w:t>
      </w:r>
      <w:r w:rsidR="008F26F5">
        <w:rPr>
          <w:noProof/>
        </w:rPr>
        <w:fldChar w:fldCharType="end"/>
      </w:r>
      <w:r>
        <w:t>.</w:t>
      </w:r>
      <w:r w:rsidR="008F26F5">
        <w:fldChar w:fldCharType="begin"/>
      </w:r>
      <w:r w:rsidR="008F26F5">
        <w:instrText xml:space="preserve"> SEQ Figure \* ARABIC \s </w:instrText>
      </w:r>
      <w:r w:rsidR="008F26F5">
        <w:instrText xml:space="preserve">1 </w:instrText>
      </w:r>
      <w:r w:rsidR="008F26F5">
        <w:fldChar w:fldCharType="separate"/>
      </w:r>
      <w:r w:rsidR="007A1335">
        <w:rPr>
          <w:noProof/>
        </w:rPr>
        <w:t>36</w:t>
      </w:r>
      <w:r w:rsidR="008F26F5">
        <w:rPr>
          <w:noProof/>
        </w:rPr>
        <w:fldChar w:fldCharType="end"/>
      </w:r>
      <w:r>
        <w:t xml:space="preserve"> Run A Stage</w:t>
      </w:r>
      <w:bookmarkEnd w:id="4625"/>
      <w:bookmarkEnd w:id="4626"/>
      <w:bookmarkEnd w:id="4627"/>
    </w:p>
    <w:p w14:paraId="4FAC5EDC" w14:textId="77777777" w:rsidR="00064037" w:rsidRPr="004F2D91" w:rsidRDefault="00064037" w:rsidP="00064037">
      <w:pPr>
        <w:pStyle w:val="ListParagraph"/>
        <w:rPr>
          <w:rFonts w:asciiTheme="minorHAnsi" w:hAnsiTheme="minorHAnsi"/>
        </w:rPr>
      </w:pPr>
      <w:r w:rsidRPr="004F2D91">
        <w:rPr>
          <w:rFonts w:asciiTheme="minorHAnsi" w:hAnsiTheme="minorHAnsi"/>
          <w:noProof/>
        </w:rPr>
        <w:drawing>
          <wp:inline distT="0" distB="0" distL="0" distR="0" wp14:anchorId="0B54185E" wp14:editId="34378406">
            <wp:extent cx="1811547" cy="4415216"/>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10961" cy="4413787"/>
                    </a:xfrm>
                    <a:prstGeom prst="rect">
                      <a:avLst/>
                    </a:prstGeom>
                  </pic:spPr>
                </pic:pic>
              </a:graphicData>
            </a:graphic>
          </wp:inline>
        </w:drawing>
      </w:r>
    </w:p>
    <w:p w14:paraId="377C563D" w14:textId="77777777" w:rsidR="00064037" w:rsidRDefault="00064037" w:rsidP="00064037">
      <w:pPr>
        <w:rPr>
          <w:rFonts w:asciiTheme="minorHAnsi" w:hAnsiTheme="minorHAnsi"/>
        </w:rPr>
      </w:pPr>
    </w:p>
    <w:p w14:paraId="09FBA99B" w14:textId="29D916D3" w:rsidR="003E1FE1" w:rsidRPr="004F2D91" w:rsidRDefault="003E1FE1" w:rsidP="003E1FE1">
      <w:pPr>
        <w:pStyle w:val="Heading3"/>
        <w:numPr>
          <w:ilvl w:val="0"/>
          <w:numId w:val="0"/>
        </w:numPr>
        <w:rPr>
          <w:rFonts w:asciiTheme="minorHAnsi" w:hAnsiTheme="minorHAnsi"/>
        </w:rPr>
      </w:pPr>
      <w:bookmarkStart w:id="4628" w:name="_Toc441592878"/>
      <w:r>
        <w:rPr>
          <w:rFonts w:asciiTheme="minorHAnsi" w:hAnsiTheme="minorHAnsi"/>
        </w:rPr>
        <w:t>Sensitivity Tests</w:t>
      </w:r>
      <w:bookmarkEnd w:id="4628"/>
    </w:p>
    <w:p w14:paraId="221ED62F" w14:textId="63F4701A" w:rsidR="00AA1C12" w:rsidRDefault="0079492F" w:rsidP="00AA1C12">
      <w:ins w:id="4629" w:author="Nagendra Dhakar" w:date="2016-01-26T17:12:00Z">
        <w:r>
          <w:fldChar w:fldCharType="begin"/>
        </w:r>
        <w:r>
          <w:instrText xml:space="preserve"> REF _Ref441591706 \h </w:instrText>
        </w:r>
      </w:ins>
      <w:r>
        <w:fldChar w:fldCharType="separate"/>
      </w:r>
      <w:ins w:id="4630" w:author="Nagendra Dhakar" w:date="2016-01-26T17:12:00Z">
        <w:r>
          <w:t xml:space="preserve">Table </w:t>
        </w:r>
        <w:r>
          <w:rPr>
            <w:noProof/>
          </w:rPr>
          <w:t>5</w:t>
        </w:r>
        <w:r>
          <w:t>.</w:t>
        </w:r>
        <w:r>
          <w:rPr>
            <w:noProof/>
          </w:rPr>
          <w:t>1</w:t>
        </w:r>
        <w:r>
          <w:fldChar w:fldCharType="end"/>
        </w:r>
      </w:ins>
      <w:ins w:id="4631" w:author="Nagendra Dhakar" w:date="2016-01-26T17:13:00Z">
        <w:r>
          <w:t xml:space="preserve"> </w:t>
        </w:r>
      </w:ins>
      <w:del w:id="4632" w:author="Nagendra Dhakar" w:date="2016-01-26T17:12:00Z">
        <w:r w:rsidR="00AA1C12" w:rsidDel="0079492F">
          <w:fldChar w:fldCharType="begin"/>
        </w:r>
        <w:r w:rsidR="00AA1C12" w:rsidDel="0079492F">
          <w:delInstrText xml:space="preserve"> REF _Ref421650849 \h </w:delInstrText>
        </w:r>
        <w:r w:rsidR="00AA1C12" w:rsidDel="0079492F">
          <w:fldChar w:fldCharType="separate"/>
        </w:r>
        <w:r w:rsidR="00AA1C12" w:rsidDel="0079492F">
          <w:delText xml:space="preserve">Table </w:delText>
        </w:r>
        <w:r w:rsidR="00AA1C12" w:rsidDel="0079492F">
          <w:rPr>
            <w:noProof/>
          </w:rPr>
          <w:delText>65</w:delText>
        </w:r>
        <w:r w:rsidR="00AA1C12" w:rsidDel="0079492F">
          <w:fldChar w:fldCharType="end"/>
        </w:r>
        <w:r w:rsidR="00AA1C12" w:rsidDel="0079492F">
          <w:delText xml:space="preserve"> </w:delText>
        </w:r>
      </w:del>
      <w:r w:rsidR="00AA1C12">
        <w:t xml:space="preserve">presents the sensitivity tests defined by the MPO.  Sensitivity test #1 and #2 are in the process of being tested.  </w:t>
      </w:r>
    </w:p>
    <w:p w14:paraId="140B9C3F" w14:textId="2CE777C8" w:rsidR="00AA1C12" w:rsidRDefault="008F35E8" w:rsidP="00AA1C12">
      <w:pPr>
        <w:pStyle w:val="Caption"/>
        <w:keepNext/>
      </w:pPr>
      <w:bookmarkStart w:id="4633" w:name="_Ref441591706"/>
      <w:bookmarkStart w:id="4634" w:name="_Toc441593030"/>
      <w:r>
        <w:t xml:space="preserve">Table </w:t>
      </w:r>
      <w:r w:rsidR="008F26F5">
        <w:fldChar w:fldCharType="begin"/>
      </w:r>
      <w:r w:rsidR="008F26F5">
        <w:instrText xml:space="preserve"> STYLEREF 1 \s </w:instrText>
      </w:r>
      <w:r w:rsidR="008F26F5">
        <w:fldChar w:fldCharType="separate"/>
      </w:r>
      <w:r w:rsidR="0079492F">
        <w:rPr>
          <w:noProof/>
        </w:rPr>
        <w:t>5</w:t>
      </w:r>
      <w:r w:rsidR="008F26F5">
        <w:rPr>
          <w:noProof/>
        </w:rPr>
        <w:fldChar w:fldCharType="end"/>
      </w:r>
      <w:r>
        <w:t>.</w:t>
      </w:r>
      <w:r w:rsidR="008F26F5">
        <w:fldChar w:fldCharType="begin"/>
      </w:r>
      <w:r w:rsidR="008F26F5">
        <w:instrText xml:space="preserve"> SEQ Table \* ARABIC \s 1 </w:instrText>
      </w:r>
      <w:r w:rsidR="008F26F5">
        <w:fldChar w:fldCharType="separate"/>
      </w:r>
      <w:r w:rsidR="0079492F">
        <w:rPr>
          <w:noProof/>
        </w:rPr>
        <w:t>1</w:t>
      </w:r>
      <w:r w:rsidR="008F26F5">
        <w:rPr>
          <w:noProof/>
        </w:rPr>
        <w:fldChar w:fldCharType="end"/>
      </w:r>
      <w:bookmarkEnd w:id="4633"/>
      <w:r>
        <w:t xml:space="preserve"> List of Sensitivity Tests</w:t>
      </w:r>
      <w:bookmarkEnd w:id="4634"/>
    </w:p>
    <w:tbl>
      <w:tblPr>
        <w:tblStyle w:val="Style1"/>
        <w:tblW w:w="0" w:type="auto"/>
        <w:tblLook w:val="04A0" w:firstRow="1" w:lastRow="0" w:firstColumn="1" w:lastColumn="0" w:noHBand="0" w:noVBand="1"/>
      </w:tblPr>
      <w:tblGrid>
        <w:gridCol w:w="374"/>
        <w:gridCol w:w="2914"/>
        <w:gridCol w:w="4632"/>
      </w:tblGrid>
      <w:tr w:rsidR="00AA1C12" w14:paraId="20B595F9" w14:textId="77777777" w:rsidTr="00AA1C12">
        <w:trPr>
          <w:cnfStyle w:val="100000000000" w:firstRow="1" w:lastRow="0" w:firstColumn="0" w:lastColumn="0" w:oddVBand="0" w:evenVBand="0" w:oddHBand="0" w:evenHBand="0" w:firstRowFirstColumn="0" w:firstRowLastColumn="0" w:lastRowFirstColumn="0" w:lastRowLastColumn="0"/>
        </w:trPr>
        <w:tc>
          <w:tcPr>
            <w:tcW w:w="378" w:type="dxa"/>
            <w:hideMark/>
          </w:tcPr>
          <w:p w14:paraId="1C75E831" w14:textId="77777777" w:rsidR="00AA1C12" w:rsidRDefault="00AA1C12">
            <w:pPr>
              <w:rPr>
                <w:b/>
                <w:sz w:val="22"/>
              </w:rPr>
            </w:pPr>
            <w:r>
              <w:rPr>
                <w:b/>
              </w:rPr>
              <w:t>#</w:t>
            </w:r>
          </w:p>
        </w:tc>
        <w:tc>
          <w:tcPr>
            <w:tcW w:w="3240" w:type="dxa"/>
            <w:hideMark/>
          </w:tcPr>
          <w:p w14:paraId="72596854" w14:textId="77777777" w:rsidR="00AA1C12" w:rsidRDefault="00AA1C12">
            <w:pPr>
              <w:rPr>
                <w:b/>
                <w:sz w:val="22"/>
              </w:rPr>
            </w:pPr>
            <w:r>
              <w:rPr>
                <w:b/>
              </w:rPr>
              <w:t>Sensitivity Test</w:t>
            </w:r>
          </w:p>
        </w:tc>
        <w:tc>
          <w:tcPr>
            <w:tcW w:w="5238" w:type="dxa"/>
            <w:hideMark/>
          </w:tcPr>
          <w:p w14:paraId="6B04581F" w14:textId="77777777" w:rsidR="00AA1C12" w:rsidRDefault="00AA1C12">
            <w:pPr>
              <w:rPr>
                <w:b/>
                <w:sz w:val="22"/>
              </w:rPr>
            </w:pPr>
            <w:r>
              <w:rPr>
                <w:b/>
              </w:rPr>
              <w:t>Test Description</w:t>
            </w:r>
          </w:p>
        </w:tc>
      </w:tr>
      <w:tr w:rsidR="00AA1C12" w14:paraId="65D2ACE5" w14:textId="77777777" w:rsidTr="00AA1C12">
        <w:tc>
          <w:tcPr>
            <w:tcW w:w="378" w:type="dxa"/>
            <w:hideMark/>
          </w:tcPr>
          <w:p w14:paraId="71473CE8" w14:textId="77777777" w:rsidR="00AA1C12" w:rsidRDefault="00AA1C12">
            <w:r>
              <w:t>1</w:t>
            </w:r>
          </w:p>
        </w:tc>
        <w:tc>
          <w:tcPr>
            <w:tcW w:w="3240" w:type="dxa"/>
            <w:hideMark/>
          </w:tcPr>
          <w:p w14:paraId="54F88D1C" w14:textId="77777777" w:rsidR="00AA1C12" w:rsidRDefault="00AA1C12">
            <w:r>
              <w:rPr>
                <w:rFonts w:asciiTheme="minorHAnsi" w:eastAsia="Times New Roman" w:hAnsiTheme="minorHAnsi" w:cs="Times New Roman"/>
                <w:color w:val="000000"/>
              </w:rPr>
              <w:t>Truck Trip Regulation</w:t>
            </w:r>
          </w:p>
        </w:tc>
        <w:tc>
          <w:tcPr>
            <w:tcW w:w="5238" w:type="dxa"/>
            <w:hideMark/>
          </w:tcPr>
          <w:p w14:paraId="5E4A5CB0"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Test impact of long-haul trucks (EESU &amp; EEMU) on the area by limiting access for certain times of day (Daily, AM, MD, PM, or OP)</w:t>
            </w:r>
          </w:p>
        </w:tc>
      </w:tr>
      <w:tr w:rsidR="00AA1C12" w14:paraId="3C10A338" w14:textId="77777777" w:rsidTr="00AA1C12">
        <w:tc>
          <w:tcPr>
            <w:tcW w:w="378" w:type="dxa"/>
            <w:hideMark/>
          </w:tcPr>
          <w:p w14:paraId="5E3FA8AD" w14:textId="77777777" w:rsidR="00AA1C12" w:rsidRDefault="00AA1C12">
            <w:r>
              <w:t>2</w:t>
            </w:r>
          </w:p>
        </w:tc>
        <w:tc>
          <w:tcPr>
            <w:tcW w:w="3240" w:type="dxa"/>
            <w:hideMark/>
          </w:tcPr>
          <w:p w14:paraId="4B36ECBC" w14:textId="77777777" w:rsidR="00AA1C12" w:rsidRDefault="00AA1C12">
            <w:r>
              <w:rPr>
                <w:rFonts w:asciiTheme="minorHAnsi" w:eastAsia="Times New Roman" w:hAnsiTheme="minorHAnsi" w:cs="Times New Roman"/>
                <w:color w:val="000000"/>
              </w:rPr>
              <w:t>Designated Truck Network</w:t>
            </w:r>
          </w:p>
        </w:tc>
        <w:tc>
          <w:tcPr>
            <w:tcW w:w="5238" w:type="dxa"/>
            <w:hideMark/>
          </w:tcPr>
          <w:p w14:paraId="1524B3C1"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Test impact of the newly designated freight network by a freight assignment on the new fright network only</w:t>
            </w:r>
          </w:p>
        </w:tc>
      </w:tr>
      <w:tr w:rsidR="00AA1C12" w14:paraId="790D355E" w14:textId="77777777" w:rsidTr="00AA1C12">
        <w:tc>
          <w:tcPr>
            <w:tcW w:w="378" w:type="dxa"/>
            <w:hideMark/>
          </w:tcPr>
          <w:p w14:paraId="65526658" w14:textId="77777777" w:rsidR="00AA1C12" w:rsidRDefault="00AA1C12">
            <w:r>
              <w:t>3</w:t>
            </w:r>
          </w:p>
        </w:tc>
        <w:tc>
          <w:tcPr>
            <w:tcW w:w="3240" w:type="dxa"/>
            <w:hideMark/>
          </w:tcPr>
          <w:p w14:paraId="252D375B"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 xml:space="preserve">Land Use Change </w:t>
            </w:r>
          </w:p>
        </w:tc>
        <w:tc>
          <w:tcPr>
            <w:tcW w:w="5238" w:type="dxa"/>
            <w:hideMark/>
          </w:tcPr>
          <w:p w14:paraId="52B15B6D"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Test GSP’s Land Use change scenario (both population and employment)</w:t>
            </w:r>
          </w:p>
        </w:tc>
      </w:tr>
      <w:tr w:rsidR="00AA1C12" w14:paraId="1A83F661" w14:textId="77777777" w:rsidTr="00AA1C12">
        <w:tc>
          <w:tcPr>
            <w:tcW w:w="378" w:type="dxa"/>
            <w:hideMark/>
          </w:tcPr>
          <w:p w14:paraId="0AC55003" w14:textId="77777777" w:rsidR="00AA1C12" w:rsidRDefault="00AA1C12">
            <w:r>
              <w:t>4</w:t>
            </w:r>
          </w:p>
        </w:tc>
        <w:tc>
          <w:tcPr>
            <w:tcW w:w="3240" w:type="dxa"/>
            <w:hideMark/>
          </w:tcPr>
          <w:p w14:paraId="4E9B361E"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Local New Projects of 2040N RTP</w:t>
            </w:r>
          </w:p>
        </w:tc>
        <w:tc>
          <w:tcPr>
            <w:tcW w:w="5238" w:type="dxa"/>
            <w:hideMark/>
          </w:tcPr>
          <w:p w14:paraId="3377EB20"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Compare 2040L(base) with 2040N (new 2040 base w/all proposed projects)</w:t>
            </w:r>
          </w:p>
        </w:tc>
      </w:tr>
      <w:tr w:rsidR="00AA1C12" w14:paraId="7829AB7A" w14:textId="77777777" w:rsidTr="00AA1C12">
        <w:tc>
          <w:tcPr>
            <w:tcW w:w="378" w:type="dxa"/>
            <w:hideMark/>
          </w:tcPr>
          <w:p w14:paraId="538FB337" w14:textId="77777777" w:rsidR="00AA1C12" w:rsidRDefault="00AA1C12">
            <w:r>
              <w:lastRenderedPageBreak/>
              <w:t>5</w:t>
            </w:r>
          </w:p>
        </w:tc>
        <w:tc>
          <w:tcPr>
            <w:tcW w:w="3240" w:type="dxa"/>
            <w:hideMark/>
          </w:tcPr>
          <w:p w14:paraId="4ADB25DD"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Transit Supply Change</w:t>
            </w:r>
          </w:p>
        </w:tc>
        <w:tc>
          <w:tcPr>
            <w:tcW w:w="5238" w:type="dxa"/>
            <w:hideMark/>
          </w:tcPr>
          <w:p w14:paraId="544863CE"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Compare 2040L(base) with 2040TRN (Transit vision)</w:t>
            </w:r>
          </w:p>
        </w:tc>
      </w:tr>
      <w:tr w:rsidR="00AA1C12" w14:paraId="6D8BECEC" w14:textId="77777777" w:rsidTr="00AA1C12">
        <w:tc>
          <w:tcPr>
            <w:tcW w:w="378" w:type="dxa"/>
            <w:hideMark/>
          </w:tcPr>
          <w:p w14:paraId="71A458C2" w14:textId="77777777" w:rsidR="00AA1C12" w:rsidRDefault="00AA1C12">
            <w:r>
              <w:t>6</w:t>
            </w:r>
          </w:p>
        </w:tc>
        <w:tc>
          <w:tcPr>
            <w:tcW w:w="3240" w:type="dxa"/>
            <w:hideMark/>
          </w:tcPr>
          <w:p w14:paraId="48EE0AFA"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Sensitivity of Transit Fare</w:t>
            </w:r>
          </w:p>
        </w:tc>
        <w:tc>
          <w:tcPr>
            <w:tcW w:w="5238" w:type="dxa"/>
            <w:hideMark/>
          </w:tcPr>
          <w:p w14:paraId="6F280670"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 xml:space="preserve">Test different fare structure for different person ages or time of days (i.e. Free transit ride for highschoolers in AM peak or MD) </w:t>
            </w:r>
          </w:p>
        </w:tc>
      </w:tr>
      <w:tr w:rsidR="00AA1C12" w14:paraId="11BDC110" w14:textId="77777777" w:rsidTr="00AA1C12">
        <w:tc>
          <w:tcPr>
            <w:tcW w:w="378" w:type="dxa"/>
            <w:hideMark/>
          </w:tcPr>
          <w:p w14:paraId="2C0D0BDA" w14:textId="77777777" w:rsidR="00AA1C12" w:rsidRDefault="00AA1C12">
            <w:r>
              <w:t>7</w:t>
            </w:r>
          </w:p>
        </w:tc>
        <w:tc>
          <w:tcPr>
            <w:tcW w:w="3240" w:type="dxa"/>
            <w:hideMark/>
          </w:tcPr>
          <w:p w14:paraId="0B8C7640"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 xml:space="preserve">Transit Supply Change to Low Income Neighbors </w:t>
            </w:r>
          </w:p>
        </w:tc>
        <w:tc>
          <w:tcPr>
            <w:tcW w:w="5238" w:type="dxa"/>
            <w:hideMark/>
          </w:tcPr>
          <w:p w14:paraId="26A136BD"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Change the current transit supply to the low income neighbors by changing routes, headways, and/or stops</w:t>
            </w:r>
          </w:p>
        </w:tc>
      </w:tr>
      <w:tr w:rsidR="00AA1C12" w14:paraId="459620B4" w14:textId="77777777" w:rsidTr="00AA1C12">
        <w:tc>
          <w:tcPr>
            <w:tcW w:w="378" w:type="dxa"/>
            <w:hideMark/>
          </w:tcPr>
          <w:p w14:paraId="37A43278" w14:textId="77777777" w:rsidR="00AA1C12" w:rsidRDefault="00AA1C12">
            <w:r>
              <w:t>8</w:t>
            </w:r>
          </w:p>
        </w:tc>
        <w:tc>
          <w:tcPr>
            <w:tcW w:w="3240" w:type="dxa"/>
            <w:hideMark/>
          </w:tcPr>
          <w:p w14:paraId="3130ED27"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Parking</w:t>
            </w:r>
          </w:p>
        </w:tc>
        <w:tc>
          <w:tcPr>
            <w:tcW w:w="5238" w:type="dxa"/>
            <w:hideMark/>
          </w:tcPr>
          <w:p w14:paraId="3D06B68D" w14:textId="77777777" w:rsidR="00AA1C12" w:rsidRDefault="00AA1C12">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Test mode choice by parking cost change in CBD</w:t>
            </w:r>
          </w:p>
        </w:tc>
      </w:tr>
    </w:tbl>
    <w:p w14:paraId="2B717F4B" w14:textId="77777777" w:rsidR="00AA1C12" w:rsidRDefault="00AA1C12" w:rsidP="00AA1C12">
      <w:pPr>
        <w:pStyle w:val="Heading4"/>
      </w:pPr>
      <w:bookmarkStart w:id="4635" w:name="_Hlk421650912"/>
      <w:r>
        <w:t>Sensitivity Test 1 – Truck Trip Regulation</w:t>
      </w:r>
    </w:p>
    <w:bookmarkEnd w:id="4635"/>
    <w:p w14:paraId="3C2D3B49" w14:textId="7B193DD0" w:rsidR="00AA1C12" w:rsidRDefault="00AA1C12" w:rsidP="00AA1C12">
      <w:r>
        <w:t>This test studies the impact of long-haul trucks (</w:t>
      </w:r>
      <w:ins w:id="4636" w:author="Nagendra Dhakar" w:date="2016-01-26T17:18:00Z">
        <w:r w:rsidR="008B1D52">
          <w:t xml:space="preserve">single unit (SU) and multi-unit (MU)) </w:t>
        </w:r>
      </w:ins>
      <w:del w:id="4637" w:author="Nagendra Dhakar" w:date="2016-01-26T17:19:00Z">
        <w:r w:rsidDel="008B1D52">
          <w:delText xml:space="preserve">external-external single unit (EESU) and external-external multi-unit (EEMU), internal-external multi-unit (IEMU) and external-internal (EIMU) </w:delText>
        </w:r>
      </w:del>
      <w:r>
        <w:t xml:space="preserve">on the area by limiting access for certain times of day. </w:t>
      </w:r>
      <w:del w:id="4638" w:author="Nagendra Dhakar" w:date="2016-01-26T17:16:00Z">
        <w:r w:rsidDel="00EC11CC">
          <w:delText>F</w:delText>
        </w:r>
      </w:del>
      <w:ins w:id="4639" w:author="Nagendra Dhakar" w:date="2016-01-26T17:16:00Z">
        <w:r w:rsidR="00EC11CC">
          <w:t>Seven</w:t>
        </w:r>
      </w:ins>
      <w:del w:id="4640" w:author="Nagendra Dhakar" w:date="2016-01-26T17:14:00Z">
        <w:r w:rsidDel="00404394">
          <w:delText>our</w:delText>
        </w:r>
      </w:del>
      <w:r>
        <w:t xml:space="preserve"> new assignment classes were created for the long-haul truck demand: </w:t>
      </w:r>
      <w:ins w:id="4641" w:author="Nagendra Dhakar" w:date="2016-01-26T17:16:00Z">
        <w:r w:rsidR="00EC11CC">
          <w:t>IISU,</w:t>
        </w:r>
      </w:ins>
      <w:ins w:id="4642" w:author="Nagendra Dhakar" w:date="2016-01-26T17:17:00Z">
        <w:r w:rsidR="00EC11CC">
          <w:t xml:space="preserve"> IESU, </w:t>
        </w:r>
      </w:ins>
      <w:r>
        <w:t>EESU,</w:t>
      </w:r>
      <w:ins w:id="4643" w:author="Nagendra Dhakar" w:date="2016-01-26T17:17:00Z">
        <w:r w:rsidR="00EC11CC">
          <w:t xml:space="preserve"> IIMU, EIMU, IEMU, and</w:t>
        </w:r>
      </w:ins>
      <w:r>
        <w:t xml:space="preserve"> EEMU</w:t>
      </w:r>
      <w:del w:id="4644" w:author="Nagendra Dhakar" w:date="2016-01-26T17:17:00Z">
        <w:r w:rsidDel="00EC11CC">
          <w:delText>, IEMU, and EIMU</w:delText>
        </w:r>
      </w:del>
      <w:r>
        <w:t>. In addition, the model GUI was modified to provide</w:t>
      </w:r>
      <w:del w:id="4645" w:author="Nagendra Dhakar" w:date="2016-01-26T17:17:00Z">
        <w:r w:rsidDel="00EC11CC">
          <w:delText xml:space="preserve"> the</w:delText>
        </w:r>
      </w:del>
      <w:r>
        <w:t xml:space="preserve"> user the flexibility to control truck demand by time of day without having to changing the GISDK scripts.  The Pre_Assignment and PostProcessor macros in the assignment 8.1 HwyAssignment.rsc file were revised. The GUI change was made in the model table - nashville4.bin.  </w:t>
      </w:r>
    </w:p>
    <w:p w14:paraId="4BBF6BCA" w14:textId="77777777" w:rsidR="00E81783" w:rsidRDefault="0015119F" w:rsidP="00AA1C12">
      <w:r w:rsidRPr="002E4AF9">
        <w:t xml:space="preserve">To see the new controls, in the model user interface, go to “Setup”. </w:t>
      </w:r>
    </w:p>
    <w:p w14:paraId="0C5C9561" w14:textId="77777777" w:rsidR="00E81783" w:rsidRDefault="00E81783" w:rsidP="00AA1C12">
      <w:r>
        <w:rPr>
          <w:noProof/>
        </w:rPr>
        <w:lastRenderedPageBreak/>
        <w:drawing>
          <wp:inline distT="0" distB="0" distL="0" distR="0" wp14:anchorId="1FF665C2" wp14:editId="5EFE09D5">
            <wp:extent cx="2106615" cy="511492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06615" cy="5114925"/>
                    </a:xfrm>
                    <a:prstGeom prst="rect">
                      <a:avLst/>
                    </a:prstGeom>
                  </pic:spPr>
                </pic:pic>
              </a:graphicData>
            </a:graphic>
          </wp:inline>
        </w:drawing>
      </w:r>
    </w:p>
    <w:p w14:paraId="2D491D1F" w14:textId="141BE8D5" w:rsidR="00DE4BF0" w:rsidRDefault="0015119F" w:rsidP="00AA1C12">
      <w:r w:rsidRPr="002E4AF9">
        <w:t xml:space="preserve">This will open up the “Model Scenario Manager”. Now click on “Assignment” and go to “Parameters”. </w:t>
      </w:r>
    </w:p>
    <w:p w14:paraId="45D8DA26" w14:textId="233880DC" w:rsidR="0015119F" w:rsidRDefault="00E81783" w:rsidP="00AA1C12">
      <w:pPr>
        <w:rPr>
          <w:ins w:id="4646" w:author="Nagendra Dhakar" w:date="2016-01-26T17:21:00Z"/>
        </w:rPr>
      </w:pPr>
      <w:del w:id="4647" w:author="Nagendra Dhakar" w:date="2016-01-26T17:21:00Z">
        <w:r w:rsidDel="008B1D52">
          <w:rPr>
            <w:noProof/>
          </w:rPr>
          <w:drawing>
            <wp:inline distT="0" distB="0" distL="0" distR="0" wp14:anchorId="3C4A48EF" wp14:editId="49B44A91">
              <wp:extent cx="5029200" cy="3420501"/>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29200" cy="3420501"/>
                      </a:xfrm>
                      <a:prstGeom prst="rect">
                        <a:avLst/>
                      </a:prstGeom>
                    </pic:spPr>
                  </pic:pic>
                </a:graphicData>
              </a:graphic>
            </wp:inline>
          </w:drawing>
        </w:r>
      </w:del>
    </w:p>
    <w:p w14:paraId="553AEBE5" w14:textId="19425FC1" w:rsidR="008B1D52" w:rsidRDefault="008B1D52" w:rsidP="00AA1C12">
      <w:ins w:id="4648" w:author="Nagendra Dhakar" w:date="2016-01-26T17:21:00Z">
        <w:r>
          <w:rPr>
            <w:noProof/>
          </w:rPr>
          <w:lastRenderedPageBreak/>
          <w:drawing>
            <wp:inline distT="0" distB="0" distL="0" distR="0" wp14:anchorId="22603A91" wp14:editId="6E28830D">
              <wp:extent cx="5029200" cy="3159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3159760"/>
                      </a:xfrm>
                      <a:prstGeom prst="rect">
                        <a:avLst/>
                      </a:prstGeom>
                    </pic:spPr>
                  </pic:pic>
                </a:graphicData>
              </a:graphic>
            </wp:inline>
          </w:drawing>
        </w:r>
      </w:ins>
    </w:p>
    <w:p w14:paraId="0DBFDFF7" w14:textId="6D18068D" w:rsidR="00125A4D" w:rsidRDefault="00125A4D" w:rsidP="0015119F">
      <w:r w:rsidRPr="00164631">
        <w:t xml:space="preserve">There </w:t>
      </w:r>
      <w:r>
        <w:t>s</w:t>
      </w:r>
      <w:ins w:id="4649" w:author="Nagendra Dhakar" w:date="2016-01-26T17:21:00Z">
        <w:r w:rsidR="008B1D52">
          <w:t>even</w:t>
        </w:r>
      </w:ins>
      <w:del w:id="4650" w:author="Nagendra Dhakar" w:date="2016-01-26T17:21:00Z">
        <w:r w:rsidDel="008B1D52">
          <w:delText>ix</w:delText>
        </w:r>
      </w:del>
      <w:r>
        <w:t xml:space="preserve"> </w:t>
      </w:r>
      <w:r w:rsidRPr="00164631">
        <w:t xml:space="preserve">new variables </w:t>
      </w:r>
      <w:r>
        <w:t xml:space="preserve">(as shown below) </w:t>
      </w:r>
      <w:r w:rsidRPr="00164631">
        <w:t xml:space="preserve">are added to the list: </w:t>
      </w:r>
      <w:ins w:id="4651" w:author="Nagendra Dhakar" w:date="2016-01-26T17:21:00Z">
        <w:r w:rsidR="008B1D52">
          <w:t>IISU_flags, IESU_flags,</w:t>
        </w:r>
      </w:ins>
      <w:ins w:id="4652" w:author="Nagendra Dhakar" w:date="2016-01-26T17:22:00Z">
        <w:r w:rsidR="008B1D52">
          <w:t xml:space="preserve"> EESU_flags, IIMU_flags, EIMU_flags, IEMU_flags, and EEMU_flags</w:t>
        </w:r>
      </w:ins>
      <w:del w:id="4653" w:author="Nagendra Dhakar" w:date="2016-01-26T17:22:00Z">
        <w:r w:rsidRPr="00164631" w:rsidDel="008B1D52">
          <w:delText>EESU_flags, EEMU_flags,, IISU_flags, IIMU_flags</w:delText>
        </w:r>
        <w:r w:rsidDel="008B1D52">
          <w:delText>, EIMU_flags, and IEMU_flags.</w:delText>
        </w:r>
      </w:del>
    </w:p>
    <w:p w14:paraId="7231BAD4" w14:textId="14B21168" w:rsidR="0015119F" w:rsidRPr="002E4AF9" w:rsidRDefault="0015119F" w:rsidP="0015119F">
      <w:r w:rsidRPr="002E4AF9">
        <w:t>For each truck class, an array of four time of day specific flags (1 - include or 0- exclude) is provided.  The flags are in following order (</w:t>
      </w:r>
      <w:r w:rsidR="0048319E">
        <w:t xml:space="preserve">also </w:t>
      </w:r>
      <w:r w:rsidRPr="002E4AF9">
        <w:t>see “Description” in the model scenario manager): AM_flag</w:t>
      </w:r>
      <w:r w:rsidR="002D68C7">
        <w:t xml:space="preserve"> </w:t>
      </w:r>
      <w:r w:rsidRPr="002E4AF9">
        <w:t>,MD_flag,</w:t>
      </w:r>
      <w:r w:rsidR="002D68C7">
        <w:t xml:space="preserve"> </w:t>
      </w:r>
      <w:r w:rsidRPr="002E4AF9">
        <w:t>PM_flag,</w:t>
      </w:r>
      <w:r w:rsidR="002D68C7">
        <w:t xml:space="preserve"> </w:t>
      </w:r>
      <w:r w:rsidRPr="002E4AF9">
        <w:t>OP_flag.</w:t>
      </w:r>
    </w:p>
    <w:p w14:paraId="24F003FE" w14:textId="77777777" w:rsidR="00E6139C" w:rsidRDefault="00E6139C" w:rsidP="0015119F">
      <w:r w:rsidRPr="00E10C6A">
        <w:t>For example</w:t>
      </w:r>
      <w:r>
        <w:t>:</w:t>
      </w:r>
    </w:p>
    <w:p w14:paraId="43D0B555" w14:textId="77777777" w:rsidR="00E6139C" w:rsidRDefault="00E6139C" w:rsidP="0015119F">
      <w:r>
        <w:t>T</w:t>
      </w:r>
      <w:r w:rsidR="0015119F" w:rsidRPr="002E4AF9">
        <w:t xml:space="preserve">o exclude (restrict) EE SU in MD period, set EESU_flags = 1,0,1,1. </w:t>
      </w:r>
    </w:p>
    <w:p w14:paraId="456C8BA9" w14:textId="38C963DB" w:rsidR="0015119F" w:rsidRPr="002E4AF9" w:rsidRDefault="0015119F" w:rsidP="0015119F">
      <w:r w:rsidRPr="002E4AF9">
        <w:t>Similarly, to restrict EE MU in AM and OP period, set EEMU_flags = 0,1,1,0</w:t>
      </w:r>
      <w:r w:rsidR="0048319E">
        <w:t>.</w:t>
      </w:r>
    </w:p>
    <w:p w14:paraId="2E482D99" w14:textId="77777777" w:rsidR="00AA1C12" w:rsidRDefault="00AA1C12" w:rsidP="00AA1C12">
      <w:pPr>
        <w:pStyle w:val="Heading4"/>
      </w:pPr>
      <w:r>
        <w:t>Sensitivity Test 2 – Designated Truck Network</w:t>
      </w:r>
    </w:p>
    <w:p w14:paraId="220A0466" w14:textId="77777777" w:rsidR="00AA1C12" w:rsidRDefault="00AA1C12" w:rsidP="00AA1C12">
      <w:r>
        <w:t>The second sensitivity test studies the impact of the newly designed freight network on the traffic assignment. A new field [TRUCKNET] was created to identify the freight network type in the network. The field contains three values:</w:t>
      </w:r>
    </w:p>
    <w:p w14:paraId="75579145" w14:textId="77777777" w:rsidR="00AA1C12" w:rsidRDefault="00AA1C12" w:rsidP="00AA1C12">
      <w:pPr>
        <w:pStyle w:val="ListParagraph"/>
        <w:numPr>
          <w:ilvl w:val="0"/>
          <w:numId w:val="60"/>
        </w:numPr>
      </w:pPr>
      <w:bookmarkStart w:id="4654" w:name="OLE_LINK5"/>
      <w:bookmarkStart w:id="4655" w:name="OLE_LINK4"/>
      <w:bookmarkStart w:id="4656" w:name="OLE_LINK3"/>
      <w:r>
        <w:t xml:space="preserve">Regular – cars and trucks allowed </w:t>
      </w:r>
    </w:p>
    <w:p w14:paraId="3B6D0A90" w14:textId="77777777" w:rsidR="00AA1C12" w:rsidRDefault="00AA1C12" w:rsidP="00AA1C12">
      <w:pPr>
        <w:pStyle w:val="ListParagraph"/>
        <w:numPr>
          <w:ilvl w:val="0"/>
          <w:numId w:val="60"/>
        </w:numPr>
      </w:pPr>
      <w:r>
        <w:t>Preferred – cars and trucks allowed, trucks encouraged to use this route instead</w:t>
      </w:r>
    </w:p>
    <w:p w14:paraId="613B11F3" w14:textId="77777777" w:rsidR="00AA1C12" w:rsidRDefault="00AA1C12" w:rsidP="00AA1C12">
      <w:pPr>
        <w:pStyle w:val="ListParagraph"/>
        <w:numPr>
          <w:ilvl w:val="0"/>
          <w:numId w:val="60"/>
        </w:numPr>
      </w:pPr>
      <w:r>
        <w:t>Restricted – cars only</w:t>
      </w:r>
    </w:p>
    <w:bookmarkEnd w:id="4654"/>
    <w:bookmarkEnd w:id="4655"/>
    <w:bookmarkEnd w:id="4656"/>
    <w:p w14:paraId="322C76BD" w14:textId="7D026EA0" w:rsidR="00AA1C12" w:rsidRDefault="00AA1C12" w:rsidP="00AA1C12">
      <w:r>
        <w:t>To give more preference to the preferred links during the truck assignment, a link toll cost was used. First, based on the paper by Bernardin et al.</w:t>
      </w:r>
      <w:r>
        <w:rPr>
          <w:rStyle w:val="FootnoteReference"/>
        </w:rPr>
        <w:footnoteReference w:id="1"/>
      </w:r>
      <w:r>
        <w:t xml:space="preserve">, all network links were assigned a per mile toll cost of 126.1 sec/mi and then the toll cost of the preferred links was reduced by </w:t>
      </w:r>
      <w:r>
        <w:lastRenderedPageBreak/>
        <w:t xml:space="preserve">10% for trucks only to make them more attractive.  Restricted links were excluded during the assignment by providing an exclusion set consisting of the restricted links.  Finally, the user is allowed to control the freight network type through the model GUI as well.  </w:t>
      </w:r>
    </w:p>
    <w:p w14:paraId="3B34D3D7" w14:textId="3B3D4949" w:rsidR="00E84A5A" w:rsidRDefault="00E84A5A" w:rsidP="00E84A5A">
      <w:r>
        <w:t xml:space="preserve">To see the </w:t>
      </w:r>
      <w:r w:rsidRPr="00164631">
        <w:t xml:space="preserve">controls, in the model user interface, go to “Setup”. </w:t>
      </w:r>
    </w:p>
    <w:p w14:paraId="74AFC441" w14:textId="77777777" w:rsidR="00E84A5A" w:rsidRDefault="00E84A5A" w:rsidP="00E84A5A">
      <w:r>
        <w:rPr>
          <w:noProof/>
        </w:rPr>
        <w:drawing>
          <wp:inline distT="0" distB="0" distL="0" distR="0" wp14:anchorId="4DF5AC1E" wp14:editId="64D8E692">
            <wp:extent cx="2106615" cy="511492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06615" cy="5114925"/>
                    </a:xfrm>
                    <a:prstGeom prst="rect">
                      <a:avLst/>
                    </a:prstGeom>
                  </pic:spPr>
                </pic:pic>
              </a:graphicData>
            </a:graphic>
          </wp:inline>
        </w:drawing>
      </w:r>
    </w:p>
    <w:p w14:paraId="1608FA10" w14:textId="38796277" w:rsidR="00E84A5A" w:rsidRDefault="00E84A5A" w:rsidP="00E84A5A">
      <w:r w:rsidRPr="00164631">
        <w:t xml:space="preserve">This will open up the “Model Scenario Manager”. Now click on “Assignment” and go to “Parameters”. </w:t>
      </w:r>
    </w:p>
    <w:p w14:paraId="716DE272" w14:textId="77777777" w:rsidR="00E84A5A" w:rsidRDefault="00E84A5A" w:rsidP="00E84A5A">
      <w:r>
        <w:rPr>
          <w:noProof/>
        </w:rPr>
        <w:lastRenderedPageBreak/>
        <w:drawing>
          <wp:inline distT="0" distB="0" distL="0" distR="0" wp14:anchorId="7012498D" wp14:editId="089C9040">
            <wp:extent cx="5029200" cy="342050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29200" cy="3420501"/>
                    </a:xfrm>
                    <a:prstGeom prst="rect">
                      <a:avLst/>
                    </a:prstGeom>
                  </pic:spPr>
                </pic:pic>
              </a:graphicData>
            </a:graphic>
          </wp:inline>
        </w:drawing>
      </w:r>
    </w:p>
    <w:p w14:paraId="00F7F0AA" w14:textId="3065175E" w:rsidR="0059237A" w:rsidRDefault="005B5899" w:rsidP="00E84A5A">
      <w:r w:rsidRPr="00164631">
        <w:t xml:space="preserve">There </w:t>
      </w:r>
      <w:r>
        <w:t xml:space="preserve">two </w:t>
      </w:r>
      <w:r w:rsidRPr="00164631">
        <w:t xml:space="preserve">new variables </w:t>
      </w:r>
      <w:r>
        <w:t xml:space="preserve">(as shown above) </w:t>
      </w:r>
      <w:r w:rsidRPr="00164631">
        <w:t xml:space="preserve">are added to the list: </w:t>
      </w:r>
      <w:r>
        <w:t>TruckProhibit and TruckPreferred</w:t>
      </w:r>
      <w:r w:rsidRPr="00164631">
        <w:t>.</w:t>
      </w:r>
      <w:r>
        <w:t xml:space="preserve"> Presently, both variables are set to 0</w:t>
      </w:r>
      <w:r w:rsidR="00AD244E">
        <w:t>,</w:t>
      </w:r>
      <w:r>
        <w:t xml:space="preserve"> suggesting a regular scenario (both ca</w:t>
      </w:r>
      <w:r w:rsidR="00E17117">
        <w:t xml:space="preserve">rs and trucks are allowed </w:t>
      </w:r>
      <w:r>
        <w:t>).</w:t>
      </w:r>
      <w:r w:rsidR="00125A4D">
        <w:t xml:space="preserve"> </w:t>
      </w:r>
      <w:r w:rsidR="00F80742">
        <w:t xml:space="preserve"> </w:t>
      </w:r>
      <w:r w:rsidR="0059237A">
        <w:t xml:space="preserve">To run either a restricted truck scenario or </w:t>
      </w:r>
      <w:r w:rsidR="00E17117">
        <w:t xml:space="preserve">a </w:t>
      </w:r>
      <w:r w:rsidR="0059237A">
        <w:t>preferred truck scenario, set the respective variable to 1.</w:t>
      </w:r>
    </w:p>
    <w:p w14:paraId="788F3242" w14:textId="77777777" w:rsidR="0059237A" w:rsidRDefault="0059237A" w:rsidP="00E84A5A">
      <w:r>
        <w:t>For example:</w:t>
      </w:r>
    </w:p>
    <w:p w14:paraId="0772226E" w14:textId="418A9597" w:rsidR="0059237A" w:rsidRDefault="0059237A" w:rsidP="00E84A5A">
      <w:r>
        <w:t>To restrict trucks on restricted links in the network, set TruckProhibit to 1 and keep TruckPreferred to 0.</w:t>
      </w:r>
    </w:p>
    <w:p w14:paraId="65C0FD62" w14:textId="10C19440" w:rsidR="0059237A" w:rsidRDefault="0059237A" w:rsidP="00E84A5A">
      <w:r>
        <w:t>To encourage trucks to use preferred links in the network, keep TruckProhibit to 0 and set TruckPreferred to 1.</w:t>
      </w:r>
    </w:p>
    <w:p w14:paraId="35C8177A" w14:textId="4D49C1CE" w:rsidR="0059237A" w:rsidRDefault="0059237A" w:rsidP="00E84A5A">
      <w:r>
        <w:t>To restrict trucks on restricted links and</w:t>
      </w:r>
      <w:r w:rsidR="00F81634">
        <w:t xml:space="preserve"> also</w:t>
      </w:r>
      <w:r>
        <w:t xml:space="preserve"> encourage trucks to use preferred links set</w:t>
      </w:r>
      <w:r w:rsidR="00942ABD">
        <w:t xml:space="preserve"> both variables to 1 (</w:t>
      </w:r>
      <w:r>
        <w:t xml:space="preserve"> TruckProhibit to 1 and TruckPreferred to 1</w:t>
      </w:r>
      <w:r w:rsidR="00942ABD">
        <w:t>).</w:t>
      </w:r>
    </w:p>
    <w:p w14:paraId="2177C7FB" w14:textId="427C0480" w:rsidR="00E10C6A" w:rsidRPr="00FB2E58" w:rsidRDefault="00E10C6A" w:rsidP="00E10C6A">
      <w:pPr>
        <w:pStyle w:val="Heading2"/>
      </w:pPr>
      <w:bookmarkStart w:id="4657" w:name="_Toc441592879"/>
      <w:r>
        <w:t>Batch File</w:t>
      </w:r>
      <w:bookmarkEnd w:id="4657"/>
    </w:p>
    <w:p w14:paraId="4C4E7CEE" w14:textId="0D696208" w:rsidR="003B57ED" w:rsidRPr="002E4AF9" w:rsidRDefault="003B57ED" w:rsidP="003B57ED">
      <w:r>
        <w:t xml:space="preserve">The ABM outputs directory contains several intermediate outputs that </w:t>
      </w:r>
      <w:r w:rsidR="0090428E">
        <w:t>a</w:t>
      </w:r>
      <w:r>
        <w:t xml:space="preserve">re not being used for any analysis purpose. In addition, some outputs are rarely used. Therefore, to preserve space, a batch file </w:t>
      </w:r>
      <w:r w:rsidR="0090428E">
        <w:t>that</w:t>
      </w:r>
      <w:r>
        <w:t xml:space="preserve"> zip</w:t>
      </w:r>
      <w:r w:rsidR="0090428E">
        <w:t>s</w:t>
      </w:r>
      <w:r>
        <w:t xml:space="preserve"> </w:t>
      </w:r>
      <w:r w:rsidR="0090428E">
        <w:t xml:space="preserve">useful </w:t>
      </w:r>
      <w:r>
        <w:t>files and delete</w:t>
      </w:r>
      <w:r w:rsidR="0090428E">
        <w:t>s unnecessary files is created</w:t>
      </w:r>
      <w:r>
        <w:t>.</w:t>
      </w:r>
      <w:r w:rsidR="008C50F6">
        <w:t xml:space="preserve"> </w:t>
      </w:r>
      <w:r w:rsidR="0090428E">
        <w:t>The batch file is named as “</w:t>
      </w:r>
      <w:r w:rsidRPr="002E4AF9">
        <w:t>Zip</w:t>
      </w:r>
      <w:r w:rsidR="0090428E">
        <w:t>AndDelete</w:t>
      </w:r>
      <w:r w:rsidRPr="002E4AF9">
        <w:t>.bat</w:t>
      </w:r>
      <w:r w:rsidR="0090428E">
        <w:t>” and takes two inputs:</w:t>
      </w:r>
    </w:p>
    <w:p w14:paraId="4DAC4D97" w14:textId="66296C93" w:rsidR="0090428E" w:rsidRDefault="0090428E" w:rsidP="003B57ED">
      <w:r w:rsidRPr="00164631">
        <w:t>filesToZip.txt = list of files to be zipped (irrespective of subfolders)</w:t>
      </w:r>
    </w:p>
    <w:p w14:paraId="7A1BA02E" w14:textId="77777777" w:rsidR="003B57ED" w:rsidRPr="002E4AF9" w:rsidRDefault="003B57ED" w:rsidP="003B57ED">
      <w:r w:rsidRPr="002E4AF9">
        <w:t>filesToKeep.txt = list of files to keep (only in “outputs” folder), the rests will be deleted</w:t>
      </w:r>
    </w:p>
    <w:p w14:paraId="10DD103B" w14:textId="507ABB08" w:rsidR="003B57ED" w:rsidRPr="002E4AF9" w:rsidRDefault="003B57ED" w:rsidP="003B57ED"/>
    <w:p w14:paraId="0BC4634E" w14:textId="77777777" w:rsidR="003B57ED" w:rsidRPr="002E4AF9" w:rsidRDefault="003B57ED" w:rsidP="003B57ED"/>
    <w:p w14:paraId="08225FD6" w14:textId="77777777" w:rsidR="003B57ED" w:rsidRPr="002E4AF9" w:rsidRDefault="003B57ED" w:rsidP="003B57ED">
      <w:pPr>
        <w:rPr>
          <w:u w:val="single"/>
        </w:rPr>
      </w:pPr>
      <w:r w:rsidRPr="002E4AF9">
        <w:rPr>
          <w:u w:val="single"/>
        </w:rPr>
        <w:lastRenderedPageBreak/>
        <w:t>SETUP:</w:t>
      </w:r>
    </w:p>
    <w:p w14:paraId="437720DC" w14:textId="461880A4" w:rsidR="003B57ED" w:rsidRPr="002E4AF9" w:rsidRDefault="003B57ED" w:rsidP="003B57ED">
      <w:r w:rsidRPr="002E4AF9">
        <w:t>Keep the batch file (“</w:t>
      </w:r>
      <w:r w:rsidR="004612EF">
        <w:t>ZipAnd</w:t>
      </w:r>
      <w:r w:rsidRPr="002E4AF9">
        <w:t xml:space="preserve">Delete.bat”) and “filesToZip.txt” </w:t>
      </w:r>
      <w:r w:rsidR="004612EF">
        <w:t xml:space="preserve">in the project directory (ex. </w:t>
      </w:r>
      <w:r w:rsidRPr="002E4AF9">
        <w:t>\2010</w:t>
      </w:r>
      <w:r w:rsidR="004612EF">
        <w:t>\</w:t>
      </w:r>
      <w:r w:rsidRPr="002E4AF9">
        <w:t>). “filesTokeep.txt” should be placed in “outputs” folder under the project directory</w:t>
      </w:r>
      <w:r w:rsidR="004612EF">
        <w:t xml:space="preserve"> (ex. \2010\outputs\)</w:t>
      </w:r>
      <w:r w:rsidRPr="002E4AF9">
        <w:t>.</w:t>
      </w:r>
    </w:p>
    <w:p w14:paraId="4C347F3F" w14:textId="77777777" w:rsidR="003B57ED" w:rsidRPr="002E4AF9" w:rsidRDefault="003B57ED" w:rsidP="003B57ED"/>
    <w:p w14:paraId="1502803C" w14:textId="77777777" w:rsidR="003B57ED" w:rsidRPr="002E4AF9" w:rsidRDefault="003B57ED" w:rsidP="003B57ED">
      <w:pPr>
        <w:rPr>
          <w:u w:val="single"/>
        </w:rPr>
      </w:pPr>
      <w:r w:rsidRPr="002E4AF9">
        <w:rPr>
          <w:u w:val="single"/>
        </w:rPr>
        <w:t xml:space="preserve">INPUTS: </w:t>
      </w:r>
    </w:p>
    <w:p w14:paraId="15E837EA" w14:textId="424B8984" w:rsidR="004612EF" w:rsidRDefault="004612EF" w:rsidP="003B57ED">
      <w:r w:rsidRPr="00164631">
        <w:t>file</w:t>
      </w:r>
      <w:r>
        <w:t>s</w:t>
      </w:r>
      <w:r w:rsidRPr="00164631">
        <w:t>ToZip.txt</w:t>
      </w:r>
    </w:p>
    <w:p w14:paraId="158644BE" w14:textId="77777777" w:rsidR="004612EF" w:rsidRDefault="003B57ED" w:rsidP="003B57ED">
      <w:r w:rsidRPr="002E4AF9">
        <w:t xml:space="preserve">filesToKeep.txt </w:t>
      </w:r>
    </w:p>
    <w:p w14:paraId="7BE21250" w14:textId="77777777" w:rsidR="003B57ED" w:rsidRPr="002E4AF9" w:rsidRDefault="003B57ED" w:rsidP="003B57ED"/>
    <w:p w14:paraId="2AE585B1" w14:textId="77777777" w:rsidR="003B57ED" w:rsidRPr="002E4AF9" w:rsidRDefault="003B57ED" w:rsidP="003B57ED">
      <w:pPr>
        <w:rPr>
          <w:u w:val="single"/>
        </w:rPr>
      </w:pPr>
      <w:r w:rsidRPr="002E4AF9">
        <w:rPr>
          <w:u w:val="single"/>
        </w:rPr>
        <w:t>HOW TO RUN:</w:t>
      </w:r>
    </w:p>
    <w:p w14:paraId="2CE4054E" w14:textId="5B6A50D5" w:rsidR="003B57ED" w:rsidRPr="002E4AF9" w:rsidRDefault="003B57ED" w:rsidP="003B57ED">
      <w:r w:rsidRPr="002E4AF9">
        <w:t xml:space="preserve">Open command prompt --&gt; navigate to your project directory --&gt; type: </w:t>
      </w:r>
      <w:r w:rsidR="006D727D">
        <w:t>ZipAnd</w:t>
      </w:r>
      <w:r w:rsidRPr="002E4AF9">
        <w:t>Delete.bat [ZIP_FILE]</w:t>
      </w:r>
    </w:p>
    <w:p w14:paraId="650B0EDE" w14:textId="5CC837EC" w:rsidR="003B57ED" w:rsidRPr="002E4AF9" w:rsidRDefault="003B57ED" w:rsidP="003B57ED">
      <w:r w:rsidRPr="002E4AF9">
        <w:t xml:space="preserve">Here, </w:t>
      </w:r>
      <w:r w:rsidR="003B23FC">
        <w:t xml:space="preserve">[ZIP_FILE] is the </w:t>
      </w:r>
      <w:r w:rsidRPr="002E4AF9">
        <w:t xml:space="preserve">output file. If no output </w:t>
      </w:r>
      <w:r w:rsidR="00C41E42">
        <w:t>file</w:t>
      </w:r>
      <w:r w:rsidRPr="002E4AF9">
        <w:t xml:space="preserve"> is provided, by default it is</w:t>
      </w:r>
      <w:r w:rsidR="006D727D">
        <w:t xml:space="preserve"> assigned as</w:t>
      </w:r>
      <w:r w:rsidRPr="002E4AF9">
        <w:t xml:space="preserve"> “</w:t>
      </w:r>
      <w:r w:rsidR="00113AF6">
        <w:t>SaveData</w:t>
      </w:r>
      <w:r w:rsidRPr="002E4AF9">
        <w:t xml:space="preserve">.zip”. The </w:t>
      </w:r>
      <w:r w:rsidR="00F4771C">
        <w:t xml:space="preserve">output </w:t>
      </w:r>
      <w:r w:rsidRPr="002E4AF9">
        <w:t xml:space="preserve">zipped folder is </w:t>
      </w:r>
      <w:r w:rsidR="00F4771C">
        <w:t>saved</w:t>
      </w:r>
      <w:r w:rsidRPr="002E4AF9">
        <w:t xml:space="preserve"> in the project directory. </w:t>
      </w:r>
    </w:p>
    <w:p w14:paraId="48914075" w14:textId="77777777" w:rsidR="003B57ED" w:rsidRDefault="003B57ED" w:rsidP="003B57ED">
      <w:r w:rsidRPr="002E4AF9">
        <w:t>The default output name can be modified by opening up the batch file in a text editor (edit line 23):</w:t>
      </w:r>
    </w:p>
    <w:p w14:paraId="7F233CA0" w14:textId="3B1D04E9" w:rsidR="006D727D" w:rsidRPr="002E4AF9" w:rsidRDefault="00EA6FC8" w:rsidP="003B57ED">
      <w:r>
        <w:rPr>
          <w:noProof/>
        </w:rPr>
        <w:drawing>
          <wp:inline distT="0" distB="0" distL="0" distR="0" wp14:anchorId="635227FF" wp14:editId="5A5BD062">
            <wp:extent cx="5029200" cy="144923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29200" cy="1449238"/>
                    </a:xfrm>
                    <a:prstGeom prst="rect">
                      <a:avLst/>
                    </a:prstGeom>
                  </pic:spPr>
                </pic:pic>
              </a:graphicData>
            </a:graphic>
          </wp:inline>
        </w:drawing>
      </w:r>
    </w:p>
    <w:p w14:paraId="57A73E07" w14:textId="77777777" w:rsidR="003B57ED" w:rsidRPr="002E4AF9" w:rsidRDefault="003B57ED" w:rsidP="003B57ED">
      <w:r w:rsidRPr="002E4AF9">
        <w:t>Beginning of the batch file provides information on inputs, output, and how to run the batch file.</w:t>
      </w:r>
    </w:p>
    <w:p w14:paraId="35991CE1" w14:textId="4B86B189" w:rsidR="00E84A5A" w:rsidRDefault="00E84A5A" w:rsidP="00E84A5A"/>
    <w:p w14:paraId="106CC5A4" w14:textId="77777777" w:rsidR="00E84A5A" w:rsidRDefault="00E84A5A" w:rsidP="00AA1C12"/>
    <w:p w14:paraId="12E617AF" w14:textId="77777777" w:rsidR="00AA1C12" w:rsidRPr="004F2D91" w:rsidRDefault="00AA1C12" w:rsidP="003E1FE1">
      <w:pPr>
        <w:pStyle w:val="BodyParagraph"/>
        <w:rPr>
          <w:rFonts w:asciiTheme="minorHAnsi" w:hAnsiTheme="minorHAnsi"/>
        </w:rPr>
      </w:pPr>
    </w:p>
    <w:p w14:paraId="7E620BD0" w14:textId="77777777" w:rsidR="00AB4D5B" w:rsidRPr="00DA649F" w:rsidRDefault="00AB4D5B" w:rsidP="00DA649F"/>
    <w:p w14:paraId="2C63C310" w14:textId="1BEC7232" w:rsidR="00A36FE5" w:rsidRDefault="00A36FE5" w:rsidP="008D7A43">
      <w:pPr>
        <w:pStyle w:val="Heading1"/>
      </w:pPr>
      <w:bookmarkStart w:id="4658" w:name="_Toc441592880"/>
      <w:r>
        <w:lastRenderedPageBreak/>
        <w:t>Configuring a Scenario</w:t>
      </w:r>
      <w:bookmarkEnd w:id="4658"/>
    </w:p>
    <w:p w14:paraId="4A3D75E0" w14:textId="77777777" w:rsidR="00754133" w:rsidRDefault="00754133" w:rsidP="00754133">
      <w:pPr>
        <w:pStyle w:val="BodyParagraph"/>
      </w:pPr>
      <w:r>
        <w:t>This section provides guidance on steps necessary to perform in order to reflect the changes in existing model conditions such as transportation infrastructure, land use, or household/person socio-economics. Following are a few such scenarios:</w:t>
      </w:r>
    </w:p>
    <w:p w14:paraId="32DFEC71" w14:textId="77777777" w:rsidR="00754133" w:rsidRDefault="00754133" w:rsidP="00CD76AC">
      <w:pPr>
        <w:pStyle w:val="Heading2"/>
      </w:pPr>
      <w:bookmarkStart w:id="4659" w:name="_Toc441592881"/>
      <w:r>
        <w:t>Network changes</w:t>
      </w:r>
      <w:bookmarkEnd w:id="4659"/>
    </w:p>
    <w:p w14:paraId="537E6B43" w14:textId="053B333E" w:rsidR="00754133" w:rsidRDefault="00754133" w:rsidP="00754133">
      <w:pPr>
        <w:pStyle w:val="BodyParagraph"/>
      </w:pPr>
      <w:r>
        <w:t xml:space="preserve">In the instances where there are new highway or transit network developments, the changes can be reflected by editing the networks in TransCAD environment. Highway network could see addition/deletion of roads, or change in road attributes such as number of lanes, speed, HOV lanes etc. To update the highway network open /2010/Inputs/ 2010 Network 3.dbd in </w:t>
      </w:r>
      <w:r w:rsidR="00E72C5E">
        <w:t>TransCAD</w:t>
      </w:r>
      <w:r>
        <w:t xml:space="preserve">. </w:t>
      </w:r>
    </w:p>
    <w:p w14:paraId="33E5DCBB" w14:textId="77777777" w:rsidR="00754133" w:rsidRDefault="00754133" w:rsidP="00754133">
      <w:pPr>
        <w:pStyle w:val="BodyParagraph"/>
      </w:pPr>
      <w:r>
        <w:t xml:space="preserve">To update the transit network open /2010/Inputs/ 2010 transit routes.rts in TransCAD. </w:t>
      </w:r>
    </w:p>
    <w:p w14:paraId="1451C149" w14:textId="35B98274" w:rsidR="00754133" w:rsidRDefault="00754133" w:rsidP="00754133">
      <w:pPr>
        <w:pStyle w:val="BodyParagraph"/>
      </w:pPr>
      <w:r w:rsidRPr="004F2D91">
        <w:rPr>
          <w:rFonts w:asciiTheme="minorHAnsi" w:hAnsiTheme="minorHAnsi"/>
          <w:noProof/>
        </w:rPr>
        <w:drawing>
          <wp:inline distT="0" distB="0" distL="0" distR="0" wp14:anchorId="20BACD2B" wp14:editId="649D05EC">
            <wp:extent cx="5029200" cy="2961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29200" cy="2961005"/>
                    </a:xfrm>
                    <a:prstGeom prst="rect">
                      <a:avLst/>
                    </a:prstGeom>
                  </pic:spPr>
                </pic:pic>
              </a:graphicData>
            </a:graphic>
          </wp:inline>
        </w:drawing>
      </w:r>
    </w:p>
    <w:p w14:paraId="1F70CEB6" w14:textId="77777777" w:rsidR="00754133" w:rsidRDefault="00754133" w:rsidP="00754133">
      <w:pPr>
        <w:pStyle w:val="BodyParagraph"/>
      </w:pPr>
      <w:r>
        <w:t>Following are the layers in the transit routes layer:</w:t>
      </w:r>
    </w:p>
    <w:p w14:paraId="45B6D0A4" w14:textId="18A318B0" w:rsidR="00754133" w:rsidRDefault="00754133" w:rsidP="00CE5899">
      <w:pPr>
        <w:pStyle w:val="BodyParagraph"/>
        <w:numPr>
          <w:ilvl w:val="0"/>
          <w:numId w:val="50"/>
        </w:numPr>
      </w:pPr>
      <w:r>
        <w:t>2010 network nodes</w:t>
      </w:r>
    </w:p>
    <w:p w14:paraId="116F0A15" w14:textId="4FE26DBD" w:rsidR="00754133" w:rsidRDefault="00754133" w:rsidP="00CE5899">
      <w:pPr>
        <w:pStyle w:val="BodyParagraph"/>
        <w:numPr>
          <w:ilvl w:val="0"/>
          <w:numId w:val="50"/>
        </w:numPr>
      </w:pPr>
      <w:r>
        <w:t>2010 network</w:t>
      </w:r>
    </w:p>
    <w:p w14:paraId="6BE28DAF" w14:textId="70589E58" w:rsidR="00754133" w:rsidRDefault="00754133" w:rsidP="00CE5899">
      <w:pPr>
        <w:pStyle w:val="BodyParagraph"/>
        <w:numPr>
          <w:ilvl w:val="0"/>
          <w:numId w:val="50"/>
        </w:numPr>
      </w:pPr>
      <w:r>
        <w:t>Route System</w:t>
      </w:r>
    </w:p>
    <w:p w14:paraId="6D626C68" w14:textId="00CB4BF5" w:rsidR="00754133" w:rsidRDefault="00754133" w:rsidP="00CE5899">
      <w:pPr>
        <w:pStyle w:val="BodyParagraph"/>
        <w:numPr>
          <w:ilvl w:val="0"/>
          <w:numId w:val="50"/>
        </w:numPr>
      </w:pPr>
      <w:r>
        <w:t>Route Stops</w:t>
      </w:r>
    </w:p>
    <w:p w14:paraId="73E5B91B" w14:textId="1F6F71ED" w:rsidR="00754133" w:rsidRDefault="00754133" w:rsidP="00CE5899">
      <w:pPr>
        <w:pStyle w:val="BodyParagraph"/>
        <w:numPr>
          <w:ilvl w:val="0"/>
          <w:numId w:val="50"/>
        </w:numPr>
      </w:pPr>
      <w:r>
        <w:t>Physical Stops</w:t>
      </w:r>
    </w:p>
    <w:p w14:paraId="150303FB" w14:textId="77777777" w:rsidR="00754133" w:rsidRDefault="00754133" w:rsidP="00754133">
      <w:pPr>
        <w:pStyle w:val="BodyParagraph"/>
      </w:pPr>
      <w:r>
        <w:t>In the instances where transit service attributes such as fare or headway have changed, multiple input files needs to be updated.</w:t>
      </w:r>
    </w:p>
    <w:tbl>
      <w:tblPr>
        <w:tblStyle w:val="Style1"/>
        <w:tblW w:w="0" w:type="auto"/>
        <w:tblLook w:val="04A0" w:firstRow="1" w:lastRow="0" w:firstColumn="1" w:lastColumn="0" w:noHBand="0" w:noVBand="1"/>
      </w:tblPr>
      <w:tblGrid>
        <w:gridCol w:w="3968"/>
        <w:gridCol w:w="3952"/>
      </w:tblGrid>
      <w:tr w:rsidR="00F84C84" w:rsidRPr="00F84C84" w14:paraId="41481000" w14:textId="77777777" w:rsidTr="00F84C84">
        <w:trPr>
          <w:cnfStyle w:val="100000000000" w:firstRow="1" w:lastRow="0" w:firstColumn="0" w:lastColumn="0" w:oddVBand="0" w:evenVBand="0" w:oddHBand="0" w:evenHBand="0" w:firstRowFirstColumn="0" w:firstRowLastColumn="0" w:lastRowFirstColumn="0" w:lastRowLastColumn="0"/>
        </w:trPr>
        <w:tc>
          <w:tcPr>
            <w:tcW w:w="4068" w:type="dxa"/>
          </w:tcPr>
          <w:p w14:paraId="6A9E608C" w14:textId="77777777" w:rsidR="00F84C84" w:rsidRPr="00F84C84" w:rsidRDefault="00F84C84" w:rsidP="00F84C84">
            <w:pPr>
              <w:pStyle w:val="BodyParagraph"/>
              <w:spacing w:line="240" w:lineRule="auto"/>
              <w:rPr>
                <w:rFonts w:asciiTheme="majorHAnsi" w:hAnsiTheme="majorHAnsi" w:cstheme="majorHAnsi"/>
                <w:b/>
                <w:color w:val="F2F2F2" w:themeColor="background2" w:themeShade="F2"/>
                <w:sz w:val="18"/>
                <w:szCs w:val="18"/>
              </w:rPr>
            </w:pPr>
            <w:r w:rsidRPr="00F84C84">
              <w:rPr>
                <w:rFonts w:asciiTheme="majorHAnsi" w:hAnsiTheme="majorHAnsi" w:cstheme="majorHAnsi"/>
                <w:b/>
                <w:color w:val="F2F2F2" w:themeColor="background2" w:themeShade="F2"/>
                <w:sz w:val="18"/>
                <w:szCs w:val="18"/>
              </w:rPr>
              <w:t>File</w:t>
            </w:r>
          </w:p>
        </w:tc>
        <w:tc>
          <w:tcPr>
            <w:tcW w:w="4068" w:type="dxa"/>
          </w:tcPr>
          <w:p w14:paraId="58EAC302" w14:textId="77777777" w:rsidR="00F84C84" w:rsidRPr="00F84C84" w:rsidRDefault="00F84C84" w:rsidP="00F84C84">
            <w:pPr>
              <w:pStyle w:val="BodyParagraph"/>
              <w:spacing w:line="240" w:lineRule="auto"/>
              <w:rPr>
                <w:rFonts w:asciiTheme="majorHAnsi" w:hAnsiTheme="majorHAnsi" w:cstheme="majorHAnsi"/>
                <w:b/>
                <w:color w:val="F2F2F2" w:themeColor="background2" w:themeShade="F2"/>
                <w:sz w:val="18"/>
                <w:szCs w:val="18"/>
              </w:rPr>
            </w:pPr>
            <w:r w:rsidRPr="00F84C84">
              <w:rPr>
                <w:rFonts w:asciiTheme="majorHAnsi" w:hAnsiTheme="majorHAnsi" w:cstheme="majorHAnsi"/>
                <w:b/>
                <w:color w:val="F2F2F2" w:themeColor="background2" w:themeShade="F2"/>
                <w:sz w:val="18"/>
                <w:szCs w:val="18"/>
              </w:rPr>
              <w:t>Variable</w:t>
            </w:r>
          </w:p>
        </w:tc>
      </w:tr>
      <w:tr w:rsidR="00F84C84" w:rsidRPr="00F84C84" w14:paraId="50868950" w14:textId="77777777" w:rsidTr="00F84C84">
        <w:tc>
          <w:tcPr>
            <w:tcW w:w="4068" w:type="dxa"/>
          </w:tcPr>
          <w:p w14:paraId="049A958A"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lastRenderedPageBreak/>
              <w:t>2010 transit routesR.bin</w:t>
            </w:r>
          </w:p>
        </w:tc>
        <w:tc>
          <w:tcPr>
            <w:tcW w:w="4068" w:type="dxa"/>
          </w:tcPr>
          <w:p w14:paraId="396771D3"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FARE</w:t>
            </w:r>
          </w:p>
        </w:tc>
      </w:tr>
      <w:tr w:rsidR="00F84C84" w:rsidRPr="00F84C84" w14:paraId="18264168" w14:textId="77777777" w:rsidTr="00F84C84">
        <w:tc>
          <w:tcPr>
            <w:tcW w:w="4068" w:type="dxa"/>
          </w:tcPr>
          <w:p w14:paraId="544E9DD9"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MODEXFER.DBF</w:t>
            </w:r>
          </w:p>
        </w:tc>
        <w:tc>
          <w:tcPr>
            <w:tcW w:w="4068" w:type="dxa"/>
          </w:tcPr>
          <w:p w14:paraId="670A7B3A"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XFER_FARE</w:t>
            </w:r>
          </w:p>
        </w:tc>
      </w:tr>
      <w:tr w:rsidR="00F84C84" w:rsidRPr="00F84C84" w14:paraId="1D04B96E" w14:textId="77777777" w:rsidTr="00F84C84">
        <w:tc>
          <w:tcPr>
            <w:tcW w:w="4068" w:type="dxa"/>
          </w:tcPr>
          <w:p w14:paraId="0EA7E463"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MODES.DBF</w:t>
            </w:r>
          </w:p>
        </w:tc>
        <w:tc>
          <w:tcPr>
            <w:tcW w:w="4068" w:type="dxa"/>
          </w:tcPr>
          <w:p w14:paraId="59F166E1"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FARE</w:t>
            </w:r>
          </w:p>
        </w:tc>
      </w:tr>
    </w:tbl>
    <w:p w14:paraId="6CD925C3" w14:textId="35B22474" w:rsidR="00F84C84" w:rsidRDefault="00F84C84" w:rsidP="00F84C84">
      <w:pPr>
        <w:pStyle w:val="BodyParagraph"/>
      </w:pPr>
      <w:r>
        <w:t>The following steps describe how to edit a table in TransCAD:</w:t>
      </w:r>
    </w:p>
    <w:p w14:paraId="1FBF5DF8" w14:textId="74263EAE" w:rsidR="00754133" w:rsidRDefault="00F84C84" w:rsidP="00F84C84">
      <w:pPr>
        <w:pStyle w:val="BodyParagraph"/>
      </w:pPr>
      <w:r>
        <w:t xml:space="preserve">Step 1: Open /2010/Inputs/2010 transit routesR.bin in </w:t>
      </w:r>
      <w:r w:rsidR="00E72C5E">
        <w:t>TransCAD</w:t>
      </w:r>
      <w:r>
        <w:t xml:space="preserve">. That can be done either by dragging the file into </w:t>
      </w:r>
      <w:r w:rsidR="00E72C5E">
        <w:t>TransCAD</w:t>
      </w:r>
      <w:r>
        <w:t xml:space="preserve"> window or open the file through   in the user interface.</w:t>
      </w:r>
    </w:p>
    <w:p w14:paraId="0E2D4E56" w14:textId="03FE8C2F" w:rsidR="00F84C84" w:rsidRDefault="00F84C84" w:rsidP="00F84C84">
      <w:pPr>
        <w:pStyle w:val="BodyParagraph"/>
      </w:pPr>
      <w:r w:rsidRPr="004F2D91">
        <w:rPr>
          <w:rFonts w:asciiTheme="minorHAnsi" w:hAnsiTheme="minorHAnsi"/>
          <w:noProof/>
        </w:rPr>
        <w:drawing>
          <wp:inline distT="0" distB="0" distL="0" distR="0" wp14:anchorId="57549C1F" wp14:editId="51E6E1A2">
            <wp:extent cx="5029200" cy="3024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29200" cy="3024505"/>
                    </a:xfrm>
                    <a:prstGeom prst="rect">
                      <a:avLst/>
                    </a:prstGeom>
                  </pic:spPr>
                </pic:pic>
              </a:graphicData>
            </a:graphic>
          </wp:inline>
        </w:drawing>
      </w:r>
    </w:p>
    <w:p w14:paraId="3B590DC3" w14:textId="77777777" w:rsidR="00F84C84" w:rsidRPr="004F2D91" w:rsidRDefault="00F84C84" w:rsidP="00F84C84">
      <w:pPr>
        <w:pStyle w:val="BodyParagraph"/>
        <w:rPr>
          <w:rFonts w:asciiTheme="minorHAnsi" w:hAnsiTheme="minorHAnsi"/>
        </w:rPr>
      </w:pPr>
      <w:r w:rsidRPr="004F2D91">
        <w:rPr>
          <w:rFonts w:asciiTheme="minorHAnsi" w:hAnsiTheme="minorHAnsi"/>
        </w:rPr>
        <w:t>Step 2: If only selected records (a particular mode) need to be modified, go to Selection in the menu bar and select “Select by Condition”:</w:t>
      </w:r>
    </w:p>
    <w:p w14:paraId="148E8A37" w14:textId="09B83969" w:rsidR="00F84C84" w:rsidRDefault="00F84C84" w:rsidP="00F84C84">
      <w:pPr>
        <w:pStyle w:val="BodyParagraph"/>
      </w:pPr>
      <w:r w:rsidRPr="004F2D91">
        <w:rPr>
          <w:rFonts w:asciiTheme="minorHAnsi" w:hAnsiTheme="minorHAnsi"/>
          <w:noProof/>
        </w:rPr>
        <w:lastRenderedPageBreak/>
        <w:drawing>
          <wp:inline distT="0" distB="0" distL="0" distR="0" wp14:anchorId="7B7F16D5" wp14:editId="7F2F3564">
            <wp:extent cx="5029200" cy="3143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29200" cy="3143250"/>
                    </a:xfrm>
                    <a:prstGeom prst="rect">
                      <a:avLst/>
                    </a:prstGeom>
                  </pic:spPr>
                </pic:pic>
              </a:graphicData>
            </a:graphic>
          </wp:inline>
        </w:drawing>
      </w:r>
    </w:p>
    <w:p w14:paraId="7A2EDC65" w14:textId="77777777" w:rsidR="00F84C84" w:rsidRDefault="00F84C84" w:rsidP="00F84C84">
      <w:pPr>
        <w:pStyle w:val="BodyParagraph"/>
      </w:pPr>
    </w:p>
    <w:p w14:paraId="38442F14" w14:textId="7FD2C276" w:rsidR="00F84C84" w:rsidRDefault="00F84C84" w:rsidP="00F84C84">
      <w:pPr>
        <w:pStyle w:val="BodyParagraph"/>
      </w:pPr>
      <w:r w:rsidRPr="00F84C84">
        <w:t>For example, select records related to modes=4:</w:t>
      </w:r>
    </w:p>
    <w:p w14:paraId="5C1311BF" w14:textId="629CA3C0" w:rsidR="00F84C84" w:rsidRDefault="00F84C84" w:rsidP="00F84C84">
      <w:pPr>
        <w:pStyle w:val="BodyParagraph"/>
      </w:pPr>
      <w:r w:rsidRPr="004F2D91">
        <w:rPr>
          <w:rFonts w:asciiTheme="minorHAnsi" w:hAnsiTheme="minorHAnsi"/>
          <w:noProof/>
        </w:rPr>
        <w:drawing>
          <wp:inline distT="0" distB="0" distL="0" distR="0" wp14:anchorId="2E42F503" wp14:editId="59BE3C05">
            <wp:extent cx="4143375" cy="27051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43375" cy="2705100"/>
                    </a:xfrm>
                    <a:prstGeom prst="rect">
                      <a:avLst/>
                    </a:prstGeom>
                  </pic:spPr>
                </pic:pic>
              </a:graphicData>
            </a:graphic>
          </wp:inline>
        </w:drawing>
      </w:r>
    </w:p>
    <w:p w14:paraId="10CDD54D" w14:textId="77777777" w:rsidR="00F84C84" w:rsidRDefault="00F84C84" w:rsidP="00F84C84">
      <w:pPr>
        <w:pStyle w:val="BodyParagraph"/>
      </w:pPr>
    </w:p>
    <w:p w14:paraId="437CB2E7" w14:textId="032D414D" w:rsidR="00F84C84" w:rsidRDefault="00F84C84" w:rsidP="00F84C84">
      <w:pPr>
        <w:pStyle w:val="BodyParagraph"/>
      </w:pPr>
      <w:r w:rsidRPr="00F84C84">
        <w:t>Hit OK and the selected records will be displayed with red hash on the left.</w:t>
      </w:r>
    </w:p>
    <w:p w14:paraId="6F745800" w14:textId="5D60FCEC" w:rsidR="00F84C84" w:rsidRDefault="00F84C84" w:rsidP="00F84C84">
      <w:pPr>
        <w:pStyle w:val="BodyParagraph"/>
      </w:pPr>
      <w:r w:rsidRPr="004F2D91">
        <w:rPr>
          <w:rFonts w:asciiTheme="minorHAnsi" w:hAnsiTheme="minorHAnsi"/>
          <w:noProof/>
        </w:rPr>
        <w:lastRenderedPageBreak/>
        <w:drawing>
          <wp:inline distT="0" distB="0" distL="0" distR="0" wp14:anchorId="6CD3CC90" wp14:editId="5879F546">
            <wp:extent cx="5029200" cy="3047629"/>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29200" cy="3047629"/>
                    </a:xfrm>
                    <a:prstGeom prst="rect">
                      <a:avLst/>
                    </a:prstGeom>
                  </pic:spPr>
                </pic:pic>
              </a:graphicData>
            </a:graphic>
          </wp:inline>
        </w:drawing>
      </w:r>
    </w:p>
    <w:p w14:paraId="34451229" w14:textId="77777777" w:rsidR="00F84C84" w:rsidRDefault="00F84C84" w:rsidP="00F84C84">
      <w:pPr>
        <w:pStyle w:val="BodyParagraph"/>
      </w:pPr>
    </w:p>
    <w:p w14:paraId="5012F5B2" w14:textId="6A2BFAE5" w:rsidR="00F84C84" w:rsidRDefault="00F84C84" w:rsidP="00F84C84">
      <w:pPr>
        <w:pStyle w:val="BodyParagraph"/>
      </w:pPr>
      <w:r w:rsidRPr="00F84C84">
        <w:t>Step 4: Right click on “FARE” and select “Fill…”:</w:t>
      </w:r>
    </w:p>
    <w:p w14:paraId="56E4329F" w14:textId="0B76E4B7" w:rsidR="00F84C84" w:rsidRDefault="00F84C84" w:rsidP="00F84C84">
      <w:pPr>
        <w:pStyle w:val="BodyParagraph"/>
      </w:pPr>
      <w:r w:rsidRPr="004F2D91">
        <w:rPr>
          <w:rFonts w:asciiTheme="minorHAnsi" w:hAnsiTheme="minorHAnsi"/>
          <w:noProof/>
        </w:rPr>
        <w:drawing>
          <wp:inline distT="0" distB="0" distL="0" distR="0" wp14:anchorId="6B3109FC" wp14:editId="37CC9151">
            <wp:extent cx="5029200" cy="3142944"/>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29200" cy="3142944"/>
                    </a:xfrm>
                    <a:prstGeom prst="rect">
                      <a:avLst/>
                    </a:prstGeom>
                  </pic:spPr>
                </pic:pic>
              </a:graphicData>
            </a:graphic>
          </wp:inline>
        </w:drawing>
      </w:r>
    </w:p>
    <w:p w14:paraId="161AA536" w14:textId="77777777" w:rsidR="00F84C84" w:rsidRDefault="00F84C84" w:rsidP="00F84C84">
      <w:pPr>
        <w:pStyle w:val="BodyParagraph"/>
      </w:pPr>
    </w:p>
    <w:p w14:paraId="56E4EF7B" w14:textId="70A42351" w:rsidR="00F84C84" w:rsidRDefault="00F84C84" w:rsidP="00F84C84">
      <w:pPr>
        <w:pStyle w:val="BodyParagraph"/>
      </w:pPr>
      <w:r w:rsidRPr="00F84C84">
        <w:t>The Following window will pop-up:</w:t>
      </w:r>
    </w:p>
    <w:p w14:paraId="1740BBF2" w14:textId="2976F6A7" w:rsidR="00F84C84" w:rsidRDefault="00F84C84" w:rsidP="00F84C84">
      <w:pPr>
        <w:pStyle w:val="BodyParagraph"/>
      </w:pPr>
      <w:r w:rsidRPr="004F2D91">
        <w:rPr>
          <w:rFonts w:asciiTheme="minorHAnsi" w:hAnsiTheme="minorHAnsi"/>
          <w:noProof/>
        </w:rPr>
        <w:lastRenderedPageBreak/>
        <w:drawing>
          <wp:inline distT="0" distB="0" distL="0" distR="0" wp14:anchorId="53E11FEF" wp14:editId="7E9307A9">
            <wp:extent cx="1958196" cy="1750786"/>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957552" cy="1750210"/>
                    </a:xfrm>
                    <a:prstGeom prst="rect">
                      <a:avLst/>
                    </a:prstGeom>
                  </pic:spPr>
                </pic:pic>
              </a:graphicData>
            </a:graphic>
          </wp:inline>
        </w:drawing>
      </w:r>
    </w:p>
    <w:p w14:paraId="4C07E878" w14:textId="77777777" w:rsidR="00F84C84" w:rsidRDefault="00F84C84" w:rsidP="00F84C84">
      <w:pPr>
        <w:pStyle w:val="BodyParagraph"/>
      </w:pPr>
      <w:r>
        <w:t>Step 5: Check “Formula”. In the window below, build a formula by select a field from Field List</w:t>
      </w:r>
    </w:p>
    <w:p w14:paraId="666E21DA" w14:textId="0F74C458" w:rsidR="00F84C84" w:rsidRDefault="00F84C84" w:rsidP="00F84C84">
      <w:pPr>
        <w:pStyle w:val="BodyParagraph"/>
      </w:pPr>
      <w:r>
        <w:t xml:space="preserve"> </w:t>
      </w:r>
      <w:r w:rsidRPr="004F2D91">
        <w:rPr>
          <w:rFonts w:asciiTheme="minorHAnsi" w:hAnsiTheme="minorHAnsi"/>
          <w:noProof/>
        </w:rPr>
        <w:drawing>
          <wp:inline distT="0" distB="0" distL="0" distR="0" wp14:anchorId="0D9D0FE1" wp14:editId="5D76EF25">
            <wp:extent cx="3305175" cy="222854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11859" cy="2233052"/>
                    </a:xfrm>
                    <a:prstGeom prst="rect">
                      <a:avLst/>
                    </a:prstGeom>
                  </pic:spPr>
                </pic:pic>
              </a:graphicData>
            </a:graphic>
          </wp:inline>
        </w:drawing>
      </w:r>
    </w:p>
    <w:p w14:paraId="36C1586D" w14:textId="77777777" w:rsidR="00F84C84" w:rsidRDefault="00F84C84" w:rsidP="00F84C84">
      <w:pPr>
        <w:pStyle w:val="BodyParagraph"/>
      </w:pPr>
    </w:p>
    <w:p w14:paraId="2A15955E" w14:textId="77777777" w:rsidR="00F84C84" w:rsidRDefault="00F84C84" w:rsidP="00F84C84">
      <w:pPr>
        <w:pStyle w:val="BodyParagraph"/>
      </w:pPr>
      <w:r>
        <w:t>For example, if fare for mode=4 needs to be increased by 50%, then put “1.5*Fare” in the formula box:</w:t>
      </w:r>
    </w:p>
    <w:p w14:paraId="19100394" w14:textId="7324813F" w:rsidR="00F84C84" w:rsidRDefault="00F84C84" w:rsidP="00F84C84">
      <w:pPr>
        <w:pStyle w:val="BodyParagraph"/>
      </w:pPr>
      <w:r>
        <w:t xml:space="preserve"> </w:t>
      </w:r>
      <w:r w:rsidRPr="004F2D91">
        <w:rPr>
          <w:rFonts w:asciiTheme="minorHAnsi" w:hAnsiTheme="minorHAnsi"/>
          <w:noProof/>
        </w:rPr>
        <w:drawing>
          <wp:inline distT="0" distB="0" distL="0" distR="0" wp14:anchorId="5A7F40E6" wp14:editId="5EE9B0DD">
            <wp:extent cx="3305175" cy="222854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05175" cy="2228546"/>
                    </a:xfrm>
                    <a:prstGeom prst="rect">
                      <a:avLst/>
                    </a:prstGeom>
                  </pic:spPr>
                </pic:pic>
              </a:graphicData>
            </a:graphic>
          </wp:inline>
        </w:drawing>
      </w:r>
    </w:p>
    <w:p w14:paraId="4632EB0C" w14:textId="77777777" w:rsidR="00F84C84" w:rsidRDefault="00F84C84" w:rsidP="00F84C84">
      <w:pPr>
        <w:pStyle w:val="BodyParagraph"/>
      </w:pPr>
    </w:p>
    <w:p w14:paraId="7CDDC86F" w14:textId="77777777" w:rsidR="00F84C84" w:rsidRDefault="00F84C84" w:rsidP="00F84C84">
      <w:pPr>
        <w:pStyle w:val="BodyParagraph"/>
      </w:pPr>
    </w:p>
    <w:p w14:paraId="166602BC" w14:textId="77777777" w:rsidR="00F84C84" w:rsidRDefault="00F84C84" w:rsidP="00F84C84">
      <w:pPr>
        <w:pStyle w:val="BodyParagraph"/>
      </w:pPr>
      <w:r>
        <w:lastRenderedPageBreak/>
        <w:t>Hit Ok and the original window will look like this:</w:t>
      </w:r>
    </w:p>
    <w:p w14:paraId="2135A22E" w14:textId="219B8A8A" w:rsidR="00F84C84" w:rsidRDefault="00F84C84" w:rsidP="00F84C84">
      <w:pPr>
        <w:pStyle w:val="BodyParagraph"/>
      </w:pPr>
      <w:r w:rsidRPr="004F2D91">
        <w:rPr>
          <w:rFonts w:asciiTheme="minorHAnsi" w:hAnsiTheme="minorHAnsi"/>
          <w:noProof/>
        </w:rPr>
        <w:drawing>
          <wp:inline distT="0" distB="0" distL="0" distR="0" wp14:anchorId="671EA314" wp14:editId="1D631307">
            <wp:extent cx="2152650" cy="19373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52650" cy="1937385"/>
                    </a:xfrm>
                    <a:prstGeom prst="rect">
                      <a:avLst/>
                    </a:prstGeom>
                  </pic:spPr>
                </pic:pic>
              </a:graphicData>
            </a:graphic>
          </wp:inline>
        </w:drawing>
      </w:r>
    </w:p>
    <w:p w14:paraId="6283A216" w14:textId="77777777" w:rsidR="00F84C84" w:rsidRDefault="00F84C84" w:rsidP="00F84C84">
      <w:pPr>
        <w:pStyle w:val="BodyParagraph"/>
      </w:pPr>
      <w:r>
        <w:t xml:space="preserve"> </w:t>
      </w:r>
    </w:p>
    <w:p w14:paraId="6EEE243E" w14:textId="77777777" w:rsidR="00F84C84" w:rsidRDefault="00F84C84" w:rsidP="00F84C84">
      <w:pPr>
        <w:pStyle w:val="BodyParagraph"/>
      </w:pPr>
      <w:r>
        <w:t>Hit OK and the new values will be calculated in the “FARE”column.</w:t>
      </w:r>
    </w:p>
    <w:p w14:paraId="40F16133" w14:textId="635F42CF" w:rsidR="00F84C84" w:rsidRDefault="00F84C84" w:rsidP="00F84C84">
      <w:pPr>
        <w:pStyle w:val="BodyParagraph"/>
      </w:pPr>
      <w:r>
        <w:t>Similarly, attributes in other tables can be edited.</w:t>
      </w:r>
    </w:p>
    <w:p w14:paraId="5B2BD76E" w14:textId="2E445B5E" w:rsidR="00F2643C" w:rsidRDefault="00F84C84" w:rsidP="00F84C84">
      <w:pPr>
        <w:pStyle w:val="BodyParagraph"/>
      </w:pPr>
      <w:r>
        <w:t>To reflect headway (frequency) change, following files and variables should be updated</w:t>
      </w:r>
      <w:r w:rsidR="00F2643C">
        <w:t>:</w:t>
      </w:r>
    </w:p>
    <w:tbl>
      <w:tblPr>
        <w:tblStyle w:val="Style1"/>
        <w:tblW w:w="0" w:type="auto"/>
        <w:tblLook w:val="04A0" w:firstRow="1" w:lastRow="0" w:firstColumn="1" w:lastColumn="0" w:noHBand="0" w:noVBand="1"/>
      </w:tblPr>
      <w:tblGrid>
        <w:gridCol w:w="3962"/>
        <w:gridCol w:w="3958"/>
      </w:tblGrid>
      <w:tr w:rsidR="00F84C84" w:rsidRPr="00F84C84" w14:paraId="362BC643" w14:textId="77777777" w:rsidTr="00F84C84">
        <w:trPr>
          <w:cnfStyle w:val="100000000000" w:firstRow="1" w:lastRow="0" w:firstColumn="0" w:lastColumn="0" w:oddVBand="0" w:evenVBand="0" w:oddHBand="0" w:evenHBand="0" w:firstRowFirstColumn="0" w:firstRowLastColumn="0" w:lastRowFirstColumn="0" w:lastRowLastColumn="0"/>
        </w:trPr>
        <w:tc>
          <w:tcPr>
            <w:tcW w:w="4068" w:type="dxa"/>
          </w:tcPr>
          <w:p w14:paraId="73B006B6" w14:textId="77777777" w:rsidR="00F84C84" w:rsidRPr="00F84C84" w:rsidRDefault="00F84C84" w:rsidP="00F84C84">
            <w:pPr>
              <w:pStyle w:val="BodyParagraph"/>
              <w:spacing w:line="240" w:lineRule="auto"/>
              <w:rPr>
                <w:rFonts w:asciiTheme="majorHAnsi" w:hAnsiTheme="majorHAnsi" w:cstheme="majorHAnsi"/>
                <w:b/>
                <w:color w:val="FFFFFF" w:themeColor="background2"/>
                <w:sz w:val="18"/>
                <w:szCs w:val="18"/>
              </w:rPr>
            </w:pPr>
            <w:r w:rsidRPr="00F84C84">
              <w:rPr>
                <w:rFonts w:asciiTheme="majorHAnsi" w:hAnsiTheme="majorHAnsi" w:cstheme="majorHAnsi"/>
                <w:b/>
                <w:color w:val="FFFFFF" w:themeColor="background2"/>
                <w:sz w:val="18"/>
                <w:szCs w:val="18"/>
              </w:rPr>
              <w:t>File</w:t>
            </w:r>
          </w:p>
        </w:tc>
        <w:tc>
          <w:tcPr>
            <w:tcW w:w="4068" w:type="dxa"/>
          </w:tcPr>
          <w:p w14:paraId="42FE706C" w14:textId="77777777" w:rsidR="00F84C84" w:rsidRPr="00F84C84" w:rsidRDefault="00F84C84" w:rsidP="00F84C84">
            <w:pPr>
              <w:pStyle w:val="BodyParagraph"/>
              <w:spacing w:line="240" w:lineRule="auto"/>
              <w:rPr>
                <w:rFonts w:asciiTheme="majorHAnsi" w:hAnsiTheme="majorHAnsi" w:cstheme="majorHAnsi"/>
                <w:b/>
                <w:color w:val="FFFFFF" w:themeColor="background2"/>
                <w:sz w:val="18"/>
                <w:szCs w:val="18"/>
              </w:rPr>
            </w:pPr>
            <w:r w:rsidRPr="00F84C84">
              <w:rPr>
                <w:rFonts w:asciiTheme="majorHAnsi" w:hAnsiTheme="majorHAnsi" w:cstheme="majorHAnsi"/>
                <w:b/>
                <w:color w:val="FFFFFF" w:themeColor="background2"/>
                <w:sz w:val="18"/>
                <w:szCs w:val="18"/>
              </w:rPr>
              <w:t>Variable(s)</w:t>
            </w:r>
          </w:p>
        </w:tc>
      </w:tr>
      <w:tr w:rsidR="00F84C84" w:rsidRPr="00F84C84" w14:paraId="40BED4A9" w14:textId="77777777" w:rsidTr="00F84C84">
        <w:tc>
          <w:tcPr>
            <w:tcW w:w="4068" w:type="dxa"/>
          </w:tcPr>
          <w:p w14:paraId="4861C8D0"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2010 transit routesR.bin</w:t>
            </w:r>
          </w:p>
        </w:tc>
        <w:tc>
          <w:tcPr>
            <w:tcW w:w="4068" w:type="dxa"/>
          </w:tcPr>
          <w:p w14:paraId="6A61B08C"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AM_HW, PM_HW, MD_HW, OP_HW</w:t>
            </w:r>
          </w:p>
        </w:tc>
      </w:tr>
      <w:tr w:rsidR="00F84C84" w:rsidRPr="00F84C84" w14:paraId="659AA66F" w14:textId="77777777" w:rsidTr="00F84C84">
        <w:tc>
          <w:tcPr>
            <w:tcW w:w="4068" w:type="dxa"/>
          </w:tcPr>
          <w:p w14:paraId="73F11D26"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MODES.DBF</w:t>
            </w:r>
          </w:p>
        </w:tc>
        <w:tc>
          <w:tcPr>
            <w:tcW w:w="4068" w:type="dxa"/>
          </w:tcPr>
          <w:p w14:paraId="03F83F22" w14:textId="77777777" w:rsidR="00F84C84" w:rsidRPr="00F84C84" w:rsidRDefault="00F84C84" w:rsidP="00F84C84">
            <w:pPr>
              <w:pStyle w:val="BodyParagraph"/>
              <w:spacing w:line="240" w:lineRule="auto"/>
              <w:rPr>
                <w:rFonts w:asciiTheme="majorHAnsi" w:hAnsiTheme="majorHAnsi" w:cstheme="majorHAnsi"/>
                <w:sz w:val="18"/>
                <w:szCs w:val="18"/>
              </w:rPr>
            </w:pPr>
            <w:r w:rsidRPr="00F84C84">
              <w:rPr>
                <w:rFonts w:asciiTheme="majorHAnsi" w:hAnsiTheme="majorHAnsi" w:cstheme="majorHAnsi"/>
                <w:sz w:val="18"/>
                <w:szCs w:val="18"/>
              </w:rPr>
              <w:t>MAX_WAIT</w:t>
            </w:r>
          </w:p>
        </w:tc>
      </w:tr>
    </w:tbl>
    <w:p w14:paraId="27A9B49C" w14:textId="45D30C05" w:rsidR="00F84C84" w:rsidRDefault="00F84C84" w:rsidP="00CD76AC">
      <w:pPr>
        <w:pStyle w:val="Heading2"/>
      </w:pPr>
      <w:bookmarkStart w:id="4660" w:name="_Toc441592882"/>
      <w:r>
        <w:t>Employment change</w:t>
      </w:r>
      <w:bookmarkEnd w:id="4660"/>
    </w:p>
    <w:p w14:paraId="34828676" w14:textId="77777777" w:rsidR="00F84C84" w:rsidRDefault="00F84C84" w:rsidP="00F84C84">
      <w:pPr>
        <w:pStyle w:val="BodyParagraph"/>
      </w:pPr>
      <w:r>
        <w:t xml:space="preserve">In future, some areas may see growth/decline in employment due to increase/decrease in business establishments or some other reasons. In addition, the distribution of different employment types could change over the years. </w:t>
      </w:r>
    </w:p>
    <w:p w14:paraId="0E6D39C8" w14:textId="2121CCA4" w:rsidR="00F84C84" w:rsidRDefault="00F84C84" w:rsidP="00F84C84">
      <w:pPr>
        <w:pStyle w:val="BodyParagraph"/>
      </w:pPr>
      <w:r>
        <w:t>In order to reflect those changes in the model</w:t>
      </w:r>
      <w:r w:rsidR="00E34636">
        <w:t>,</w:t>
      </w:r>
      <w:r>
        <w:t xml:space="preserve"> following DaySim input fil</w:t>
      </w:r>
      <w:r w:rsidR="00CE5899">
        <w:t xml:space="preserve">e needs to be updated: </w:t>
      </w:r>
      <w:r w:rsidR="00D8224F">
        <w:t>.\[year]\</w:t>
      </w:r>
      <w:r w:rsidR="00CE5899">
        <w:t>DaySim\</w:t>
      </w:r>
      <w:r>
        <w:t>Nashville_mzbuffer_</w:t>
      </w:r>
      <w:r w:rsidR="00980AAF">
        <w:t>allstreets</w:t>
      </w:r>
      <w:r>
        <w:t>_</w:t>
      </w:r>
      <w:r w:rsidR="00D9205B">
        <w:t>[year]</w:t>
      </w:r>
      <w:r>
        <w:t>.dat</w:t>
      </w:r>
    </w:p>
    <w:p w14:paraId="0F4E6A20" w14:textId="23D2B952" w:rsidR="00F84C84" w:rsidRDefault="00F84C84" w:rsidP="00F84C84">
      <w:pPr>
        <w:pStyle w:val="BodyParagraph"/>
      </w:pPr>
      <w:r>
        <w:t xml:space="preserve">To update the file, </w:t>
      </w:r>
      <w:del w:id="4661" w:author="Nagendra Dhakar" w:date="2016-01-26T17:25:00Z">
        <w:r w:rsidDel="00BC547C">
          <w:delText>two steps should be performed</w:delText>
        </w:r>
      </w:del>
      <w:ins w:id="4662" w:author="Nagendra Dhakar" w:date="2016-01-26T17:25:00Z">
        <w:r w:rsidR="00BC547C">
          <w:t>perform following sequential steps</w:t>
        </w:r>
      </w:ins>
      <w:r>
        <w:t>:</w:t>
      </w:r>
    </w:p>
    <w:p w14:paraId="4E4A1781" w14:textId="77777777" w:rsidR="00F84C84" w:rsidRDefault="00F84C84" w:rsidP="00F84C84">
      <w:pPr>
        <w:pStyle w:val="BodyParagraph"/>
      </w:pPr>
      <w:r>
        <w:t>First step is to update the microzone file. The microzone file can be updated as following:</w:t>
      </w:r>
    </w:p>
    <w:p w14:paraId="0B748D74" w14:textId="7FF5A6CF" w:rsidR="00F84C84" w:rsidRDefault="00F84C84" w:rsidP="00CE5899">
      <w:pPr>
        <w:pStyle w:val="BodyParagraph"/>
        <w:numPr>
          <w:ilvl w:val="0"/>
          <w:numId w:val="52"/>
        </w:numPr>
      </w:pPr>
      <w:r>
        <w:t>If employment at a TAZ is same, including in different sectors, but distribution of employment in microzones within the TAZ have changed then either of the two should be undertaken:</w:t>
      </w:r>
    </w:p>
    <w:p w14:paraId="11634999" w14:textId="16181B37" w:rsidR="00F84C84" w:rsidRDefault="00F84C84" w:rsidP="00CE5899">
      <w:pPr>
        <w:pStyle w:val="BodyParagraph"/>
        <w:numPr>
          <w:ilvl w:val="0"/>
          <w:numId w:val="53"/>
        </w:numPr>
      </w:pPr>
      <w:r>
        <w:t>Edit the microzone file manually.</w:t>
      </w:r>
    </w:p>
    <w:p w14:paraId="290B3DBD" w14:textId="2C14F894" w:rsidR="00F84C84" w:rsidRDefault="00F84C84" w:rsidP="00CE5899">
      <w:pPr>
        <w:pStyle w:val="BodyParagraph"/>
        <w:numPr>
          <w:ilvl w:val="0"/>
          <w:numId w:val="53"/>
        </w:numPr>
      </w:pPr>
      <w:r>
        <w:t xml:space="preserve">Get a new block level controls (with employment in 2-digit NAICS categories) and run the </w:t>
      </w:r>
      <w:r w:rsidR="005970A5">
        <w:t xml:space="preserve">allocation </w:t>
      </w:r>
      <w:r>
        <w:t>tool (</w:t>
      </w:r>
      <w:r w:rsidR="005970A5">
        <w:t xml:space="preserve">see section </w:t>
      </w:r>
      <w:r w:rsidR="005970A5">
        <w:fldChar w:fldCharType="begin"/>
      </w:r>
      <w:r w:rsidR="005970A5">
        <w:instrText xml:space="preserve"> REF _Ref409444362 \r \h </w:instrText>
      </w:r>
      <w:r w:rsidR="005970A5">
        <w:fldChar w:fldCharType="separate"/>
      </w:r>
      <w:r w:rsidR="005970A5">
        <w:t>5.1</w:t>
      </w:r>
      <w:r w:rsidR="005970A5">
        <w:fldChar w:fldCharType="end"/>
      </w:r>
      <w:r>
        <w:t>) to obtain an updated microzone file.</w:t>
      </w:r>
    </w:p>
    <w:p w14:paraId="2F4C3641" w14:textId="7ECF8A53" w:rsidR="00F84C84" w:rsidRDefault="00F84C84" w:rsidP="002E4AF9">
      <w:pPr>
        <w:pStyle w:val="BodyParagraph"/>
        <w:numPr>
          <w:ilvl w:val="0"/>
          <w:numId w:val="52"/>
        </w:numPr>
      </w:pPr>
      <w:r>
        <w:t xml:space="preserve">If employment (or/and distribution of employment sectors) at a TAZ is different, the TAZ file (2010TAZ.bin) in the input folder should be updated first. Afterwards, </w:t>
      </w:r>
      <w:r>
        <w:lastRenderedPageBreak/>
        <w:t xml:space="preserve">this TAZ file should be used to run the </w:t>
      </w:r>
      <w:r w:rsidR="005970A5">
        <w:t xml:space="preserve">allocation </w:t>
      </w:r>
      <w:r w:rsidR="00CE5899">
        <w:t xml:space="preserve">tool (see section </w:t>
      </w:r>
      <w:r w:rsidR="00CE5899">
        <w:fldChar w:fldCharType="begin"/>
      </w:r>
      <w:r w:rsidR="00CE5899">
        <w:instrText xml:space="preserve"> REF _Ref409444362 \r \h </w:instrText>
      </w:r>
      <w:r w:rsidR="00CE5899">
        <w:fldChar w:fldCharType="separate"/>
      </w:r>
      <w:r w:rsidR="00760D74">
        <w:t>5.1</w:t>
      </w:r>
      <w:r w:rsidR="00CE5899">
        <w:fldChar w:fldCharType="end"/>
      </w:r>
      <w:r>
        <w:t>). The tool will produce an updated microzone file.</w:t>
      </w:r>
    </w:p>
    <w:p w14:paraId="7C2735FE" w14:textId="6858BF9D" w:rsidR="00834735" w:rsidDel="00BC547C" w:rsidRDefault="00834735" w:rsidP="00F84C84">
      <w:pPr>
        <w:pStyle w:val="BodyParagraph"/>
        <w:rPr>
          <w:del w:id="4663" w:author="Nagendra Dhakar" w:date="2016-01-26T17:25:00Z"/>
        </w:rPr>
      </w:pPr>
      <w:del w:id="4664" w:author="Nagendra Dhakar" w:date="2016-01-26T17:25:00Z">
        <w:r w:rsidDel="00BC547C">
          <w:delText xml:space="preserve">In the second step, parking data, if available, would need to </w:delText>
        </w:r>
        <w:r w:rsidR="008C1B0F" w:rsidDel="00BC547C">
          <w:delText xml:space="preserve">be </w:delText>
        </w:r>
        <w:r w:rsidDel="00BC547C">
          <w:delText>included in the new microzone file from the first step.</w:delText>
        </w:r>
        <w:r w:rsidR="00582E43" w:rsidDel="00BC547C">
          <w:delText xml:space="preserve"> For that, run the R script (see section </w:delText>
        </w:r>
        <w:r w:rsidR="00582E43" w:rsidDel="00BC547C">
          <w:fldChar w:fldCharType="begin"/>
        </w:r>
        <w:r w:rsidR="00582E43" w:rsidDel="00BC547C">
          <w:delInstrText xml:space="preserve"> REF _Ref409444362 \r \h </w:delInstrText>
        </w:r>
        <w:r w:rsidR="00582E43" w:rsidDel="00BC547C">
          <w:fldChar w:fldCharType="separate"/>
        </w:r>
        <w:r w:rsidR="00582E43" w:rsidDel="00BC547C">
          <w:delText xml:space="preserve">5.1 </w:delText>
        </w:r>
        <w:r w:rsidR="00582E43" w:rsidDel="00BC547C">
          <w:fldChar w:fldCharType="end"/>
        </w:r>
        <w:r w:rsidR="00582E43" w:rsidDel="00BC547C">
          <w:delText>) that adds parking data to the microzone file.</w:delText>
        </w:r>
      </w:del>
    </w:p>
    <w:p w14:paraId="530F5788" w14:textId="0B69734C" w:rsidR="00E34636" w:rsidDel="00BC547C" w:rsidRDefault="00E01EAC" w:rsidP="00F84C84">
      <w:pPr>
        <w:pStyle w:val="BodyParagraph"/>
        <w:rPr>
          <w:del w:id="4665" w:author="Nagendra Dhakar" w:date="2016-01-26T17:25:00Z"/>
        </w:rPr>
      </w:pPr>
      <w:del w:id="4666" w:author="Nagendra Dhakar" w:date="2016-01-26T17:25:00Z">
        <w:r w:rsidDel="00BC547C">
          <w:delText xml:space="preserve">At the </w:delText>
        </w:r>
        <w:r w:rsidR="00396EBE" w:rsidDel="00BC547C">
          <w:delText xml:space="preserve">second </w:delText>
        </w:r>
        <w:r w:rsidR="00F84C84" w:rsidDel="00BC547C">
          <w:delText xml:space="preserve">step </w:delText>
        </w:r>
        <w:r w:rsidDel="00BC547C">
          <w:delText xml:space="preserve">you </w:delText>
        </w:r>
        <w:r w:rsidR="00F84C84" w:rsidDel="00BC547C">
          <w:delText xml:space="preserve">would </w:delText>
        </w:r>
        <w:r w:rsidDel="00BC547C">
          <w:delText xml:space="preserve">have </w:delText>
        </w:r>
        <w:r w:rsidR="00F84C84" w:rsidDel="00BC547C">
          <w:delText xml:space="preserve">a new microzone file and an updated TAZ file, if necessary. </w:delText>
        </w:r>
      </w:del>
    </w:p>
    <w:p w14:paraId="5A9AF3A9" w14:textId="0514DC4B" w:rsidR="00C90BDF" w:rsidRDefault="00F84C84" w:rsidP="00F84C84">
      <w:pPr>
        <w:pStyle w:val="BodyParagraph"/>
      </w:pPr>
      <w:del w:id="4667" w:author="Nagendra Dhakar" w:date="2016-01-26T17:26:00Z">
        <w:r w:rsidDel="00BC547C">
          <w:delText xml:space="preserve">In the </w:delText>
        </w:r>
        <w:r w:rsidR="00396EBE" w:rsidDel="00BC547C">
          <w:delText>third</w:delText>
        </w:r>
      </w:del>
      <w:ins w:id="4668" w:author="Nagendra Dhakar" w:date="2016-01-26T17:26:00Z">
        <w:r w:rsidR="00BC547C">
          <w:t>As second</w:t>
        </w:r>
      </w:ins>
      <w:r w:rsidR="00396EBE">
        <w:t xml:space="preserve"> </w:t>
      </w:r>
      <w:r>
        <w:t>step, th</w:t>
      </w:r>
      <w:r w:rsidR="004F021D">
        <w:t>e new microzone</w:t>
      </w:r>
      <w:r>
        <w:t xml:space="preserve"> file </w:t>
      </w:r>
      <w:del w:id="4669" w:author="Nagendra Dhakar" w:date="2016-01-26T17:26:00Z">
        <w:r w:rsidDel="00BC547C">
          <w:delText>should be</w:delText>
        </w:r>
      </w:del>
      <w:ins w:id="4670" w:author="Nagendra Dhakar" w:date="2016-01-26T17:26:00Z">
        <w:r w:rsidR="00BC547C">
          <w:t>is</w:t>
        </w:r>
      </w:ins>
      <w:r>
        <w:t xml:space="preserve"> put through </w:t>
      </w:r>
      <w:r w:rsidR="00CE5899">
        <w:t xml:space="preserve">the buffer tool (see section </w:t>
      </w:r>
      <w:r w:rsidR="00CE5899">
        <w:fldChar w:fldCharType="begin"/>
      </w:r>
      <w:r w:rsidR="00CE5899">
        <w:instrText xml:space="preserve"> REF _Ref409444362 \r \h </w:instrText>
      </w:r>
      <w:r w:rsidR="00CE5899">
        <w:fldChar w:fldCharType="separate"/>
      </w:r>
      <w:r w:rsidR="00760D74">
        <w:t>5.1</w:t>
      </w:r>
      <w:r w:rsidR="00CE5899">
        <w:fldChar w:fldCharType="end"/>
      </w:r>
      <w:r w:rsidR="00CE5899">
        <w:t xml:space="preserve"> </w:t>
      </w:r>
      <w:r>
        <w:t xml:space="preserve">) </w:t>
      </w:r>
      <w:del w:id="4671" w:author="Nagendra Dhakar" w:date="2016-01-26T17:26:00Z">
        <w:r w:rsidDel="00BC547C">
          <w:delText xml:space="preserve">and </w:delText>
        </w:r>
      </w:del>
      <w:ins w:id="4672" w:author="Nagendra Dhakar" w:date="2016-01-26T17:26:00Z">
        <w:r w:rsidR="00BC547C">
          <w:t xml:space="preserve">to </w:t>
        </w:r>
      </w:ins>
      <w:r>
        <w:t>generate a new buffered microzone file (Nashville_mzbuffer_</w:t>
      </w:r>
      <w:r w:rsidR="00980AAF">
        <w:t>allstreets</w:t>
      </w:r>
      <w:r>
        <w:t>_</w:t>
      </w:r>
      <w:r w:rsidR="00D9205B">
        <w:t>[year]</w:t>
      </w:r>
      <w:r w:rsidR="00C90BDF">
        <w:t>_longtaz</w:t>
      </w:r>
      <w:r>
        <w:t>.dat).</w:t>
      </w:r>
      <w:r w:rsidR="00C90BDF">
        <w:t xml:space="preserve"> This file contains old TAZ indices (long form) and would need to convert to a short form TAZ indices to avoid a DaySim run error. </w:t>
      </w:r>
      <w:r w:rsidR="004C3E7E">
        <w:t>For that, run the R Script (</w:t>
      </w:r>
      <w:r w:rsidR="00171A89">
        <w:t xml:space="preserve">see </w:t>
      </w:r>
      <w:r w:rsidR="00171A89" w:rsidRPr="00E01EAC">
        <w:t xml:space="preserve">section </w:t>
      </w:r>
      <w:r w:rsidR="00171A89" w:rsidRPr="00E01EAC">
        <w:fldChar w:fldCharType="begin"/>
      </w:r>
      <w:r w:rsidR="00171A89" w:rsidRPr="00171A89">
        <w:instrText xml:space="preserve"> REF _Ref409444362 \r \h </w:instrText>
      </w:r>
      <w:r w:rsidR="00171A89">
        <w:instrText xml:space="preserve"> \* MERGEFORMAT </w:instrText>
      </w:r>
      <w:r w:rsidR="00171A89" w:rsidRPr="00E01EAC">
        <w:fldChar w:fldCharType="separate"/>
      </w:r>
      <w:r w:rsidR="00171A89" w:rsidRPr="00E01EAC">
        <w:t>5.1</w:t>
      </w:r>
      <w:r w:rsidR="00171A89" w:rsidRPr="00E01EAC">
        <w:fldChar w:fldCharType="end"/>
      </w:r>
      <w:r w:rsidR="004C3E7E" w:rsidRPr="00E01EAC">
        <w:t>) that</w:t>
      </w:r>
      <w:r w:rsidR="004C3E7E">
        <w:t xml:space="preserve"> assigns new TAZ ids. In addition,</w:t>
      </w:r>
      <w:r w:rsidR="008234FC">
        <w:t xml:space="preserve"> the script sets</w:t>
      </w:r>
      <w:r w:rsidR="004C3E7E">
        <w:t xml:space="preserve"> land use type variable (lutype_p) to 1.</w:t>
      </w:r>
    </w:p>
    <w:p w14:paraId="1A8DEE3D" w14:textId="53A2D1E6" w:rsidR="00840361" w:rsidRDefault="00F84C84" w:rsidP="00F84C84">
      <w:pPr>
        <w:pStyle w:val="BodyParagraph"/>
      </w:pPr>
      <w:r>
        <w:t xml:space="preserve">This </w:t>
      </w:r>
      <w:r w:rsidR="0067123D">
        <w:t xml:space="preserve">output </w:t>
      </w:r>
      <w:r>
        <w:t>file</w:t>
      </w:r>
      <w:r w:rsidR="0067123D">
        <w:t xml:space="preserve"> of the R process</w:t>
      </w:r>
      <w:r>
        <w:t xml:space="preserve"> should then be replaced in </w:t>
      </w:r>
      <w:r w:rsidR="00CE5899">
        <w:t>the DaySim folder.</w:t>
      </w:r>
    </w:p>
    <w:p w14:paraId="02E5E0D3" w14:textId="67F865DC" w:rsidR="00840361" w:rsidRPr="002E4AF9" w:rsidRDefault="00840361" w:rsidP="002E4AF9">
      <w:pPr>
        <w:pStyle w:val="BodyParagraph"/>
      </w:pPr>
      <w:r w:rsidRPr="00CD76AC">
        <w:t>In summary</w:t>
      </w:r>
      <w:r>
        <w:t xml:space="preserve">, </w:t>
      </w:r>
      <w:r w:rsidRPr="002E4AF9">
        <w:t>her</w:t>
      </w:r>
      <w:r w:rsidR="00BE0E9E" w:rsidRPr="00E01EAC">
        <w:t>e are the directions to</w:t>
      </w:r>
      <w:r w:rsidR="00BE0E9E">
        <w:t xml:space="preserve"> update DaySim parcel file </w:t>
      </w:r>
      <w:r w:rsidRPr="002E4AF9">
        <w:t>(year = 2010 or 2040):</w:t>
      </w:r>
    </w:p>
    <w:p w14:paraId="29F27C26" w14:textId="696CC6DA" w:rsidR="00840361" w:rsidRPr="002E4AF9" w:rsidRDefault="00840361" w:rsidP="002E4AF9">
      <w:pPr>
        <w:pStyle w:val="BodyParagraph"/>
      </w:pPr>
      <w:r w:rsidRPr="002E4AF9">
        <w:t>(</w:t>
      </w:r>
      <w:r w:rsidRPr="002E4AF9">
        <w:rPr>
          <w:b/>
        </w:rPr>
        <w:t>Note</w:t>
      </w:r>
      <w:r w:rsidRPr="002E4AF9">
        <w:t>: please change paths in xml inputs and R scripts to match the setup on your machine)</w:t>
      </w:r>
    </w:p>
    <w:p w14:paraId="2842DFD5" w14:textId="4FFDB2B9" w:rsidR="00840361" w:rsidRPr="002E4AF9" w:rsidRDefault="00840361" w:rsidP="002E4AF9">
      <w:pPr>
        <w:pStyle w:val="BodyParagraph"/>
      </w:pPr>
      <w:r w:rsidRPr="002E4AF9">
        <w:rPr>
          <w:u w:val="single"/>
        </w:rPr>
        <w:t>Allocation Tool</w:t>
      </w:r>
      <w:r w:rsidRPr="002E4AF9">
        <w:t>:</w:t>
      </w:r>
    </w:p>
    <w:p w14:paraId="2891C5BF" w14:textId="77777777" w:rsidR="00840361" w:rsidRPr="002E4AF9" w:rsidRDefault="00840361" w:rsidP="002E4AF9">
      <w:pPr>
        <w:pStyle w:val="BodyParagraph"/>
      </w:pPr>
      <w:r w:rsidRPr="002E4AF9">
        <w:t>STEP 1: Run “mz_disaggregationtool.exe” using inputs_nashvile_[year].xml (output: MZ_disaggregation_nashville_[year].csv)</w:t>
      </w:r>
    </w:p>
    <w:p w14:paraId="7B5C0248" w14:textId="6092A7F9" w:rsidR="00840361" w:rsidRPr="002E4AF9" w:rsidDel="00762C1A" w:rsidRDefault="00840361" w:rsidP="002E4AF9">
      <w:pPr>
        <w:pStyle w:val="BodyParagraph"/>
        <w:rPr>
          <w:del w:id="4673" w:author="Nagendra Dhakar" w:date="2016-01-26T17:27:00Z"/>
        </w:rPr>
      </w:pPr>
      <w:del w:id="4674" w:author="Nagendra Dhakar" w:date="2016-01-26T17:27:00Z">
        <w:r w:rsidRPr="002E4AF9" w:rsidDel="00762C1A">
          <w:delText>STEP 2: Run add</w:delText>
        </w:r>
        <w:r w:rsidR="00342435" w:rsidDel="00762C1A">
          <w:delText>P</w:delText>
        </w:r>
        <w:r w:rsidRPr="002E4AF9" w:rsidDel="00762C1A">
          <w:delText>arking.R to add parking to the microzones. (output: MZ_disaggregation_nashville_[year]_parking.csv)</w:delText>
        </w:r>
      </w:del>
    </w:p>
    <w:p w14:paraId="13D07274" w14:textId="7542EBEC" w:rsidR="00840361" w:rsidRPr="002E4AF9" w:rsidRDefault="00840361" w:rsidP="002E4AF9">
      <w:pPr>
        <w:pStyle w:val="BodyParagraph"/>
      </w:pPr>
      <w:r w:rsidRPr="002E4AF9">
        <w:t xml:space="preserve">STEP </w:t>
      </w:r>
      <w:ins w:id="4675" w:author="Nagendra Dhakar" w:date="2016-01-26T17:27:00Z">
        <w:r w:rsidR="00762C1A">
          <w:t>2</w:t>
        </w:r>
      </w:ins>
      <w:del w:id="4676" w:author="Nagendra Dhakar" w:date="2016-01-26T17:27:00Z">
        <w:r w:rsidRPr="002E4AF9" w:rsidDel="00762C1A">
          <w:delText>3</w:delText>
        </w:r>
      </w:del>
      <w:r w:rsidRPr="002E4AF9">
        <w:t>: Copy the output to the year specific buffer tool folder</w:t>
      </w:r>
    </w:p>
    <w:p w14:paraId="6F2B893D" w14:textId="77777777" w:rsidR="00840361" w:rsidRPr="002E4AF9" w:rsidRDefault="00840361" w:rsidP="002E4AF9">
      <w:pPr>
        <w:pStyle w:val="BodyParagraph"/>
        <w:rPr>
          <w:u w:val="single"/>
        </w:rPr>
      </w:pPr>
      <w:r w:rsidRPr="002E4AF9">
        <w:rPr>
          <w:u w:val="single"/>
        </w:rPr>
        <w:t>Buffer Tool:</w:t>
      </w:r>
    </w:p>
    <w:p w14:paraId="5C2850B1" w14:textId="77777777" w:rsidR="00840361" w:rsidRPr="002E4AF9" w:rsidRDefault="00840361" w:rsidP="002E4AF9">
      <w:pPr>
        <w:pStyle w:val="BodyParagraph"/>
      </w:pPr>
      <w:r w:rsidRPr="002E4AF9">
        <w:t>STEP 1: Run DSBuffTool.exe using Nashville_buffconfig_allstreets_[year].xml (output: Nashville_mzbuffer_allstreets_[year]_longtaz.dat)</w:t>
      </w:r>
    </w:p>
    <w:p w14:paraId="11AC777C" w14:textId="77777777" w:rsidR="00840361" w:rsidRPr="002E4AF9" w:rsidRDefault="00840361" w:rsidP="002E4AF9">
      <w:pPr>
        <w:pStyle w:val="BodyParagraph"/>
      </w:pPr>
      <w:r w:rsidRPr="002E4AF9">
        <w:t>STEP 2: Run taz_merge.R to convert longtaz to new tazs and also to set lutype_p to 1. (output: Nashville_mzbuffer_allstreets_[year].dat)</w:t>
      </w:r>
    </w:p>
    <w:p w14:paraId="20709A14" w14:textId="77777777" w:rsidR="00840361" w:rsidRPr="002E4AF9" w:rsidRDefault="00840361" w:rsidP="002E4AF9">
      <w:pPr>
        <w:pStyle w:val="BodyParagraph"/>
      </w:pPr>
      <w:r w:rsidRPr="002E4AF9">
        <w:t>STEP 3: Copy the output (Nashville_mzbuffer_allstreets_[year].dat) to DaySim folder.</w:t>
      </w:r>
    </w:p>
    <w:p w14:paraId="470A402D" w14:textId="77777777" w:rsidR="00840361" w:rsidRPr="002E4AF9" w:rsidRDefault="00840361" w:rsidP="002E4AF9">
      <w:pPr>
        <w:pStyle w:val="BodyParagraph"/>
      </w:pPr>
      <w:r w:rsidRPr="002E4AF9">
        <w:t>Now, the setup is updated with the new parcel file.</w:t>
      </w:r>
    </w:p>
    <w:p w14:paraId="7DB0B1F7" w14:textId="77777777" w:rsidR="00F84C84" w:rsidRDefault="00F84C84" w:rsidP="00CD76AC">
      <w:pPr>
        <w:pStyle w:val="Heading2"/>
      </w:pPr>
      <w:bookmarkStart w:id="4677" w:name="_Toc441592883"/>
      <w:r>
        <w:t>Population change</w:t>
      </w:r>
      <w:bookmarkEnd w:id="4677"/>
    </w:p>
    <w:p w14:paraId="7EA8428B" w14:textId="77777777" w:rsidR="00F84C84" w:rsidRDefault="00F84C84" w:rsidP="00F84C84">
      <w:pPr>
        <w:pStyle w:val="BodyParagraph"/>
      </w:pPr>
      <w:r>
        <w:t>Population is likely to increase in future, however, it may not increase proportionately geographically. A change in employment may also alter the existing geographic distribution of the population. To accommodate a change in population following three input files need to be updated:</w:t>
      </w:r>
    </w:p>
    <w:p w14:paraId="180DCB68" w14:textId="29A8755C" w:rsidR="00F84C84" w:rsidRDefault="00F84C84" w:rsidP="00CE5899">
      <w:pPr>
        <w:pStyle w:val="BodyParagraph"/>
        <w:numPr>
          <w:ilvl w:val="0"/>
          <w:numId w:val="51"/>
        </w:numPr>
      </w:pPr>
      <w:bookmarkStart w:id="4678" w:name="_Hlk426542114"/>
      <w:r>
        <w:t>Buffered mic</w:t>
      </w:r>
      <w:r w:rsidR="00F65DD2">
        <w:t>rozone file (</w:t>
      </w:r>
      <w:r w:rsidR="007D12EE">
        <w:t>.\[year]</w:t>
      </w:r>
      <w:r w:rsidR="00F65DD2">
        <w:t>\DaySim\</w:t>
      </w:r>
      <w:r>
        <w:t>Nashville_mzbuffer_</w:t>
      </w:r>
      <w:r w:rsidR="00CB3614">
        <w:t>allstreets</w:t>
      </w:r>
      <w:r>
        <w:t>_</w:t>
      </w:r>
      <w:r w:rsidR="00B43584">
        <w:t>[year]</w:t>
      </w:r>
      <w:r>
        <w:t>.dat)</w:t>
      </w:r>
    </w:p>
    <w:p w14:paraId="64410076" w14:textId="748F5CD1" w:rsidR="00F84C84" w:rsidRDefault="00F65DD2" w:rsidP="00CE5899">
      <w:pPr>
        <w:pStyle w:val="BodyParagraph"/>
        <w:numPr>
          <w:ilvl w:val="0"/>
          <w:numId w:val="51"/>
        </w:numPr>
      </w:pPr>
      <w:r>
        <w:t>Household file (</w:t>
      </w:r>
      <w:r w:rsidR="007D12EE">
        <w:t>.\[year]</w:t>
      </w:r>
      <w:r>
        <w:t>\DaySim\</w:t>
      </w:r>
      <w:r w:rsidR="00F84C84">
        <w:t>nashville_household</w:t>
      </w:r>
      <w:r w:rsidR="008C1B0F">
        <w:t>_</w:t>
      </w:r>
      <w:r w:rsidR="00B43584">
        <w:t>[year]</w:t>
      </w:r>
      <w:r w:rsidR="00F84C84">
        <w:t>.dat)</w:t>
      </w:r>
    </w:p>
    <w:p w14:paraId="2CBBAB1A" w14:textId="40C9994B" w:rsidR="00F84C84" w:rsidRDefault="00F65DD2" w:rsidP="00CE5899">
      <w:pPr>
        <w:pStyle w:val="BodyParagraph"/>
        <w:numPr>
          <w:ilvl w:val="0"/>
          <w:numId w:val="51"/>
        </w:numPr>
      </w:pPr>
      <w:r>
        <w:t>Person file (</w:t>
      </w:r>
      <w:r w:rsidR="007D12EE">
        <w:t>.\[year]</w:t>
      </w:r>
      <w:r>
        <w:t>\DaySim\</w:t>
      </w:r>
      <w:r w:rsidR="00F84C84">
        <w:t>nashville_person</w:t>
      </w:r>
      <w:r w:rsidR="008C1B0F">
        <w:t>_</w:t>
      </w:r>
      <w:r w:rsidR="00B43584">
        <w:t>[year]</w:t>
      </w:r>
      <w:r w:rsidR="00F84C84">
        <w:t>.dat)</w:t>
      </w:r>
    </w:p>
    <w:bookmarkEnd w:id="4678"/>
    <w:p w14:paraId="369FBE11" w14:textId="1D83A3BA" w:rsidR="00F84C84" w:rsidRDefault="00F84C84" w:rsidP="00F84C84">
      <w:pPr>
        <w:pStyle w:val="BodyParagraph"/>
      </w:pPr>
      <w:r>
        <w:t>To update the buffered microzone file, the similar steps as employment change accommodation needs to be performed. First, the microzone file (output of the distribution tool</w:t>
      </w:r>
      <w:r w:rsidR="00D51037">
        <w:t xml:space="preserve"> and adding parking data</w:t>
      </w:r>
      <w:r>
        <w:t>) is updated</w:t>
      </w:r>
      <w:r w:rsidR="001A08D8">
        <w:t xml:space="preserve"> </w:t>
      </w:r>
      <w:r>
        <w:t>and then it is used in the buffer tool to generate a new buffered microzone file</w:t>
      </w:r>
      <w:r w:rsidR="00D51037">
        <w:t>. After assigning new TAZ ids</w:t>
      </w:r>
      <w:r w:rsidR="008D6551">
        <w:t xml:space="preserve"> and updating lutype_p</w:t>
      </w:r>
      <w:r w:rsidR="00D51037">
        <w:t>, the output file is replaced</w:t>
      </w:r>
      <w:r>
        <w:t xml:space="preserve"> </w:t>
      </w:r>
      <w:r w:rsidR="00D51037">
        <w:t>in the DaySim folder.</w:t>
      </w:r>
      <w:r>
        <w:t xml:space="preserve"> </w:t>
      </w:r>
    </w:p>
    <w:p w14:paraId="5892DC09" w14:textId="76E884AF" w:rsidR="00F84C84" w:rsidRDefault="00F65DD2" w:rsidP="00F84C84">
      <w:pPr>
        <w:pStyle w:val="BodyParagraph"/>
      </w:pPr>
      <w:r>
        <w:lastRenderedPageBreak/>
        <w:t xml:space="preserve">Synthetic </w:t>
      </w:r>
      <w:r w:rsidR="00E72C5E">
        <w:t>population</w:t>
      </w:r>
      <w:r w:rsidR="00F84C84">
        <w:t xml:space="preserve"> data (household and person files) would also need update</w:t>
      </w:r>
      <w:r>
        <w:t xml:space="preserve">s. As previously described, the synthetic </w:t>
      </w:r>
      <w:r w:rsidR="00F84C84">
        <w:t xml:space="preserve">population is generated using POPSYN III developed by Parson and Brinkerhoff (PB). RSG converted the PopSyn outputs into a format that are compatible with DaySim requirement. Therefore, to update the household and person file, POPSYN III would need to be rerun and then using the python script (see </w:t>
      </w:r>
      <w:r w:rsidR="0085021C">
        <w:t xml:space="preserve">Section </w:t>
      </w:r>
      <w:r w:rsidR="0085021C">
        <w:fldChar w:fldCharType="begin"/>
      </w:r>
      <w:r w:rsidR="0085021C">
        <w:instrText xml:space="preserve"> REF _Ref426546720 \n \h </w:instrText>
      </w:r>
      <w:r w:rsidR="0085021C">
        <w:fldChar w:fldCharType="separate"/>
      </w:r>
      <w:r w:rsidR="0085021C">
        <w:t>4.3  |</w:t>
      </w:r>
      <w:r w:rsidR="0085021C">
        <w:fldChar w:fldCharType="end"/>
      </w:r>
      <w:r w:rsidR="00F84C84">
        <w:t>) generate a new set of household and person files.</w:t>
      </w:r>
    </w:p>
    <w:p w14:paraId="52C704A2" w14:textId="77777777" w:rsidR="008739A5" w:rsidRDefault="008739A5" w:rsidP="00F84C84">
      <w:pPr>
        <w:pStyle w:val="BodyParagraph"/>
      </w:pPr>
    </w:p>
    <w:p w14:paraId="3809A494" w14:textId="77777777" w:rsidR="008739A5" w:rsidRDefault="008739A5" w:rsidP="00F84C84">
      <w:pPr>
        <w:pStyle w:val="BodyParagraph"/>
      </w:pPr>
    </w:p>
    <w:p w14:paraId="64FB808E" w14:textId="77777777" w:rsidR="008739A5" w:rsidRDefault="008739A5" w:rsidP="00F84C84">
      <w:pPr>
        <w:pStyle w:val="BodyParagraph"/>
      </w:pPr>
    </w:p>
    <w:p w14:paraId="1F7FA9AB" w14:textId="77777777" w:rsidR="008739A5" w:rsidRDefault="008739A5" w:rsidP="00F84C84">
      <w:pPr>
        <w:pStyle w:val="BodyParagraph"/>
      </w:pPr>
    </w:p>
    <w:p w14:paraId="7F9CD60A" w14:textId="77777777" w:rsidR="008739A5" w:rsidRDefault="008739A5" w:rsidP="00F84C84">
      <w:pPr>
        <w:pStyle w:val="BodyParagraph"/>
      </w:pPr>
    </w:p>
    <w:p w14:paraId="3ECC446E" w14:textId="77777777" w:rsidR="008739A5" w:rsidRDefault="008739A5" w:rsidP="00F84C84">
      <w:pPr>
        <w:pStyle w:val="BodyParagraph"/>
      </w:pPr>
    </w:p>
    <w:p w14:paraId="3D6A011C" w14:textId="77777777" w:rsidR="008739A5" w:rsidRDefault="008739A5" w:rsidP="00F84C84">
      <w:pPr>
        <w:pStyle w:val="BodyParagraph"/>
      </w:pPr>
    </w:p>
    <w:p w14:paraId="26B95E26" w14:textId="77777777" w:rsidR="008739A5" w:rsidRDefault="008739A5" w:rsidP="00F84C84">
      <w:pPr>
        <w:pStyle w:val="BodyParagraph"/>
      </w:pPr>
    </w:p>
    <w:p w14:paraId="305D9C84" w14:textId="77777777" w:rsidR="008739A5" w:rsidRDefault="008739A5" w:rsidP="00F84C84">
      <w:pPr>
        <w:pStyle w:val="BodyParagraph"/>
      </w:pPr>
    </w:p>
    <w:p w14:paraId="124A3D16" w14:textId="77777777" w:rsidR="008739A5" w:rsidRDefault="008739A5" w:rsidP="00F84C84">
      <w:pPr>
        <w:pStyle w:val="BodyParagraph"/>
      </w:pPr>
    </w:p>
    <w:p w14:paraId="45163342" w14:textId="77777777" w:rsidR="008739A5" w:rsidRDefault="008739A5" w:rsidP="00F84C84">
      <w:pPr>
        <w:pStyle w:val="BodyParagraph"/>
      </w:pPr>
    </w:p>
    <w:p w14:paraId="7FB942A4" w14:textId="77777777" w:rsidR="008739A5" w:rsidRDefault="008739A5" w:rsidP="00F84C84">
      <w:pPr>
        <w:pStyle w:val="BodyParagraph"/>
      </w:pPr>
    </w:p>
    <w:p w14:paraId="013E7B5A" w14:textId="77777777" w:rsidR="008739A5" w:rsidRDefault="008739A5" w:rsidP="00F84C84">
      <w:pPr>
        <w:pStyle w:val="BodyParagraph"/>
      </w:pPr>
    </w:p>
    <w:p w14:paraId="550EE337" w14:textId="77777777" w:rsidR="008739A5" w:rsidRDefault="008739A5" w:rsidP="00F84C84">
      <w:pPr>
        <w:pStyle w:val="BodyParagraph"/>
      </w:pPr>
    </w:p>
    <w:p w14:paraId="372FA5AD" w14:textId="77777777" w:rsidR="008739A5" w:rsidRDefault="008739A5" w:rsidP="00F84C84">
      <w:pPr>
        <w:pStyle w:val="BodyParagraph"/>
      </w:pPr>
    </w:p>
    <w:p w14:paraId="39F3A3FB" w14:textId="77777777" w:rsidR="008739A5" w:rsidRDefault="008739A5" w:rsidP="00F84C84">
      <w:pPr>
        <w:pStyle w:val="BodyParagraph"/>
      </w:pPr>
    </w:p>
    <w:p w14:paraId="52E6AE9F" w14:textId="77777777" w:rsidR="008739A5" w:rsidRDefault="008739A5" w:rsidP="00F84C84">
      <w:pPr>
        <w:pStyle w:val="BodyParagraph"/>
      </w:pPr>
    </w:p>
    <w:p w14:paraId="76C5ECD0" w14:textId="77777777" w:rsidR="008739A5" w:rsidRDefault="008739A5" w:rsidP="00F84C84">
      <w:pPr>
        <w:pStyle w:val="BodyParagraph"/>
      </w:pPr>
    </w:p>
    <w:p w14:paraId="221AECB6" w14:textId="77777777" w:rsidR="008739A5" w:rsidRDefault="008739A5" w:rsidP="00F84C84">
      <w:pPr>
        <w:pStyle w:val="BodyParagraph"/>
      </w:pPr>
    </w:p>
    <w:p w14:paraId="7DF7D369" w14:textId="77777777" w:rsidR="008739A5" w:rsidRDefault="008739A5" w:rsidP="00F84C84">
      <w:pPr>
        <w:pStyle w:val="BodyParagraph"/>
      </w:pPr>
    </w:p>
    <w:p w14:paraId="3ECF3845" w14:textId="0EDA8B70" w:rsidR="008739A5" w:rsidRDefault="008739A5" w:rsidP="008739A5">
      <w:pPr>
        <w:pStyle w:val="Heading1"/>
      </w:pPr>
      <w:bookmarkStart w:id="4679" w:name="_Toc441592884"/>
      <w:r>
        <w:lastRenderedPageBreak/>
        <w:t>Mini Model Run</w:t>
      </w:r>
      <w:r w:rsidR="00944E85">
        <w:t>s</w:t>
      </w:r>
      <w:r>
        <w:t xml:space="preserve"> &amp; Input Check</w:t>
      </w:r>
      <w:del w:id="4680" w:author="Nagendra Dhakar" w:date="2016-01-26T15:34:00Z">
        <w:r w:rsidDel="005973D0">
          <w:delText>s</w:delText>
        </w:r>
      </w:del>
      <w:r>
        <w:t>s</w:t>
      </w:r>
      <w:bookmarkEnd w:id="4679"/>
    </w:p>
    <w:p w14:paraId="2EAE8CA7" w14:textId="77777777" w:rsidR="008739A5" w:rsidRDefault="008739A5" w:rsidP="008739A5">
      <w:pPr>
        <w:pStyle w:val="BodyParagraph"/>
      </w:pPr>
      <w:r>
        <w:t>This section provides guidance on steps necessary to perform in order to reflect the changes in existing model conditions such as transportation infrastructure, land use, or household/person socio-economics. Following are a few such scenarios:</w:t>
      </w:r>
    </w:p>
    <w:p w14:paraId="62C63159" w14:textId="38D0FA1A" w:rsidR="008739A5" w:rsidRDefault="00C81810" w:rsidP="007F7659">
      <w:pPr>
        <w:pStyle w:val="Heading2"/>
      </w:pPr>
      <w:bookmarkStart w:id="4681" w:name="_Toc441592885"/>
      <w:r>
        <w:t>Mini Model Runs</w:t>
      </w:r>
      <w:bookmarkEnd w:id="4681"/>
    </w:p>
    <w:p w14:paraId="036E9F48" w14:textId="579B3CD0" w:rsidR="007F7659" w:rsidRDefault="00B20FAD" w:rsidP="007F7659">
      <w:r>
        <w:fldChar w:fldCharType="begin"/>
      </w:r>
      <w:r>
        <w:instrText xml:space="preserve"> REF _Ref436859389 \h </w:instrText>
      </w:r>
      <w:r>
        <w:fldChar w:fldCharType="separate"/>
      </w:r>
      <w:r>
        <w:t xml:space="preserve">Table </w:t>
      </w:r>
      <w:r>
        <w:rPr>
          <w:noProof/>
        </w:rPr>
        <w:t>7</w:t>
      </w:r>
      <w:r>
        <w:t>.</w:t>
      </w:r>
      <w:r>
        <w:rPr>
          <w:noProof/>
        </w:rPr>
        <w:t>1</w:t>
      </w:r>
      <w:r>
        <w:fldChar w:fldCharType="end"/>
      </w:r>
      <w:r>
        <w:t xml:space="preserve"> </w:t>
      </w:r>
      <w:r w:rsidR="007F7659">
        <w:t>presents types of model runs available in the Nashville ABM GUI.  A few examples of where and how to use these are presented at the end.</w:t>
      </w:r>
    </w:p>
    <w:p w14:paraId="45E14427" w14:textId="77777777" w:rsidR="007F7659" w:rsidRDefault="007F7659" w:rsidP="007F7659">
      <w:pPr>
        <w:pStyle w:val="Caption"/>
      </w:pPr>
      <w:bookmarkStart w:id="4682" w:name="_Ref436859389"/>
      <w:bookmarkStart w:id="4683" w:name="_Toc441593031"/>
      <w:r>
        <w:t xml:space="preserve">Table </w:t>
      </w:r>
      <w:r w:rsidR="008F26F5">
        <w:fldChar w:fldCharType="begin"/>
      </w:r>
      <w:r w:rsidR="008F26F5">
        <w:instrText xml:space="preserve"> STYLEREF 1 \s </w:instrText>
      </w:r>
      <w:r w:rsidR="008F26F5">
        <w:fldChar w:fldCharType="separate"/>
      </w:r>
      <w:r w:rsidR="005D7B2D">
        <w:rPr>
          <w:noProof/>
        </w:rPr>
        <w:t>7</w:t>
      </w:r>
      <w:r w:rsidR="008F26F5">
        <w:rPr>
          <w:noProof/>
        </w:rPr>
        <w:fldChar w:fldCharType="end"/>
      </w:r>
      <w:r>
        <w:t>.</w:t>
      </w:r>
      <w:r w:rsidR="008F26F5">
        <w:fldChar w:fldCharType="begin"/>
      </w:r>
      <w:r w:rsidR="008F26F5">
        <w:instrText xml:space="preserve"> SEQ Table \* ARABIC \s 1 </w:instrText>
      </w:r>
      <w:r w:rsidR="008F26F5">
        <w:fldChar w:fldCharType="separate"/>
      </w:r>
      <w:r w:rsidR="005D7B2D">
        <w:rPr>
          <w:noProof/>
        </w:rPr>
        <w:t>1</w:t>
      </w:r>
      <w:r w:rsidR="008F26F5">
        <w:rPr>
          <w:noProof/>
        </w:rPr>
        <w:fldChar w:fldCharType="end"/>
      </w:r>
      <w:bookmarkEnd w:id="4682"/>
      <w:r>
        <w:t xml:space="preserve"> – List of Model Run Types</w:t>
      </w:r>
      <w:bookmarkEnd w:id="4683"/>
    </w:p>
    <w:tbl>
      <w:tblPr>
        <w:tblStyle w:val="Style1"/>
        <w:tblW w:w="0" w:type="auto"/>
        <w:tblLook w:val="04A0" w:firstRow="1" w:lastRow="0" w:firstColumn="1" w:lastColumn="0" w:noHBand="0" w:noVBand="1"/>
      </w:tblPr>
      <w:tblGrid>
        <w:gridCol w:w="373"/>
        <w:gridCol w:w="2909"/>
        <w:gridCol w:w="4638"/>
      </w:tblGrid>
      <w:tr w:rsidR="007F7659" w14:paraId="1B02CB4D"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E007271" w14:textId="77777777" w:rsidR="007F7659" w:rsidRDefault="007F7659" w:rsidP="004A0A1A">
            <w:pPr>
              <w:rPr>
                <w:b/>
                <w:sz w:val="22"/>
              </w:rPr>
            </w:pPr>
            <w:r>
              <w:rPr>
                <w:b/>
              </w:rPr>
              <w:t>#</w:t>
            </w:r>
          </w:p>
        </w:tc>
        <w:tc>
          <w:tcPr>
            <w:tcW w:w="2909" w:type="dxa"/>
            <w:hideMark/>
          </w:tcPr>
          <w:p w14:paraId="223356EF" w14:textId="77777777" w:rsidR="007F7659" w:rsidRDefault="007F7659" w:rsidP="004A0A1A">
            <w:pPr>
              <w:rPr>
                <w:b/>
                <w:sz w:val="22"/>
              </w:rPr>
            </w:pPr>
            <w:r>
              <w:rPr>
                <w:b/>
              </w:rPr>
              <w:t>Run Type</w:t>
            </w:r>
          </w:p>
        </w:tc>
        <w:tc>
          <w:tcPr>
            <w:tcW w:w="4638" w:type="dxa"/>
            <w:hideMark/>
          </w:tcPr>
          <w:p w14:paraId="269AC84C" w14:textId="77777777" w:rsidR="007F7659" w:rsidRDefault="007F7659" w:rsidP="004A0A1A">
            <w:pPr>
              <w:rPr>
                <w:b/>
                <w:sz w:val="22"/>
              </w:rPr>
            </w:pPr>
            <w:r>
              <w:rPr>
                <w:b/>
              </w:rPr>
              <w:t>Description</w:t>
            </w:r>
          </w:p>
        </w:tc>
      </w:tr>
      <w:tr w:rsidR="007F7659" w14:paraId="7E9D4ACD" w14:textId="77777777" w:rsidTr="004A0A1A">
        <w:tc>
          <w:tcPr>
            <w:tcW w:w="373" w:type="dxa"/>
            <w:hideMark/>
          </w:tcPr>
          <w:p w14:paraId="553E0B95" w14:textId="77777777" w:rsidR="007F7659" w:rsidRDefault="007F7659" w:rsidP="004A0A1A">
            <w:r>
              <w:t>1</w:t>
            </w:r>
          </w:p>
        </w:tc>
        <w:tc>
          <w:tcPr>
            <w:tcW w:w="2909" w:type="dxa"/>
            <w:hideMark/>
          </w:tcPr>
          <w:p w14:paraId="484F3F53" w14:textId="77777777" w:rsidR="007F7659" w:rsidRDefault="007F7659" w:rsidP="004A0A1A">
            <w:r>
              <w:rPr>
                <w:rFonts w:asciiTheme="minorHAnsi" w:eastAsia="Times New Roman" w:hAnsiTheme="minorHAnsi" w:cs="Times New Roman"/>
                <w:color w:val="000000"/>
              </w:rPr>
              <w:t>Run a feedback loop</w:t>
            </w:r>
          </w:p>
        </w:tc>
        <w:tc>
          <w:tcPr>
            <w:tcW w:w="4638" w:type="dxa"/>
            <w:hideMark/>
          </w:tcPr>
          <w:p w14:paraId="233D3815"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Running one feedback loop without doing a full model run</w:t>
            </w:r>
          </w:p>
        </w:tc>
      </w:tr>
      <w:tr w:rsidR="007F7659" w14:paraId="46151C11" w14:textId="77777777" w:rsidTr="004A0A1A">
        <w:tc>
          <w:tcPr>
            <w:tcW w:w="373" w:type="dxa"/>
            <w:hideMark/>
          </w:tcPr>
          <w:p w14:paraId="734B9E1E" w14:textId="77777777" w:rsidR="007F7659" w:rsidRDefault="007F7659" w:rsidP="004A0A1A">
            <w:r>
              <w:t>2</w:t>
            </w:r>
          </w:p>
        </w:tc>
        <w:tc>
          <w:tcPr>
            <w:tcW w:w="2909" w:type="dxa"/>
            <w:hideMark/>
          </w:tcPr>
          <w:p w14:paraId="36FDEAA5" w14:textId="77777777" w:rsidR="007F7659" w:rsidRDefault="007F7659" w:rsidP="004A0A1A">
            <w:r>
              <w:rPr>
                <w:rFonts w:asciiTheme="minorHAnsi" w:eastAsia="Times New Roman" w:hAnsiTheme="minorHAnsi" w:cs="Times New Roman"/>
                <w:color w:val="000000"/>
              </w:rPr>
              <w:t>Run a stage</w:t>
            </w:r>
          </w:p>
        </w:tc>
        <w:tc>
          <w:tcPr>
            <w:tcW w:w="4638" w:type="dxa"/>
            <w:hideMark/>
          </w:tcPr>
          <w:p w14:paraId="461F9E9F"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Running a particular model step (ex. skimming or assignment)</w:t>
            </w:r>
          </w:p>
        </w:tc>
      </w:tr>
      <w:tr w:rsidR="007F7659" w14:paraId="6FAB561E" w14:textId="77777777" w:rsidTr="004A0A1A">
        <w:tc>
          <w:tcPr>
            <w:tcW w:w="373" w:type="dxa"/>
          </w:tcPr>
          <w:p w14:paraId="32E29E01" w14:textId="77777777" w:rsidR="007F7659" w:rsidRDefault="007F7659" w:rsidP="004A0A1A">
            <w:r>
              <w:t>3</w:t>
            </w:r>
          </w:p>
        </w:tc>
        <w:tc>
          <w:tcPr>
            <w:tcW w:w="2909" w:type="dxa"/>
          </w:tcPr>
          <w:p w14:paraId="3AD4606F" w14:textId="77777777" w:rsidR="007F7659" w:rsidRDefault="007F7659" w:rsidP="004A0A1A">
            <w:pPr>
              <w:rPr>
                <w:rFonts w:asciiTheme="minorHAnsi" w:eastAsia="Times New Roman" w:hAnsiTheme="minorHAnsi" w:cs="Times New Roman"/>
                <w:color w:val="000000"/>
              </w:rPr>
            </w:pPr>
            <w:r>
              <w:rPr>
                <w:rFonts w:asciiTheme="minorHAnsi" w:eastAsia="Times New Roman" w:hAnsiTheme="minorHAnsi" w:cs="Times New Roman"/>
                <w:color w:val="000000"/>
              </w:rPr>
              <w:t>Run selected stages in a feedback loop</w:t>
            </w:r>
          </w:p>
        </w:tc>
        <w:tc>
          <w:tcPr>
            <w:tcW w:w="4638" w:type="dxa"/>
          </w:tcPr>
          <w:p w14:paraId="00845486"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Run only a few model steps in a feedback loop. Also, within a model step, run selected sub-steps.</w:t>
            </w:r>
          </w:p>
        </w:tc>
      </w:tr>
    </w:tbl>
    <w:p w14:paraId="1B13BB02" w14:textId="77777777" w:rsidR="007F7659" w:rsidRDefault="007F7659" w:rsidP="00035818">
      <w:pPr>
        <w:pStyle w:val="Heading3"/>
      </w:pPr>
      <w:bookmarkStart w:id="4684" w:name="_Toc441592886"/>
      <w:r>
        <w:t>Run A Feedback Loop</w:t>
      </w:r>
      <w:bookmarkEnd w:id="4684"/>
    </w:p>
    <w:p w14:paraId="5EF9EF5A" w14:textId="77777777" w:rsidR="007F7659" w:rsidRDefault="007F7659" w:rsidP="007F7659">
      <w:r>
        <w:t xml:space="preserve">This scenario runs only one feedback loop in the model. </w:t>
      </w:r>
    </w:p>
    <w:p w14:paraId="35602F4E" w14:textId="77777777" w:rsidR="007F7659" w:rsidRDefault="007F7659" w:rsidP="007F7659">
      <w:r>
        <w:t>Check “Loop” in Run group box and select “Start Feedback Loop” which denotes the feedback loop you want to run.  Once done, click on “Initialization”. This will trigger the “Start Feedback Loop” from the beginning stage. If you want to skip the first few stages then click on the stage you want to start your feedback loop from. For example, to run stages DaySim onwards, click on “DaySim” and it will run only “DaySim” and “Assignment”.</w:t>
      </w:r>
    </w:p>
    <w:p w14:paraId="4603947C" w14:textId="77777777" w:rsidR="007F7659" w:rsidRDefault="007F7659" w:rsidP="007F7659">
      <w:r>
        <w:t>As an example, the following settings will run the second feedback loop (“Start Feedback Loop”=2) for the 2010 scenario.</w:t>
      </w:r>
    </w:p>
    <w:p w14:paraId="57DF6FD2" w14:textId="77777777" w:rsidR="009E79FB" w:rsidRDefault="009E79FB" w:rsidP="007F7659"/>
    <w:p w14:paraId="31D1B0E5" w14:textId="77777777" w:rsidR="009E79FB" w:rsidRDefault="009E79FB" w:rsidP="007F7659"/>
    <w:p w14:paraId="547C005B" w14:textId="77777777" w:rsidR="009E79FB" w:rsidRDefault="009E79FB" w:rsidP="007F7659"/>
    <w:p w14:paraId="3426819F" w14:textId="77777777" w:rsidR="009E79FB" w:rsidRDefault="009E79FB" w:rsidP="007F7659"/>
    <w:p w14:paraId="44476D14" w14:textId="77777777" w:rsidR="009E79FB" w:rsidRDefault="009E79FB" w:rsidP="007F7659"/>
    <w:p w14:paraId="03307A93" w14:textId="77777777" w:rsidR="009E79FB" w:rsidRDefault="009E79FB" w:rsidP="007F7659"/>
    <w:p w14:paraId="75DB18DD" w14:textId="77777777" w:rsidR="009E79FB" w:rsidRDefault="009E79FB" w:rsidP="007F7659"/>
    <w:p w14:paraId="7155D0B8" w14:textId="77777777" w:rsidR="009E79FB" w:rsidRDefault="009E79FB" w:rsidP="007F7659"/>
    <w:p w14:paraId="6444C47B" w14:textId="04350C1F" w:rsidR="009E79FB" w:rsidRDefault="009E79FB" w:rsidP="009E79FB">
      <w:pPr>
        <w:pStyle w:val="Caption"/>
        <w:keepNext/>
      </w:pPr>
      <w:bookmarkStart w:id="4685" w:name="_Toc441592948"/>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1</w:t>
      </w:r>
      <w:r w:rsidR="008F26F5">
        <w:rPr>
          <w:noProof/>
        </w:rPr>
        <w:fldChar w:fldCharType="end"/>
      </w:r>
      <w:r>
        <w:t xml:space="preserve"> Run a Feedback Loop</w:t>
      </w:r>
      <w:bookmarkEnd w:id="4685"/>
    </w:p>
    <w:p w14:paraId="12642806" w14:textId="77777777" w:rsidR="007F7659" w:rsidRDefault="007F7659" w:rsidP="007F7659">
      <w:r>
        <w:rPr>
          <w:noProof/>
        </w:rPr>
        <w:drawing>
          <wp:inline distT="0" distB="0" distL="0" distR="0" wp14:anchorId="630FD40D" wp14:editId="7146E876">
            <wp:extent cx="1929384" cy="474573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29384" cy="4745736"/>
                    </a:xfrm>
                    <a:prstGeom prst="rect">
                      <a:avLst/>
                    </a:prstGeom>
                  </pic:spPr>
                </pic:pic>
              </a:graphicData>
            </a:graphic>
          </wp:inline>
        </w:drawing>
      </w:r>
    </w:p>
    <w:p w14:paraId="308D1DF6" w14:textId="77777777" w:rsidR="007F7659" w:rsidRDefault="007F7659" w:rsidP="00035818">
      <w:pPr>
        <w:pStyle w:val="Heading3"/>
      </w:pPr>
      <w:bookmarkStart w:id="4686" w:name="_Toc441592887"/>
      <w:r>
        <w:t>Run A Stage</w:t>
      </w:r>
      <w:bookmarkEnd w:id="4686"/>
    </w:p>
    <w:p w14:paraId="30C324A2" w14:textId="77777777" w:rsidR="007F7659" w:rsidRDefault="007F7659" w:rsidP="007F7659">
      <w:pPr>
        <w:pStyle w:val="BodyParagraph"/>
      </w:pPr>
      <w:r>
        <w:t>If you want to run only a particular step in the model, select “Stage” in “Run” group box and also select the appropriate “Select Feedback Loop”. Now, click on any of the stages you want to run.</w:t>
      </w:r>
    </w:p>
    <w:p w14:paraId="1A055671" w14:textId="77777777" w:rsidR="004A0A1A" w:rsidRDefault="004A0A1A" w:rsidP="007F7659">
      <w:pPr>
        <w:pStyle w:val="BodyParagraph"/>
      </w:pPr>
    </w:p>
    <w:p w14:paraId="59D1FA9A" w14:textId="77777777" w:rsidR="004A0A1A" w:rsidRDefault="004A0A1A" w:rsidP="007F7659">
      <w:pPr>
        <w:pStyle w:val="BodyParagraph"/>
      </w:pPr>
    </w:p>
    <w:p w14:paraId="6787BFB5" w14:textId="77777777" w:rsidR="004A0A1A" w:rsidRDefault="004A0A1A" w:rsidP="007F7659">
      <w:pPr>
        <w:pStyle w:val="BodyParagraph"/>
      </w:pPr>
    </w:p>
    <w:p w14:paraId="5DD273D2" w14:textId="77777777" w:rsidR="004A0A1A" w:rsidRDefault="004A0A1A" w:rsidP="007F7659">
      <w:pPr>
        <w:pStyle w:val="BodyParagraph"/>
      </w:pPr>
    </w:p>
    <w:p w14:paraId="6DB21CCC" w14:textId="77777777" w:rsidR="004A0A1A" w:rsidRDefault="004A0A1A" w:rsidP="007F7659">
      <w:pPr>
        <w:pStyle w:val="BodyParagraph"/>
      </w:pPr>
    </w:p>
    <w:p w14:paraId="6507B252" w14:textId="77777777" w:rsidR="004A0A1A" w:rsidRDefault="004A0A1A" w:rsidP="007F7659">
      <w:pPr>
        <w:pStyle w:val="BodyParagraph"/>
      </w:pPr>
    </w:p>
    <w:p w14:paraId="7350E980" w14:textId="77777777" w:rsidR="004A0A1A" w:rsidRDefault="004A0A1A" w:rsidP="007F7659">
      <w:pPr>
        <w:pStyle w:val="BodyParagraph"/>
      </w:pPr>
    </w:p>
    <w:p w14:paraId="49613284" w14:textId="021ABB0E" w:rsidR="007F7659" w:rsidRDefault="004A0A1A" w:rsidP="004A0A1A">
      <w:pPr>
        <w:pStyle w:val="Caption"/>
        <w:keepNext/>
      </w:pPr>
      <w:bookmarkStart w:id="4687" w:name="_Toc441592949"/>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2</w:t>
      </w:r>
      <w:r w:rsidR="008F26F5">
        <w:rPr>
          <w:noProof/>
        </w:rPr>
        <w:fldChar w:fldCharType="end"/>
      </w:r>
      <w:r>
        <w:t xml:space="preserve"> Run a Stage</w:t>
      </w:r>
      <w:bookmarkEnd w:id="4687"/>
    </w:p>
    <w:p w14:paraId="30DBDFB9" w14:textId="77777777" w:rsidR="007F7659" w:rsidRDefault="007F7659" w:rsidP="007F7659">
      <w:pPr>
        <w:pStyle w:val="BodyParagraph"/>
      </w:pPr>
      <w:r>
        <w:rPr>
          <w:noProof/>
        </w:rPr>
        <w:drawing>
          <wp:inline distT="0" distB="0" distL="0" distR="0" wp14:anchorId="4850ECBB" wp14:editId="63969122">
            <wp:extent cx="1929384" cy="474573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9384" cy="4745736"/>
                    </a:xfrm>
                    <a:prstGeom prst="rect">
                      <a:avLst/>
                    </a:prstGeom>
                  </pic:spPr>
                </pic:pic>
              </a:graphicData>
            </a:graphic>
          </wp:inline>
        </w:drawing>
      </w:r>
    </w:p>
    <w:p w14:paraId="107B752E" w14:textId="77777777" w:rsidR="007F7659" w:rsidRDefault="007F7659" w:rsidP="00035818">
      <w:pPr>
        <w:pStyle w:val="Heading3"/>
      </w:pPr>
      <w:bookmarkStart w:id="4688" w:name="_Toc441592888"/>
      <w:r>
        <w:t>Run Selected Stages in a Feedback Loop</w:t>
      </w:r>
      <w:bookmarkEnd w:id="4688"/>
    </w:p>
    <w:p w14:paraId="6B4B2493" w14:textId="77777777" w:rsidR="007F7659" w:rsidRDefault="007F7659" w:rsidP="007F7659">
      <w:pPr>
        <w:rPr>
          <w:rFonts w:asciiTheme="minorHAnsi" w:hAnsiTheme="minorHAnsi"/>
        </w:rPr>
      </w:pPr>
      <w:r>
        <w:rPr>
          <w:rFonts w:asciiTheme="minorHAnsi" w:hAnsiTheme="minorHAnsi"/>
        </w:rPr>
        <w:t>T</w:t>
      </w:r>
      <w:r w:rsidRPr="004F2D91">
        <w:rPr>
          <w:rFonts w:asciiTheme="minorHAnsi" w:hAnsiTheme="minorHAnsi"/>
        </w:rPr>
        <w:t xml:space="preserve">he </w:t>
      </w:r>
      <w:r>
        <w:rPr>
          <w:rFonts w:asciiTheme="minorHAnsi" w:hAnsiTheme="minorHAnsi"/>
        </w:rPr>
        <w:t>model user interface also includes</w:t>
      </w:r>
      <w:r w:rsidRPr="004F2D91">
        <w:rPr>
          <w:rFonts w:asciiTheme="minorHAnsi" w:hAnsiTheme="minorHAnsi"/>
        </w:rPr>
        <w:t xml:space="preserve"> command buttons for </w:t>
      </w:r>
      <w:r>
        <w:rPr>
          <w:rFonts w:asciiTheme="minorHAnsi" w:hAnsiTheme="minorHAnsi"/>
        </w:rPr>
        <w:t>every</w:t>
      </w:r>
      <w:r w:rsidRPr="004F2D91">
        <w:rPr>
          <w:rFonts w:asciiTheme="minorHAnsi" w:hAnsiTheme="minorHAnsi"/>
        </w:rPr>
        <w:t xml:space="preserve"> stage</w:t>
      </w:r>
      <w:r>
        <w:rPr>
          <w:rFonts w:asciiTheme="minorHAnsi" w:hAnsiTheme="minorHAnsi"/>
        </w:rPr>
        <w:t xml:space="preserve"> (step)</w:t>
      </w:r>
      <w:r w:rsidRPr="004F2D91">
        <w:rPr>
          <w:rFonts w:asciiTheme="minorHAnsi" w:hAnsiTheme="minorHAnsi"/>
        </w:rPr>
        <w:t xml:space="preserve"> </w:t>
      </w:r>
      <w:r>
        <w:rPr>
          <w:rFonts w:asciiTheme="minorHAnsi" w:hAnsiTheme="minorHAnsi"/>
        </w:rPr>
        <w:t>of</w:t>
      </w:r>
      <w:r w:rsidRPr="004F2D91">
        <w:rPr>
          <w:rFonts w:asciiTheme="minorHAnsi" w:hAnsiTheme="minorHAnsi"/>
        </w:rPr>
        <w:t xml:space="preserve"> the model. </w:t>
      </w:r>
      <w:r>
        <w:rPr>
          <w:rFonts w:asciiTheme="minorHAnsi" w:hAnsiTheme="minorHAnsi"/>
        </w:rPr>
        <w:t xml:space="preserve">The command buttons are helpful if a particular stage is to be run. </w:t>
      </w:r>
    </w:p>
    <w:p w14:paraId="0A0452EC" w14:textId="593EE0F4" w:rsidR="004A0A1A" w:rsidRPr="004A0A1A" w:rsidRDefault="004A0A1A" w:rsidP="004A0A1A">
      <w:pPr>
        <w:pStyle w:val="Caption"/>
        <w:keepNext/>
      </w:pPr>
      <w:bookmarkStart w:id="4689" w:name="_Toc441592950"/>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3</w:t>
      </w:r>
      <w:r w:rsidR="008F26F5">
        <w:rPr>
          <w:noProof/>
        </w:rPr>
        <w:fldChar w:fldCharType="end"/>
      </w:r>
      <w:r>
        <w:t xml:space="preserve"> Model Run Stages</w:t>
      </w:r>
      <w:bookmarkEnd w:id="4689"/>
    </w:p>
    <w:p w14:paraId="3CC70474"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224A9EF8" wp14:editId="23C14CDD">
            <wp:extent cx="2305050" cy="2181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05050" cy="2181225"/>
                    </a:xfrm>
                    <a:prstGeom prst="rect">
                      <a:avLst/>
                    </a:prstGeom>
                  </pic:spPr>
                </pic:pic>
              </a:graphicData>
            </a:graphic>
          </wp:inline>
        </w:drawing>
      </w:r>
    </w:p>
    <w:p w14:paraId="1237981A" w14:textId="77777777" w:rsidR="007F7659" w:rsidRDefault="007F7659" w:rsidP="007F7659">
      <w:pPr>
        <w:rPr>
          <w:rFonts w:asciiTheme="minorHAnsi" w:hAnsiTheme="minorHAnsi"/>
        </w:rPr>
      </w:pPr>
      <w:r>
        <w:rPr>
          <w:rFonts w:asciiTheme="minorHAnsi" w:hAnsiTheme="minorHAnsi"/>
        </w:rPr>
        <w:t xml:space="preserve">The sub-steps involved in a stage can be viewed/modified by clicking the icon next to a stage name. </w:t>
      </w:r>
      <w:r w:rsidRPr="004F2D91">
        <w:rPr>
          <w:rFonts w:asciiTheme="minorHAnsi" w:hAnsiTheme="minorHAnsi"/>
        </w:rPr>
        <w:t xml:space="preserve">For example, in </w:t>
      </w:r>
      <w:r>
        <w:rPr>
          <w:rFonts w:asciiTheme="minorHAnsi" w:hAnsiTheme="minorHAnsi"/>
        </w:rPr>
        <w:t xml:space="preserve">the </w:t>
      </w:r>
      <w:r w:rsidRPr="004F2D91">
        <w:rPr>
          <w:rFonts w:asciiTheme="minorHAnsi" w:hAnsiTheme="minorHAnsi"/>
        </w:rPr>
        <w:t xml:space="preserve">“initialization” stage, </w:t>
      </w:r>
      <w:r>
        <w:rPr>
          <w:rFonts w:asciiTheme="minorHAnsi" w:hAnsiTheme="minorHAnsi"/>
        </w:rPr>
        <w:t xml:space="preserve">the </w:t>
      </w:r>
      <w:r w:rsidRPr="004F2D91">
        <w:rPr>
          <w:rFonts w:asciiTheme="minorHAnsi" w:hAnsiTheme="minorHAnsi"/>
        </w:rPr>
        <w:t xml:space="preserve">following </w:t>
      </w:r>
      <w:r>
        <w:rPr>
          <w:rFonts w:asciiTheme="minorHAnsi" w:hAnsiTheme="minorHAnsi"/>
        </w:rPr>
        <w:t>sub-</w:t>
      </w:r>
      <w:r w:rsidRPr="004F2D91">
        <w:rPr>
          <w:rFonts w:asciiTheme="minorHAnsi" w:hAnsiTheme="minorHAnsi"/>
        </w:rPr>
        <w:t xml:space="preserve">steps are </w:t>
      </w:r>
      <w:r>
        <w:rPr>
          <w:rFonts w:asciiTheme="minorHAnsi" w:hAnsiTheme="minorHAnsi"/>
        </w:rPr>
        <w:t>involved</w:t>
      </w:r>
      <w:r w:rsidRPr="004F2D91">
        <w:rPr>
          <w:rFonts w:asciiTheme="minorHAnsi" w:hAnsiTheme="minorHAnsi"/>
        </w:rPr>
        <w:t>:</w:t>
      </w:r>
    </w:p>
    <w:p w14:paraId="709DB611" w14:textId="627C0B43" w:rsidR="004A0A1A" w:rsidRPr="004A0A1A" w:rsidRDefault="004A0A1A" w:rsidP="004A0A1A">
      <w:pPr>
        <w:pStyle w:val="Caption"/>
        <w:keepNext/>
      </w:pPr>
      <w:bookmarkStart w:id="4690" w:name="_Toc441592951"/>
      <w:r>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4</w:t>
      </w:r>
      <w:r w:rsidR="008F26F5">
        <w:rPr>
          <w:noProof/>
        </w:rPr>
        <w:fldChar w:fldCharType="end"/>
      </w:r>
      <w:r>
        <w:t xml:space="preserve"> Model Stage Step Settings</w:t>
      </w:r>
      <w:bookmarkEnd w:id="4690"/>
    </w:p>
    <w:p w14:paraId="79D2E2C0"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49AE79AD" wp14:editId="457EAEF3">
            <wp:extent cx="1962150" cy="1942787"/>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62150" cy="1942787"/>
                    </a:xfrm>
                    <a:prstGeom prst="rect">
                      <a:avLst/>
                    </a:prstGeom>
                  </pic:spPr>
                </pic:pic>
              </a:graphicData>
            </a:graphic>
          </wp:inline>
        </w:drawing>
      </w:r>
    </w:p>
    <w:p w14:paraId="22234427" w14:textId="77777777" w:rsidR="007F7659" w:rsidRDefault="007F7659" w:rsidP="007F7659">
      <w:pPr>
        <w:rPr>
          <w:rFonts w:asciiTheme="minorHAnsi" w:hAnsiTheme="minorHAnsi"/>
        </w:rPr>
      </w:pPr>
      <w:r>
        <w:rPr>
          <w:rFonts w:asciiTheme="minorHAnsi" w:hAnsiTheme="minorHAnsi"/>
        </w:rPr>
        <w:t>If a sub-step is not needed to be run, un-check (double click) the sub-step on the “Run” column. For example, the following settings would not run the last sub-step “Capacity and FF speed” in the “Initialization” step.</w:t>
      </w:r>
    </w:p>
    <w:p w14:paraId="7A0170DB" w14:textId="5D7AFA88" w:rsidR="004A0A1A" w:rsidRPr="004A0A1A" w:rsidRDefault="004A0A1A" w:rsidP="004A0A1A">
      <w:pPr>
        <w:pStyle w:val="Caption"/>
        <w:keepNext/>
      </w:pPr>
      <w:bookmarkStart w:id="4691" w:name="_Toc441592952"/>
      <w:r>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5</w:t>
      </w:r>
      <w:r w:rsidR="008F26F5">
        <w:rPr>
          <w:noProof/>
        </w:rPr>
        <w:fldChar w:fldCharType="end"/>
      </w:r>
      <w:r>
        <w:t xml:space="preserve"> Model Stage Step Settings – How to Update</w:t>
      </w:r>
      <w:bookmarkEnd w:id="4691"/>
    </w:p>
    <w:p w14:paraId="3DFA4078"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280A7699" wp14:editId="347488A6">
            <wp:extent cx="1866900" cy="184847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71298" cy="1852832"/>
                    </a:xfrm>
                    <a:prstGeom prst="rect">
                      <a:avLst/>
                    </a:prstGeom>
                  </pic:spPr>
                </pic:pic>
              </a:graphicData>
            </a:graphic>
          </wp:inline>
        </w:drawing>
      </w:r>
    </w:p>
    <w:p w14:paraId="326EE339" w14:textId="77777777" w:rsidR="007F7659" w:rsidRDefault="007F7659" w:rsidP="007F7659">
      <w:pPr>
        <w:pStyle w:val="BodyParagraph"/>
        <w:rPr>
          <w:rFonts w:asciiTheme="minorHAnsi" w:hAnsiTheme="minorHAnsi"/>
        </w:rPr>
      </w:pPr>
      <w:r>
        <w:rPr>
          <w:rFonts w:asciiTheme="minorHAnsi" w:hAnsiTheme="minorHAnsi"/>
        </w:rPr>
        <w:lastRenderedPageBreak/>
        <w:t>The sub-steps that are checked depend</w:t>
      </w:r>
      <w:r w:rsidRPr="00B94E20">
        <w:rPr>
          <w:rStyle w:val="FootnoteReference"/>
        </w:rPr>
        <w:t xml:space="preserve"> </w:t>
      </w:r>
      <w:r>
        <w:rPr>
          <w:rFonts w:asciiTheme="minorHAnsi" w:hAnsiTheme="minorHAnsi"/>
        </w:rPr>
        <w:t xml:space="preserve">on the “Start Feedback Loop”. For example, if “Start Feedback Loop” is set to 2 then the stage step settings would show check marks on the sub-steps (macros) that are run in the second feedback loop. The user can modify the sub-step settings for a feedback loop by selecting the appropriate “Start Feedback Loop”.  </w:t>
      </w:r>
      <w:r>
        <w:t>The stages that are run in each of the feedback loops can be viewed in the model table (nashville4.bin).</w:t>
      </w:r>
    </w:p>
    <w:p w14:paraId="75D3511F" w14:textId="18252A2C" w:rsidR="007F7659" w:rsidRDefault="007F7659" w:rsidP="007F7659">
      <w:pPr>
        <w:pStyle w:val="Heading2"/>
      </w:pPr>
      <w:bookmarkStart w:id="4692" w:name="_Toc441592889"/>
      <w:r>
        <w:t xml:space="preserve">Mini Model </w:t>
      </w:r>
      <w:r w:rsidR="00F14945">
        <w:t xml:space="preserve">Runs </w:t>
      </w:r>
      <w:r>
        <w:t>Input Checks</w:t>
      </w:r>
      <w:bookmarkEnd w:id="4692"/>
    </w:p>
    <w:p w14:paraId="5B02C00F" w14:textId="7EF9FEED" w:rsidR="007F7659" w:rsidRDefault="007F7659" w:rsidP="007F7659">
      <w:pPr>
        <w:pStyle w:val="BodyParagraph"/>
        <w:rPr>
          <w:rFonts w:asciiTheme="minorHAnsi" w:hAnsiTheme="minorHAnsi"/>
        </w:rPr>
      </w:pPr>
      <w:r>
        <w:rPr>
          <w:rFonts w:asciiTheme="minorHAnsi" w:hAnsiTheme="minorHAnsi"/>
        </w:rPr>
        <w:t xml:space="preserve">Before running a full model run (with three feedback loops), it is helpful to run only the final feedback loop with selected components (stages) to see if the new inputs are error free and the results are reasonable. </w:t>
      </w:r>
      <w:r>
        <w:rPr>
          <w:rFonts w:asciiTheme="minorHAnsi" w:hAnsiTheme="minorHAnsi"/>
        </w:rPr>
        <w:fldChar w:fldCharType="begin"/>
      </w:r>
      <w:r>
        <w:rPr>
          <w:rFonts w:asciiTheme="minorHAnsi" w:hAnsiTheme="minorHAnsi"/>
        </w:rPr>
        <w:instrText xml:space="preserve"> REF _Ref436819463 \h </w:instrText>
      </w:r>
      <w:r>
        <w:rPr>
          <w:rFonts w:asciiTheme="minorHAnsi" w:hAnsiTheme="minorHAnsi"/>
        </w:rPr>
      </w:r>
      <w:r>
        <w:rPr>
          <w:rFonts w:asciiTheme="minorHAnsi" w:hAnsiTheme="minorHAnsi"/>
        </w:rPr>
        <w:fldChar w:fldCharType="separate"/>
      </w:r>
      <w:r w:rsidR="004A0A1A">
        <w:rPr>
          <w:rFonts w:asciiTheme="minorHAnsi" w:hAnsiTheme="minorHAnsi"/>
          <w:b/>
          <w:bCs/>
        </w:rPr>
        <w:fldChar w:fldCharType="begin"/>
      </w:r>
      <w:r w:rsidR="004A0A1A">
        <w:rPr>
          <w:rFonts w:asciiTheme="minorHAnsi" w:hAnsiTheme="minorHAnsi"/>
        </w:rPr>
        <w:instrText xml:space="preserve"> REF _Ref436859954 \h </w:instrText>
      </w:r>
      <w:r w:rsidR="004A0A1A">
        <w:rPr>
          <w:rFonts w:asciiTheme="minorHAnsi" w:hAnsiTheme="minorHAnsi"/>
          <w:b/>
          <w:bCs/>
        </w:rPr>
      </w:r>
      <w:r w:rsidR="004A0A1A">
        <w:rPr>
          <w:rFonts w:asciiTheme="minorHAnsi" w:hAnsiTheme="minorHAnsi"/>
          <w:b/>
          <w:bCs/>
        </w:rPr>
        <w:fldChar w:fldCharType="separate"/>
      </w:r>
      <w:r w:rsidR="004A0A1A">
        <w:t xml:space="preserve">Table </w:t>
      </w:r>
      <w:r w:rsidR="004A0A1A">
        <w:rPr>
          <w:noProof/>
        </w:rPr>
        <w:t>7</w:t>
      </w:r>
      <w:r w:rsidR="004A0A1A">
        <w:t>.</w:t>
      </w:r>
      <w:r w:rsidR="004A0A1A">
        <w:rPr>
          <w:noProof/>
        </w:rPr>
        <w:t>2</w:t>
      </w:r>
      <w:r w:rsidR="004A0A1A">
        <w:rPr>
          <w:rFonts w:asciiTheme="minorHAnsi" w:hAnsiTheme="minorHAnsi"/>
          <w:b/>
          <w:bCs/>
        </w:rPr>
        <w:fldChar w:fldCharType="end"/>
      </w:r>
      <w:r>
        <w:rPr>
          <w:rFonts w:asciiTheme="minorHAnsi" w:hAnsiTheme="minorHAnsi"/>
        </w:rPr>
        <w:fldChar w:fldCharType="end"/>
      </w:r>
      <w:r>
        <w:rPr>
          <w:rFonts w:asciiTheme="minorHAnsi" w:hAnsiTheme="minorHAnsi"/>
        </w:rPr>
        <w:t xml:space="preserve"> lists two such data check scenarios.</w:t>
      </w:r>
    </w:p>
    <w:p w14:paraId="138EF158" w14:textId="77777777" w:rsidR="007F7659" w:rsidRDefault="007F7659" w:rsidP="007F7659">
      <w:pPr>
        <w:pStyle w:val="Caption"/>
      </w:pPr>
      <w:bookmarkStart w:id="4693" w:name="_Ref436859954"/>
      <w:bookmarkStart w:id="4694" w:name="_Toc441593032"/>
      <w:r>
        <w:t xml:space="preserve">Table </w:t>
      </w:r>
      <w:r w:rsidR="008F26F5">
        <w:fldChar w:fldCharType="begin"/>
      </w:r>
      <w:r w:rsidR="008F26F5">
        <w:instrText xml:space="preserve"> STYLEREF 1 \s </w:instrText>
      </w:r>
      <w:r w:rsidR="008F26F5">
        <w:fldChar w:fldCharType="separate"/>
      </w:r>
      <w:r w:rsidR="005D7B2D">
        <w:rPr>
          <w:noProof/>
        </w:rPr>
        <w:t>7</w:t>
      </w:r>
      <w:r w:rsidR="008F26F5">
        <w:rPr>
          <w:noProof/>
        </w:rPr>
        <w:fldChar w:fldCharType="end"/>
      </w:r>
      <w:r>
        <w:t>.</w:t>
      </w:r>
      <w:r w:rsidR="008F26F5">
        <w:fldChar w:fldCharType="begin"/>
      </w:r>
      <w:r w:rsidR="008F26F5">
        <w:instrText xml:space="preserve"> SEQ Table \* ARABIC \s 1 </w:instrText>
      </w:r>
      <w:r w:rsidR="008F26F5">
        <w:fldChar w:fldCharType="separate"/>
      </w:r>
      <w:r w:rsidR="005D7B2D">
        <w:rPr>
          <w:noProof/>
        </w:rPr>
        <w:t>2</w:t>
      </w:r>
      <w:r w:rsidR="008F26F5">
        <w:rPr>
          <w:noProof/>
        </w:rPr>
        <w:fldChar w:fldCharType="end"/>
      </w:r>
      <w:bookmarkEnd w:id="4693"/>
      <w:r>
        <w:t xml:space="preserve"> – List of Model Run Scenarios</w:t>
      </w:r>
      <w:bookmarkEnd w:id="4694"/>
    </w:p>
    <w:tbl>
      <w:tblPr>
        <w:tblStyle w:val="Style1"/>
        <w:tblW w:w="0" w:type="auto"/>
        <w:tblLook w:val="04A0" w:firstRow="1" w:lastRow="0" w:firstColumn="1" w:lastColumn="0" w:noHBand="0" w:noVBand="1"/>
      </w:tblPr>
      <w:tblGrid>
        <w:gridCol w:w="373"/>
        <w:gridCol w:w="2909"/>
        <w:gridCol w:w="4638"/>
      </w:tblGrid>
      <w:tr w:rsidR="007F7659" w14:paraId="1F544761"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DCD740A" w14:textId="77777777" w:rsidR="007F7659" w:rsidRDefault="007F7659" w:rsidP="004A0A1A">
            <w:pPr>
              <w:rPr>
                <w:b/>
                <w:sz w:val="22"/>
              </w:rPr>
            </w:pPr>
            <w:r>
              <w:rPr>
                <w:b/>
              </w:rPr>
              <w:t>#</w:t>
            </w:r>
          </w:p>
        </w:tc>
        <w:tc>
          <w:tcPr>
            <w:tcW w:w="2909" w:type="dxa"/>
            <w:hideMark/>
          </w:tcPr>
          <w:p w14:paraId="7DE990E0" w14:textId="77777777" w:rsidR="007F7659" w:rsidRDefault="007F7659" w:rsidP="004A0A1A">
            <w:pPr>
              <w:rPr>
                <w:b/>
                <w:sz w:val="22"/>
              </w:rPr>
            </w:pPr>
            <w:r>
              <w:rPr>
                <w:b/>
              </w:rPr>
              <w:t>Run Scenario</w:t>
            </w:r>
          </w:p>
        </w:tc>
        <w:tc>
          <w:tcPr>
            <w:tcW w:w="4638" w:type="dxa"/>
            <w:hideMark/>
          </w:tcPr>
          <w:p w14:paraId="0467DB4A" w14:textId="77777777" w:rsidR="007F7659" w:rsidRDefault="007F7659" w:rsidP="004A0A1A">
            <w:pPr>
              <w:rPr>
                <w:b/>
                <w:sz w:val="22"/>
              </w:rPr>
            </w:pPr>
            <w:r>
              <w:rPr>
                <w:b/>
              </w:rPr>
              <w:t>Description</w:t>
            </w:r>
          </w:p>
        </w:tc>
      </w:tr>
      <w:tr w:rsidR="007F7659" w14:paraId="66DE3E1E" w14:textId="77777777" w:rsidTr="004A0A1A">
        <w:tc>
          <w:tcPr>
            <w:tcW w:w="373" w:type="dxa"/>
            <w:hideMark/>
          </w:tcPr>
          <w:p w14:paraId="7F430F21" w14:textId="77777777" w:rsidR="007F7659" w:rsidRDefault="007F7659" w:rsidP="004A0A1A">
            <w:r>
              <w:t>1</w:t>
            </w:r>
          </w:p>
        </w:tc>
        <w:tc>
          <w:tcPr>
            <w:tcW w:w="2909" w:type="dxa"/>
            <w:hideMark/>
          </w:tcPr>
          <w:p w14:paraId="4AA85C59"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 xml:space="preserve">Network change </w:t>
            </w:r>
          </w:p>
        </w:tc>
        <w:tc>
          <w:tcPr>
            <w:tcW w:w="4638" w:type="dxa"/>
            <w:hideMark/>
          </w:tcPr>
          <w:p w14:paraId="37EBA9CF"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Run selected model steps after making highway/transit network changes</w:t>
            </w:r>
          </w:p>
        </w:tc>
      </w:tr>
      <w:tr w:rsidR="007F7659" w14:paraId="73CD2A73" w14:textId="77777777" w:rsidTr="004A0A1A">
        <w:tc>
          <w:tcPr>
            <w:tcW w:w="373" w:type="dxa"/>
            <w:hideMark/>
          </w:tcPr>
          <w:p w14:paraId="7701EF85" w14:textId="77777777" w:rsidR="007F7659" w:rsidRDefault="007F7659" w:rsidP="004A0A1A">
            <w:r>
              <w:t>2</w:t>
            </w:r>
          </w:p>
        </w:tc>
        <w:tc>
          <w:tcPr>
            <w:tcW w:w="2909" w:type="dxa"/>
            <w:hideMark/>
          </w:tcPr>
          <w:p w14:paraId="204EAD5E"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DaySim input change</w:t>
            </w:r>
          </w:p>
        </w:tc>
        <w:tc>
          <w:tcPr>
            <w:tcW w:w="4638" w:type="dxa"/>
            <w:hideMark/>
          </w:tcPr>
          <w:p w14:paraId="055D9FEE"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Run selected model steps after making DaySim input changes (ex. parcel updates)</w:t>
            </w:r>
          </w:p>
        </w:tc>
      </w:tr>
    </w:tbl>
    <w:p w14:paraId="20E27870" w14:textId="42CFACA6" w:rsidR="007F7659" w:rsidRDefault="007F7659" w:rsidP="00035818">
      <w:pPr>
        <w:pStyle w:val="Heading3"/>
      </w:pPr>
      <w:bookmarkStart w:id="4695" w:name="_Toc441592890"/>
      <w:r>
        <w:t>Network Change</w:t>
      </w:r>
      <w:bookmarkEnd w:id="4695"/>
    </w:p>
    <w:p w14:paraId="2B332181" w14:textId="77777777" w:rsidR="007F7659" w:rsidRDefault="007F7659" w:rsidP="007F7659">
      <w:pPr>
        <w:pStyle w:val="BodyParagraph"/>
      </w:pPr>
      <w:r>
        <w:t>After some minor network updates, it may be useful to run the final feedback loop with only Skimming, DaySim, and Assignment model components.  In order to do so, select “Start Feedback Loop” as “Final” and disable the following stages by unselecting all sub-steps in stage step settings:</w:t>
      </w:r>
    </w:p>
    <w:p w14:paraId="639909E8" w14:textId="77777777" w:rsidR="007F7659" w:rsidRDefault="007F7659" w:rsidP="007F7659">
      <w:pPr>
        <w:pStyle w:val="BodyParagraph"/>
        <w:numPr>
          <w:ilvl w:val="0"/>
          <w:numId w:val="69"/>
        </w:numPr>
      </w:pPr>
      <w:r>
        <w:t>Freight Movement</w:t>
      </w:r>
    </w:p>
    <w:p w14:paraId="011E0465" w14:textId="77777777" w:rsidR="007F7659" w:rsidRDefault="007F7659" w:rsidP="007F7659">
      <w:pPr>
        <w:pStyle w:val="BodyParagraph"/>
        <w:numPr>
          <w:ilvl w:val="0"/>
          <w:numId w:val="69"/>
        </w:numPr>
      </w:pPr>
      <w:r>
        <w:t>Trip Distribution</w:t>
      </w:r>
    </w:p>
    <w:p w14:paraId="779B3483" w14:textId="77777777" w:rsidR="007F7659" w:rsidRDefault="007F7659" w:rsidP="007F7659">
      <w:pPr>
        <w:pStyle w:val="BodyParagraph"/>
        <w:numPr>
          <w:ilvl w:val="0"/>
          <w:numId w:val="69"/>
        </w:numPr>
      </w:pPr>
      <w:r>
        <w:t>Mode Choice</w:t>
      </w:r>
    </w:p>
    <w:p w14:paraId="183A6AAC" w14:textId="77777777" w:rsidR="007F7659" w:rsidRDefault="007F7659" w:rsidP="007F7659">
      <w:pPr>
        <w:pStyle w:val="BodyParagraph"/>
      </w:pPr>
      <w:r>
        <w:t>Note that the “Trip Generation” step is already disabled in the “Final” feedback loop.  Then click on the “Skimming” stage to run only the three stages in the final feedback loop.</w:t>
      </w:r>
    </w:p>
    <w:p w14:paraId="64CF89C9" w14:textId="36DCD03B" w:rsidR="00F14945" w:rsidRDefault="00B85071" w:rsidP="007F7659">
      <w:pPr>
        <w:pStyle w:val="BodyParagraph"/>
      </w:pPr>
      <w:r>
        <w:t>To do a quick assignment,  fewer assignment iterations or a loose convergence criteria can be set</w:t>
      </w:r>
      <w:r w:rsidR="00F14945">
        <w:t>. To make these changes, open “Model Scenario Manager” and go to step “Assignment” and click on “Parameters”.</w:t>
      </w:r>
    </w:p>
    <w:p w14:paraId="192224E0" w14:textId="6B762316" w:rsidR="00881B3B" w:rsidRDefault="00881B3B" w:rsidP="00881B3B">
      <w:pPr>
        <w:pStyle w:val="Caption"/>
        <w:keepNext/>
      </w:pPr>
      <w:bookmarkStart w:id="4696" w:name="_Toc441592953"/>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6</w:t>
      </w:r>
      <w:r w:rsidR="008F26F5">
        <w:rPr>
          <w:noProof/>
        </w:rPr>
        <w:fldChar w:fldCharType="end"/>
      </w:r>
      <w:r>
        <w:t xml:space="preserve"> Assignment Parameters</w:t>
      </w:r>
      <w:bookmarkEnd w:id="4696"/>
    </w:p>
    <w:p w14:paraId="0B2075FD" w14:textId="290110CB" w:rsidR="00F14945" w:rsidRDefault="00F14945" w:rsidP="007F7659">
      <w:pPr>
        <w:pStyle w:val="BodyParagraph"/>
      </w:pPr>
      <w:r>
        <w:rPr>
          <w:noProof/>
        </w:rPr>
        <w:drawing>
          <wp:inline distT="0" distB="0" distL="0" distR="0" wp14:anchorId="28EDF9F0" wp14:editId="554CD900">
            <wp:extent cx="5029200" cy="25260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526030"/>
                    </a:xfrm>
                    <a:prstGeom prst="rect">
                      <a:avLst/>
                    </a:prstGeom>
                  </pic:spPr>
                </pic:pic>
              </a:graphicData>
            </a:graphic>
          </wp:inline>
        </w:drawing>
      </w:r>
    </w:p>
    <w:p w14:paraId="141B08DA" w14:textId="77777777" w:rsidR="007F7659" w:rsidRDefault="007F7659" w:rsidP="00035818">
      <w:pPr>
        <w:pStyle w:val="Heading3"/>
      </w:pPr>
      <w:bookmarkStart w:id="4697" w:name="_Toc441592891"/>
      <w:r>
        <w:t>DaySim Input Change</w:t>
      </w:r>
      <w:bookmarkEnd w:id="4697"/>
    </w:p>
    <w:p w14:paraId="6C2F47CB" w14:textId="77777777" w:rsidR="007F7659" w:rsidRDefault="007F7659" w:rsidP="007F7659">
      <w:pPr>
        <w:pStyle w:val="BodyParagraph"/>
      </w:pPr>
      <w:r>
        <w:t>If any of the DaySim inputs are updated then running only DaySim and Assignment steps would help quickly see if the effects are as expected.  In order to do so, select “Start Feedback Loop” as “Final” and click on “DaySim”. This will run the final feedback loop with only DaySim and Assignment stages.</w:t>
      </w:r>
    </w:p>
    <w:p w14:paraId="471E77CE" w14:textId="3A943A5B" w:rsidR="007F7659" w:rsidRDefault="007F7659" w:rsidP="007F7659">
      <w:pPr>
        <w:pStyle w:val="Heading2"/>
      </w:pPr>
      <w:bookmarkStart w:id="4698" w:name="_Toc441592892"/>
      <w:r>
        <w:t>Model Input Checks</w:t>
      </w:r>
      <w:bookmarkEnd w:id="4698"/>
    </w:p>
    <w:p w14:paraId="6BD36077" w14:textId="4DD2D25C" w:rsidR="007F7659" w:rsidRDefault="004A0A1A" w:rsidP="007F7659">
      <w:r>
        <w:fldChar w:fldCharType="begin"/>
      </w:r>
      <w:r>
        <w:instrText xml:space="preserve"> REF _Ref436860016 \h </w:instrText>
      </w:r>
      <w:r>
        <w:fldChar w:fldCharType="separate"/>
      </w:r>
      <w:r>
        <w:t xml:space="preserve">Table </w:t>
      </w:r>
      <w:r>
        <w:rPr>
          <w:noProof/>
        </w:rPr>
        <w:t>7</w:t>
      </w:r>
      <w:r>
        <w:t>.</w:t>
      </w:r>
      <w:r>
        <w:rPr>
          <w:noProof/>
        </w:rPr>
        <w:t>3</w:t>
      </w:r>
      <w:r>
        <w:fldChar w:fldCharType="end"/>
      </w:r>
      <w:r>
        <w:t xml:space="preserve"> </w:t>
      </w:r>
      <w:r w:rsidR="007F7659">
        <w:t xml:space="preserve">presents a list of scenarios related to updating model inputs. For each, some basic checks are described in order to quickly validate the updates before starting a full model run. The checks can be helpful in saving time by identifying errors beforehand.   </w:t>
      </w:r>
    </w:p>
    <w:p w14:paraId="2728B7D5" w14:textId="77777777" w:rsidR="007F7659" w:rsidRDefault="007F7659" w:rsidP="007F7659">
      <w:pPr>
        <w:pStyle w:val="Caption"/>
        <w:keepNext/>
      </w:pPr>
      <w:bookmarkStart w:id="4699" w:name="_Ref436860016"/>
      <w:bookmarkStart w:id="4700" w:name="_Toc441593033"/>
      <w:r>
        <w:t xml:space="preserve">Table </w:t>
      </w:r>
      <w:r w:rsidR="008F26F5">
        <w:fldChar w:fldCharType="begin"/>
      </w:r>
      <w:r w:rsidR="008F26F5">
        <w:instrText xml:space="preserve"> STYLEREF 1 \s </w:instrText>
      </w:r>
      <w:r w:rsidR="008F26F5">
        <w:fldChar w:fldCharType="separate"/>
      </w:r>
      <w:r w:rsidR="005D7B2D">
        <w:rPr>
          <w:noProof/>
        </w:rPr>
        <w:t>7</w:t>
      </w:r>
      <w:r w:rsidR="008F26F5">
        <w:rPr>
          <w:noProof/>
        </w:rPr>
        <w:fldChar w:fldCharType="end"/>
      </w:r>
      <w:r>
        <w:t>.</w:t>
      </w:r>
      <w:r w:rsidR="008F26F5">
        <w:fldChar w:fldCharType="begin"/>
      </w:r>
      <w:r w:rsidR="008F26F5">
        <w:instrText xml:space="preserve"> SEQ Table \* ARABIC \s 1 </w:instrText>
      </w:r>
      <w:r w:rsidR="008F26F5">
        <w:fldChar w:fldCharType="separate"/>
      </w:r>
      <w:r w:rsidR="005D7B2D">
        <w:rPr>
          <w:noProof/>
        </w:rPr>
        <w:t>3</w:t>
      </w:r>
      <w:r w:rsidR="008F26F5">
        <w:rPr>
          <w:noProof/>
        </w:rPr>
        <w:fldChar w:fldCharType="end"/>
      </w:r>
      <w:bookmarkEnd w:id="4699"/>
      <w:r>
        <w:t xml:space="preserve"> – List of Model Input Checks</w:t>
      </w:r>
      <w:bookmarkEnd w:id="4700"/>
    </w:p>
    <w:tbl>
      <w:tblPr>
        <w:tblStyle w:val="Style1"/>
        <w:tblW w:w="0" w:type="auto"/>
        <w:tblLook w:val="04A0" w:firstRow="1" w:lastRow="0" w:firstColumn="1" w:lastColumn="0" w:noHBand="0" w:noVBand="1"/>
      </w:tblPr>
      <w:tblGrid>
        <w:gridCol w:w="373"/>
        <w:gridCol w:w="2909"/>
        <w:gridCol w:w="4638"/>
      </w:tblGrid>
      <w:tr w:rsidR="007F7659" w14:paraId="1E575368"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02130EE" w14:textId="77777777" w:rsidR="007F7659" w:rsidRDefault="007F7659" w:rsidP="004A0A1A">
            <w:pPr>
              <w:rPr>
                <w:b/>
                <w:sz w:val="22"/>
              </w:rPr>
            </w:pPr>
            <w:r>
              <w:rPr>
                <w:b/>
              </w:rPr>
              <w:t>#</w:t>
            </w:r>
          </w:p>
        </w:tc>
        <w:tc>
          <w:tcPr>
            <w:tcW w:w="2909" w:type="dxa"/>
            <w:hideMark/>
          </w:tcPr>
          <w:p w14:paraId="745F1065" w14:textId="77777777" w:rsidR="007F7659" w:rsidRDefault="007F7659" w:rsidP="004A0A1A">
            <w:pPr>
              <w:rPr>
                <w:b/>
                <w:sz w:val="22"/>
              </w:rPr>
            </w:pPr>
            <w:r>
              <w:rPr>
                <w:b/>
              </w:rPr>
              <w:t>Scenario</w:t>
            </w:r>
          </w:p>
        </w:tc>
        <w:tc>
          <w:tcPr>
            <w:tcW w:w="4638" w:type="dxa"/>
            <w:hideMark/>
          </w:tcPr>
          <w:p w14:paraId="7E04EF25" w14:textId="77777777" w:rsidR="007F7659" w:rsidRDefault="007F7659" w:rsidP="004A0A1A">
            <w:pPr>
              <w:rPr>
                <w:b/>
                <w:sz w:val="22"/>
              </w:rPr>
            </w:pPr>
            <w:r>
              <w:rPr>
                <w:b/>
              </w:rPr>
              <w:t>Description</w:t>
            </w:r>
          </w:p>
        </w:tc>
      </w:tr>
      <w:tr w:rsidR="007F7659" w14:paraId="4CEB1542" w14:textId="77777777" w:rsidTr="004A0A1A">
        <w:tc>
          <w:tcPr>
            <w:tcW w:w="373" w:type="dxa"/>
            <w:hideMark/>
          </w:tcPr>
          <w:p w14:paraId="17278517" w14:textId="77777777" w:rsidR="007F7659" w:rsidRDefault="007F7659" w:rsidP="004A0A1A">
            <w:r>
              <w:t>1</w:t>
            </w:r>
          </w:p>
        </w:tc>
        <w:tc>
          <w:tcPr>
            <w:tcW w:w="2909" w:type="dxa"/>
            <w:hideMark/>
          </w:tcPr>
          <w:p w14:paraId="622981B2" w14:textId="77777777" w:rsidR="007F7659" w:rsidRDefault="007F7659" w:rsidP="004A0A1A">
            <w:r>
              <w:rPr>
                <w:rFonts w:asciiTheme="minorHAnsi" w:eastAsia="Times New Roman" w:hAnsiTheme="minorHAnsi" w:cs="Times New Roman"/>
                <w:color w:val="000000"/>
              </w:rPr>
              <w:t>Highway network edits</w:t>
            </w:r>
          </w:p>
        </w:tc>
        <w:tc>
          <w:tcPr>
            <w:tcW w:w="4638" w:type="dxa"/>
            <w:hideMark/>
          </w:tcPr>
          <w:p w14:paraId="6D61684C"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Basic checks to validate highway network edits</w:t>
            </w:r>
          </w:p>
        </w:tc>
      </w:tr>
      <w:tr w:rsidR="007F7659" w14:paraId="2874E9AB" w14:textId="77777777" w:rsidTr="004A0A1A">
        <w:tc>
          <w:tcPr>
            <w:tcW w:w="373" w:type="dxa"/>
            <w:hideMark/>
          </w:tcPr>
          <w:p w14:paraId="719B634F" w14:textId="77777777" w:rsidR="007F7659" w:rsidRDefault="007F7659" w:rsidP="004A0A1A">
            <w:r>
              <w:t>2</w:t>
            </w:r>
          </w:p>
        </w:tc>
        <w:tc>
          <w:tcPr>
            <w:tcW w:w="2909" w:type="dxa"/>
            <w:hideMark/>
          </w:tcPr>
          <w:p w14:paraId="713DC1D6" w14:textId="77777777" w:rsidR="007F7659" w:rsidRDefault="007F7659" w:rsidP="004A0A1A">
            <w:r>
              <w:rPr>
                <w:rFonts w:asciiTheme="minorHAnsi" w:eastAsia="Times New Roman" w:hAnsiTheme="minorHAnsi" w:cs="Times New Roman"/>
                <w:color w:val="000000"/>
              </w:rPr>
              <w:t>Transit network edits</w:t>
            </w:r>
          </w:p>
        </w:tc>
        <w:tc>
          <w:tcPr>
            <w:tcW w:w="4638" w:type="dxa"/>
            <w:hideMark/>
          </w:tcPr>
          <w:p w14:paraId="69421D8F"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Basic checks to validate transit network edits</w:t>
            </w:r>
          </w:p>
        </w:tc>
      </w:tr>
      <w:tr w:rsidR="007F7659" w14:paraId="2E8B581F" w14:textId="77777777" w:rsidTr="004A0A1A">
        <w:tc>
          <w:tcPr>
            <w:tcW w:w="373" w:type="dxa"/>
          </w:tcPr>
          <w:p w14:paraId="2834FC1F" w14:textId="77777777" w:rsidR="007F7659" w:rsidRDefault="007F7659" w:rsidP="004A0A1A">
            <w:r>
              <w:t>3</w:t>
            </w:r>
          </w:p>
        </w:tc>
        <w:tc>
          <w:tcPr>
            <w:tcW w:w="2909" w:type="dxa"/>
          </w:tcPr>
          <w:p w14:paraId="13B8F12E" w14:textId="77777777" w:rsidR="007F7659" w:rsidRDefault="007F7659" w:rsidP="004A0A1A">
            <w:pPr>
              <w:rPr>
                <w:rFonts w:asciiTheme="minorHAnsi" w:eastAsia="Times New Roman" w:hAnsiTheme="minorHAnsi" w:cs="Times New Roman"/>
                <w:color w:val="000000"/>
              </w:rPr>
            </w:pPr>
            <w:r>
              <w:rPr>
                <w:rFonts w:asciiTheme="minorHAnsi" w:eastAsia="Times New Roman" w:hAnsiTheme="minorHAnsi" w:cs="Times New Roman"/>
                <w:color w:val="000000"/>
              </w:rPr>
              <w:t>DaySim input updates</w:t>
            </w:r>
          </w:p>
        </w:tc>
        <w:tc>
          <w:tcPr>
            <w:tcW w:w="4638" w:type="dxa"/>
          </w:tcPr>
          <w:p w14:paraId="390922DD" w14:textId="77777777" w:rsidR="007F7659" w:rsidRDefault="007F7659" w:rsidP="004A0A1A">
            <w:pPr>
              <w:spacing w:after="0" w:line="240" w:lineRule="auto"/>
              <w:rPr>
                <w:rFonts w:asciiTheme="minorHAnsi" w:eastAsia="Times New Roman" w:hAnsiTheme="minorHAnsi" w:cs="Times New Roman"/>
                <w:color w:val="000000"/>
              </w:rPr>
            </w:pPr>
            <w:r>
              <w:rPr>
                <w:rFonts w:asciiTheme="minorHAnsi" w:eastAsia="Times New Roman" w:hAnsiTheme="minorHAnsi" w:cs="Times New Roman"/>
                <w:color w:val="000000"/>
              </w:rPr>
              <w:t>Basic checks to validate DaySim input updates.</w:t>
            </w:r>
          </w:p>
        </w:tc>
      </w:tr>
    </w:tbl>
    <w:p w14:paraId="32C05CF4" w14:textId="77777777" w:rsidR="007F7659" w:rsidRDefault="007F7659" w:rsidP="00035818">
      <w:pPr>
        <w:pStyle w:val="Heading3"/>
      </w:pPr>
      <w:bookmarkStart w:id="4701" w:name="_Toc441592893"/>
      <w:r>
        <w:t>Highway Network Edits</w:t>
      </w:r>
      <w:bookmarkEnd w:id="4701"/>
    </w:p>
    <w:p w14:paraId="18BABF41" w14:textId="77777777" w:rsidR="007F7659" w:rsidRDefault="007F7659" w:rsidP="007F7659">
      <w:pPr>
        <w:pStyle w:val="BodyParagraph"/>
      </w:pPr>
      <w:r>
        <w:t xml:space="preserve">Often a new model scenario requires highway network updates such as the addition/deletion of roadway links or updating roadway attributes. Once updates have been made in the network, it is useful to ascertain beforehand that the edits did not introduce any errors.  </w:t>
      </w:r>
    </w:p>
    <w:p w14:paraId="4F47E672" w14:textId="77777777" w:rsidR="007F7659" w:rsidRDefault="007F7659" w:rsidP="007F7659">
      <w:pPr>
        <w:pStyle w:val="BodyParagraph"/>
      </w:pPr>
      <w:r>
        <w:t>The following checks may be useful in validating the updated network:</w:t>
      </w:r>
    </w:p>
    <w:p w14:paraId="7A9930BD" w14:textId="7D872934" w:rsidR="008D6283" w:rsidRDefault="008D6283" w:rsidP="007F7659">
      <w:pPr>
        <w:pStyle w:val="BodyParagraph"/>
        <w:numPr>
          <w:ilvl w:val="0"/>
          <w:numId w:val="70"/>
        </w:numPr>
      </w:pPr>
      <w:r>
        <w:t>Link Attributes</w:t>
      </w:r>
    </w:p>
    <w:p w14:paraId="4544A6BA" w14:textId="1C7C3444" w:rsidR="008D6283" w:rsidRDefault="00824AE3" w:rsidP="008D6283">
      <w:pPr>
        <w:pStyle w:val="BodyParagraph"/>
      </w:pPr>
      <w:r>
        <w:lastRenderedPageBreak/>
        <w:t>If a new link is been added then make sure that appropriate attributes are populated for the link. Primarily, set</w:t>
      </w:r>
      <w:r w:rsidR="005A5A13">
        <w:t xml:space="preserve"> link attribute</w:t>
      </w:r>
      <w:r>
        <w:t xml:space="preserve"> “Assignment_LOC”</w:t>
      </w:r>
      <w:r w:rsidR="005A5A13">
        <w:t xml:space="preserve"> to 1 if</w:t>
      </w:r>
      <w:r>
        <w:t xml:space="preserve"> the new link needs to be included in the model run.</w:t>
      </w:r>
    </w:p>
    <w:p w14:paraId="14608858" w14:textId="77777777" w:rsidR="007F7659" w:rsidRDefault="007F7659" w:rsidP="007F7659">
      <w:pPr>
        <w:pStyle w:val="BodyParagraph"/>
        <w:numPr>
          <w:ilvl w:val="0"/>
          <w:numId w:val="70"/>
        </w:numPr>
      </w:pPr>
      <w:r>
        <w:t>To and From Node</w:t>
      </w:r>
    </w:p>
    <w:p w14:paraId="565B6525" w14:textId="77777777" w:rsidR="007F7659" w:rsidRDefault="007F7659" w:rsidP="007F7659">
      <w:pPr>
        <w:pStyle w:val="BodyParagraph"/>
      </w:pPr>
      <w:r>
        <w:t>Once link modifications are made, it is useful to verify that “To_Node” and “From_Node” fields are correct.</w:t>
      </w:r>
    </w:p>
    <w:p w14:paraId="0B4419BB" w14:textId="77777777" w:rsidR="007F7659" w:rsidRDefault="007F7659" w:rsidP="007F7659">
      <w:pPr>
        <w:pStyle w:val="BodyParagraph"/>
      </w:pPr>
      <w:r>
        <w:t>To update and view the two node fields in the attribute table, first open the attribute table. Now right click on any column except “ID” and select “Fill”.</w:t>
      </w:r>
    </w:p>
    <w:p w14:paraId="552AF926" w14:textId="13892F6C" w:rsidR="004A0A1A" w:rsidRDefault="004A0A1A" w:rsidP="004A0A1A">
      <w:pPr>
        <w:pStyle w:val="Caption"/>
        <w:keepNext/>
      </w:pPr>
      <w:bookmarkStart w:id="4702" w:name="_Toc441592954"/>
      <w:r>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6</w:t>
      </w:r>
      <w:r w:rsidR="008F26F5">
        <w:rPr>
          <w:noProof/>
        </w:rPr>
        <w:fldChar w:fldCharType="end"/>
      </w:r>
      <w:r>
        <w:t xml:space="preserve"> Fill</w:t>
      </w:r>
      <w:bookmarkEnd w:id="4702"/>
    </w:p>
    <w:p w14:paraId="4E9BD3E1" w14:textId="77777777" w:rsidR="007F7659" w:rsidRDefault="007F7659" w:rsidP="007F7659">
      <w:pPr>
        <w:pStyle w:val="BodyParagraph"/>
      </w:pPr>
      <w:r>
        <w:rPr>
          <w:noProof/>
        </w:rPr>
        <w:drawing>
          <wp:inline distT="0" distB="0" distL="0" distR="0" wp14:anchorId="60E13572" wp14:editId="3ACC380C">
            <wp:extent cx="1933575" cy="172209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37677" cy="1725744"/>
                    </a:xfrm>
                    <a:prstGeom prst="rect">
                      <a:avLst/>
                    </a:prstGeom>
                  </pic:spPr>
                </pic:pic>
              </a:graphicData>
            </a:graphic>
          </wp:inline>
        </w:drawing>
      </w:r>
    </w:p>
    <w:p w14:paraId="14F85456" w14:textId="77777777" w:rsidR="007F7659" w:rsidRDefault="007F7659" w:rsidP="007F7659">
      <w:pPr>
        <w:pStyle w:val="BodyParagraph"/>
      </w:pPr>
      <w:r>
        <w:t>Choose Formula to bring up the following window:</w:t>
      </w:r>
    </w:p>
    <w:p w14:paraId="70E27306" w14:textId="1AD1B371" w:rsidR="004A0A1A" w:rsidRDefault="004A0A1A" w:rsidP="004A0A1A">
      <w:pPr>
        <w:pStyle w:val="Caption"/>
        <w:keepNext/>
      </w:pPr>
      <w:bookmarkStart w:id="4703" w:name="_Toc441592955"/>
      <w:r>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7</w:t>
      </w:r>
      <w:r w:rsidR="008F26F5">
        <w:rPr>
          <w:noProof/>
        </w:rPr>
        <w:fldChar w:fldCharType="end"/>
      </w:r>
      <w:r>
        <w:t xml:space="preserve"> Formula</w:t>
      </w:r>
      <w:bookmarkEnd w:id="4703"/>
    </w:p>
    <w:p w14:paraId="15C82A75" w14:textId="77777777" w:rsidR="007F7659" w:rsidRDefault="007F7659" w:rsidP="007F7659">
      <w:pPr>
        <w:pStyle w:val="BodyParagraph"/>
      </w:pPr>
      <w:r>
        <w:rPr>
          <w:noProof/>
        </w:rPr>
        <w:drawing>
          <wp:inline distT="0" distB="0" distL="0" distR="0" wp14:anchorId="478EF1D6" wp14:editId="51E0718A">
            <wp:extent cx="2733675" cy="180765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37562" cy="1810222"/>
                    </a:xfrm>
                    <a:prstGeom prst="rect">
                      <a:avLst/>
                    </a:prstGeom>
                  </pic:spPr>
                </pic:pic>
              </a:graphicData>
            </a:graphic>
          </wp:inline>
        </w:drawing>
      </w:r>
    </w:p>
    <w:p w14:paraId="28B63C62" w14:textId="77777777" w:rsidR="007F7659" w:rsidRDefault="007F7659" w:rsidP="007F7659">
      <w:pPr>
        <w:pStyle w:val="BodyParagraph"/>
      </w:pPr>
      <w:r>
        <w:t>Click on “Node Fields…” on the right side.</w:t>
      </w:r>
    </w:p>
    <w:p w14:paraId="47CBD111" w14:textId="02B87420" w:rsidR="004A0A1A" w:rsidRDefault="004A0A1A" w:rsidP="004A0A1A">
      <w:pPr>
        <w:pStyle w:val="Caption"/>
        <w:keepNext/>
      </w:pPr>
      <w:bookmarkStart w:id="4704" w:name="_Toc441592956"/>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8</w:t>
      </w:r>
      <w:r w:rsidR="008F26F5">
        <w:rPr>
          <w:noProof/>
        </w:rPr>
        <w:fldChar w:fldCharType="end"/>
      </w:r>
      <w:r>
        <w:t xml:space="preserve"> Node Formula Fields</w:t>
      </w:r>
      <w:bookmarkEnd w:id="4704"/>
    </w:p>
    <w:p w14:paraId="72374BC6" w14:textId="77777777" w:rsidR="007F7659" w:rsidRDefault="007F7659" w:rsidP="007F7659">
      <w:pPr>
        <w:pStyle w:val="BodyParagraph"/>
      </w:pPr>
      <w:r>
        <w:rPr>
          <w:noProof/>
        </w:rPr>
        <w:drawing>
          <wp:inline distT="0" distB="0" distL="0" distR="0" wp14:anchorId="2A7089F6" wp14:editId="3A695924">
            <wp:extent cx="1847850" cy="1782632"/>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1614" cy="1786263"/>
                    </a:xfrm>
                    <a:prstGeom prst="rect">
                      <a:avLst/>
                    </a:prstGeom>
                  </pic:spPr>
                </pic:pic>
              </a:graphicData>
            </a:graphic>
          </wp:inline>
        </w:drawing>
      </w:r>
    </w:p>
    <w:p w14:paraId="402EB3C7" w14:textId="77777777" w:rsidR="007F7659" w:rsidRDefault="007F7659" w:rsidP="007F7659">
      <w:pPr>
        <w:pStyle w:val="BodyParagraph"/>
      </w:pPr>
      <w:r>
        <w:t>This will add “From ID” and “To ID” fields to the attribute table. Then check the two fields for updated links to make sure they look correct.</w:t>
      </w:r>
    </w:p>
    <w:p w14:paraId="5AB3A485" w14:textId="77777777" w:rsidR="007F7659" w:rsidRDefault="007F7659" w:rsidP="007F7659">
      <w:pPr>
        <w:pStyle w:val="BodyParagraph"/>
        <w:numPr>
          <w:ilvl w:val="0"/>
          <w:numId w:val="70"/>
        </w:numPr>
      </w:pPr>
      <w:r>
        <w:t>Network routeability</w:t>
      </w:r>
    </w:p>
    <w:p w14:paraId="38BB6A3E" w14:textId="77777777" w:rsidR="007F7659" w:rsidRDefault="007F7659" w:rsidP="007F7659">
      <w:pPr>
        <w:pStyle w:val="BodyParagraph"/>
      </w:pPr>
      <w:r>
        <w:t>After link/node edits are made, it is useful to select a few OD pairs in the edited network area and run the shortest path routine in TransCAD to verify that there is a path between the OD pairs. To make sure that the newly added links are part of the network, select the OD pairs in such a way that the shortest path would go through the link. Then run the shortest path routine for the OD pairs and see if the results as expected.</w:t>
      </w:r>
    </w:p>
    <w:p w14:paraId="08E7A3E5" w14:textId="77777777" w:rsidR="007F7659" w:rsidRDefault="007F7659" w:rsidP="007F7659">
      <w:pPr>
        <w:pStyle w:val="BodyParagraph"/>
      </w:pPr>
      <w:r>
        <w:t>Below are the steps to run the shortest path routine in TransCAD:</w:t>
      </w:r>
    </w:p>
    <w:p w14:paraId="398733BA" w14:textId="77777777" w:rsidR="007F7659" w:rsidRDefault="007F7659" w:rsidP="007F7659">
      <w:pPr>
        <w:pStyle w:val="BodyParagraph"/>
        <w:numPr>
          <w:ilvl w:val="0"/>
          <w:numId w:val="73"/>
        </w:numPr>
      </w:pPr>
      <w:r>
        <w:t>First, open the highway network database in TransCAD</w:t>
      </w:r>
    </w:p>
    <w:p w14:paraId="12D82E81" w14:textId="1865DC66" w:rsidR="007F7659" w:rsidRDefault="007F7659" w:rsidP="007F7659">
      <w:pPr>
        <w:pStyle w:val="BodyParagraph"/>
        <w:numPr>
          <w:ilvl w:val="0"/>
          <w:numId w:val="73"/>
        </w:numPr>
      </w:pPr>
      <w:r>
        <w:t xml:space="preserve">In TransCAD menu bar go to “Network/Paths </w:t>
      </w:r>
      <w:r>
        <w:sym w:font="Wingdings" w:char="F0E0"/>
      </w:r>
      <w:r>
        <w:t xml:space="preserve"> Shortest Path” to bring up shortest path toolbox window (</w:t>
      </w:r>
      <w:r w:rsidR="004A0A1A">
        <w:fldChar w:fldCharType="begin"/>
      </w:r>
      <w:r w:rsidR="004A0A1A">
        <w:instrText xml:space="preserve"> REF _Ref436860247 \h </w:instrText>
      </w:r>
      <w:r w:rsidR="004A0A1A">
        <w:fldChar w:fldCharType="separate"/>
      </w:r>
      <w:r w:rsidR="004A0A1A">
        <w:t xml:space="preserve">Figure </w:t>
      </w:r>
      <w:r w:rsidR="004A0A1A">
        <w:rPr>
          <w:noProof/>
        </w:rPr>
        <w:t>7</w:t>
      </w:r>
      <w:r w:rsidR="004A0A1A">
        <w:t>.</w:t>
      </w:r>
      <w:r w:rsidR="004A0A1A">
        <w:rPr>
          <w:noProof/>
        </w:rPr>
        <w:t>9</w:t>
      </w:r>
      <w:r w:rsidR="004A0A1A">
        <w:fldChar w:fldCharType="end"/>
      </w:r>
      <w:r>
        <w:t>).</w:t>
      </w:r>
    </w:p>
    <w:p w14:paraId="66246976" w14:textId="6CB25A93" w:rsidR="004A0A1A" w:rsidRDefault="004A0A1A" w:rsidP="004A0A1A">
      <w:pPr>
        <w:pStyle w:val="Caption"/>
        <w:keepNext/>
      </w:pPr>
      <w:bookmarkStart w:id="4705" w:name="_Ref436860247"/>
      <w:bookmarkStart w:id="4706" w:name="_Toc441592957"/>
      <w:r>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 </w:instrText>
      </w:r>
      <w:r w:rsidR="008F26F5">
        <w:fldChar w:fldCharType="separate"/>
      </w:r>
      <w:r>
        <w:rPr>
          <w:noProof/>
        </w:rPr>
        <w:t>9</w:t>
      </w:r>
      <w:r w:rsidR="008F26F5">
        <w:rPr>
          <w:noProof/>
        </w:rPr>
        <w:fldChar w:fldCharType="end"/>
      </w:r>
      <w:bookmarkEnd w:id="4705"/>
      <w:r>
        <w:t xml:space="preserve"> Shortest path Toolbox</w:t>
      </w:r>
      <w:bookmarkEnd w:id="4706"/>
    </w:p>
    <w:p w14:paraId="0A7CCCBB" w14:textId="77777777" w:rsidR="007F7659" w:rsidRDefault="007F7659" w:rsidP="007F7659">
      <w:pPr>
        <w:pStyle w:val="BodyParagraph"/>
      </w:pPr>
      <w:r>
        <w:rPr>
          <w:noProof/>
        </w:rPr>
        <w:drawing>
          <wp:inline distT="0" distB="0" distL="0" distR="0" wp14:anchorId="768D8B72" wp14:editId="2F2B9EA8">
            <wp:extent cx="1800225" cy="184855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2594" cy="1850986"/>
                    </a:xfrm>
                    <a:prstGeom prst="rect">
                      <a:avLst/>
                    </a:prstGeom>
                  </pic:spPr>
                </pic:pic>
              </a:graphicData>
            </a:graphic>
          </wp:inline>
        </w:drawing>
      </w:r>
    </w:p>
    <w:p w14:paraId="1504A531" w14:textId="77777777" w:rsidR="007F7659" w:rsidRDefault="007F7659" w:rsidP="007F7659">
      <w:pPr>
        <w:pStyle w:val="BodyParagraph"/>
        <w:numPr>
          <w:ilvl w:val="0"/>
          <w:numId w:val="76"/>
        </w:numPr>
      </w:pPr>
      <w:r>
        <w:t xml:space="preserve">The settings in the above window minimize the cost attribute “Length”. Click on the drop down to choose the cost field to use for calculating shortest path. </w:t>
      </w:r>
    </w:p>
    <w:p w14:paraId="6E42124E" w14:textId="57746375" w:rsidR="007F7659" w:rsidRDefault="007F7659" w:rsidP="007F7659">
      <w:pPr>
        <w:pStyle w:val="BodyParagraph"/>
        <w:numPr>
          <w:ilvl w:val="0"/>
          <w:numId w:val="74"/>
        </w:numPr>
      </w:pPr>
      <w:r>
        <w:t>Click on the first green flag to “Add a stop” and then click on two different locations on your map to choose an origin and a destination.  Once the locations are added, TransCAD will give you a route with total cost (</w:t>
      </w:r>
      <w:r w:rsidR="004A0A1A">
        <w:fldChar w:fldCharType="begin"/>
      </w:r>
      <w:r w:rsidR="004A0A1A">
        <w:instrText xml:space="preserve"> REF _Ref436860283 \h </w:instrText>
      </w:r>
      <w:r w:rsidR="004A0A1A">
        <w:fldChar w:fldCharType="separate"/>
      </w:r>
      <w:r w:rsidR="004A0A1A">
        <w:t xml:space="preserve">Figure </w:t>
      </w:r>
      <w:r w:rsidR="004A0A1A">
        <w:rPr>
          <w:noProof/>
        </w:rPr>
        <w:t>7</w:t>
      </w:r>
      <w:r w:rsidR="004A0A1A">
        <w:t>.</w:t>
      </w:r>
      <w:r w:rsidR="004A0A1A">
        <w:rPr>
          <w:noProof/>
        </w:rPr>
        <w:t>10</w:t>
      </w:r>
      <w:r w:rsidR="004A0A1A">
        <w:fldChar w:fldCharType="end"/>
      </w:r>
      <w:r w:rsidR="004A0A1A">
        <w:t>).</w:t>
      </w:r>
    </w:p>
    <w:p w14:paraId="116D2F93" w14:textId="26D73F0A" w:rsidR="004A0A1A" w:rsidRDefault="00143727" w:rsidP="00143727">
      <w:pPr>
        <w:pStyle w:val="Caption"/>
        <w:keepNext/>
      </w:pPr>
      <w:bookmarkStart w:id="4707" w:name="_Ref436860283"/>
      <w:bookmarkStart w:id="4708" w:name="_Toc441592958"/>
      <w:r>
        <w:lastRenderedPageBreak/>
        <w:t xml:space="preserve">Figure </w:t>
      </w:r>
      <w:r w:rsidR="008F26F5">
        <w:fldChar w:fldCharType="begin"/>
      </w:r>
      <w:r w:rsidR="008F26F5">
        <w:instrText xml:space="preserve"> STYLEREF 1 \s </w:instrText>
      </w:r>
      <w:r w:rsidR="008F26F5">
        <w:fldChar w:fldCharType="separate"/>
      </w:r>
      <w:r>
        <w:t>7</w:t>
      </w:r>
      <w:r w:rsidR="008F26F5">
        <w:fldChar w:fldCharType="end"/>
      </w:r>
      <w:r>
        <w:t>.</w:t>
      </w:r>
      <w:r w:rsidR="008F26F5">
        <w:fldChar w:fldCharType="begin"/>
      </w:r>
      <w:r w:rsidR="008F26F5">
        <w:instrText xml:space="preserve"> SEQ</w:instrText>
      </w:r>
      <w:r w:rsidR="008F26F5">
        <w:instrText xml:space="preserve"> Figure \* ARABIC \s 1 </w:instrText>
      </w:r>
      <w:r w:rsidR="008F26F5">
        <w:fldChar w:fldCharType="separate"/>
      </w:r>
      <w:r>
        <w:t>10</w:t>
      </w:r>
      <w:r w:rsidR="008F26F5">
        <w:fldChar w:fldCharType="end"/>
      </w:r>
      <w:bookmarkEnd w:id="4707"/>
      <w:r>
        <w:t xml:space="preserve"> Shortest Path in TransCAD</w:t>
      </w:r>
      <w:bookmarkEnd w:id="4708"/>
    </w:p>
    <w:p w14:paraId="77C51B71" w14:textId="77777777" w:rsidR="007F7659" w:rsidRDefault="007F7659" w:rsidP="007F7659">
      <w:pPr>
        <w:pStyle w:val="BodyParagraph"/>
      </w:pPr>
      <w:r>
        <w:rPr>
          <w:noProof/>
        </w:rPr>
        <w:drawing>
          <wp:inline distT="0" distB="0" distL="0" distR="0" wp14:anchorId="377271D1" wp14:editId="3C853026">
            <wp:extent cx="3267075" cy="1619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35038" b="40560"/>
                    <a:stretch/>
                  </pic:blipFill>
                  <pic:spPr bwMode="auto">
                    <a:xfrm>
                      <a:off x="0" y="0"/>
                      <a:ext cx="3267075" cy="1619250"/>
                    </a:xfrm>
                    <a:prstGeom prst="rect">
                      <a:avLst/>
                    </a:prstGeom>
                    <a:ln>
                      <a:noFill/>
                    </a:ln>
                    <a:extLst>
                      <a:ext uri="{53640926-AAD7-44D8-BBD7-CCE9431645EC}">
                        <a14:shadowObscured xmlns:a14="http://schemas.microsoft.com/office/drawing/2010/main"/>
                      </a:ext>
                    </a:extLst>
                  </pic:spPr>
                </pic:pic>
              </a:graphicData>
            </a:graphic>
          </wp:inline>
        </w:drawing>
      </w:r>
    </w:p>
    <w:p w14:paraId="5FBAA779" w14:textId="6E8F7AF6" w:rsidR="007F7659" w:rsidRPr="002E4AF9" w:rsidRDefault="007F7659" w:rsidP="007F7659">
      <w:pPr>
        <w:pStyle w:val="Caption"/>
        <w:keepNext/>
      </w:pPr>
    </w:p>
    <w:p w14:paraId="16B7BCAE" w14:textId="77777777" w:rsidR="007F7659" w:rsidRDefault="007F7659" w:rsidP="007F7659">
      <w:pPr>
        <w:pStyle w:val="BodyParagraph"/>
        <w:numPr>
          <w:ilvl w:val="0"/>
          <w:numId w:val="75"/>
        </w:numPr>
      </w:pPr>
      <w:r>
        <w:t>Zoom-in to the route to see if the route contains links as expected.</w:t>
      </w:r>
    </w:p>
    <w:p w14:paraId="21CE0C05" w14:textId="77777777" w:rsidR="007F7659" w:rsidRDefault="007F7659" w:rsidP="007F7659">
      <w:pPr>
        <w:pStyle w:val="BodyParagraph"/>
        <w:numPr>
          <w:ilvl w:val="0"/>
          <w:numId w:val="75"/>
        </w:numPr>
      </w:pPr>
      <w:r>
        <w:t>To clear all stops and routes on the map, click on the last green flag (</w:t>
      </w:r>
      <w:r>
        <w:rPr>
          <w:noProof/>
        </w:rPr>
        <w:drawing>
          <wp:inline distT="0" distB="0" distL="0" distR="0" wp14:anchorId="5C94F7BF" wp14:editId="59F14156">
            <wp:extent cx="152400" cy="123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2287" t="8761" r="59245" b="84539"/>
                    <a:stretch/>
                  </pic:blipFill>
                  <pic:spPr bwMode="auto">
                    <a:xfrm>
                      <a:off x="0" y="0"/>
                      <a:ext cx="152400" cy="123825"/>
                    </a:xfrm>
                    <a:prstGeom prst="rect">
                      <a:avLst/>
                    </a:prstGeom>
                    <a:ln>
                      <a:noFill/>
                    </a:ln>
                    <a:extLst>
                      <a:ext uri="{53640926-AAD7-44D8-BBD7-CCE9431645EC}">
                        <a14:shadowObscured xmlns:a14="http://schemas.microsoft.com/office/drawing/2010/main"/>
                      </a:ext>
                    </a:extLst>
                  </pic:spPr>
                </pic:pic>
              </a:graphicData>
            </a:graphic>
          </wp:inline>
        </w:drawing>
      </w:r>
      <w:r>
        <w:t>).</w:t>
      </w:r>
    </w:p>
    <w:p w14:paraId="78AFE71E" w14:textId="77777777" w:rsidR="007F7659" w:rsidRDefault="007F7659" w:rsidP="00035818">
      <w:pPr>
        <w:pStyle w:val="Heading3"/>
      </w:pPr>
      <w:bookmarkStart w:id="4709" w:name="_Toc441592894"/>
      <w:r>
        <w:t>Transit Network Edits</w:t>
      </w:r>
      <w:bookmarkEnd w:id="4709"/>
    </w:p>
    <w:p w14:paraId="0F4258CC" w14:textId="77777777" w:rsidR="007F7659" w:rsidRDefault="007F7659" w:rsidP="007F7659">
      <w:pPr>
        <w:pStyle w:val="BodyParagraph"/>
      </w:pPr>
      <w:r>
        <w:t xml:space="preserve">Similar to the highway network, the transit route system may also require updates to reflect a new model scenario. For example, a new scenario may have new transit service and/or a new route may have been added.  Unlike the highway network, the transit network has several components, which demand extra attention while making edits. </w:t>
      </w:r>
    </w:p>
    <w:p w14:paraId="7F5536FD" w14:textId="77777777" w:rsidR="007F7659" w:rsidRDefault="007F7659" w:rsidP="007F7659">
      <w:pPr>
        <w:pStyle w:val="BodyParagraph"/>
      </w:pPr>
      <w:r>
        <w:t>The transit route system in TransCAD contains three transit layers (in addition to highway link and node layers):</w:t>
      </w:r>
    </w:p>
    <w:p w14:paraId="032B808C" w14:textId="77777777" w:rsidR="007F7659" w:rsidRDefault="007F7659" w:rsidP="007F7659">
      <w:pPr>
        <w:pStyle w:val="BodyParagraph"/>
        <w:numPr>
          <w:ilvl w:val="0"/>
          <w:numId w:val="71"/>
        </w:numPr>
      </w:pPr>
      <w:r>
        <w:t>Route System – routes and their attributes such as headway by time of day.</w:t>
      </w:r>
    </w:p>
    <w:p w14:paraId="36EF3F6B" w14:textId="77777777" w:rsidR="007F7659" w:rsidRDefault="007F7659" w:rsidP="007F7659">
      <w:pPr>
        <w:pStyle w:val="BodyParagraph"/>
        <w:numPr>
          <w:ilvl w:val="0"/>
          <w:numId w:val="71"/>
        </w:numPr>
      </w:pPr>
      <w:r>
        <w:t>Route Stops – stops for each route</w:t>
      </w:r>
    </w:p>
    <w:p w14:paraId="1360CD6F" w14:textId="77777777" w:rsidR="007F7659" w:rsidRDefault="007F7659" w:rsidP="007F7659">
      <w:pPr>
        <w:pStyle w:val="BodyParagraph"/>
        <w:numPr>
          <w:ilvl w:val="0"/>
          <w:numId w:val="71"/>
        </w:numPr>
      </w:pPr>
      <w:r>
        <w:t>Physical Stops – physical stops. One physical stop can be used by multiple routes.</w:t>
      </w:r>
    </w:p>
    <w:p w14:paraId="03B5D27A" w14:textId="77777777" w:rsidR="007F7659" w:rsidRDefault="007F7659" w:rsidP="007F7659">
      <w:pPr>
        <w:pStyle w:val="BodyParagraph"/>
      </w:pPr>
      <w:r>
        <w:t>In addition, there are two database files that are an integral part of the transit network:</w:t>
      </w:r>
    </w:p>
    <w:p w14:paraId="715839CE" w14:textId="77777777" w:rsidR="007F7659" w:rsidRDefault="007F7659" w:rsidP="007F7659">
      <w:pPr>
        <w:pStyle w:val="BodyParagraph"/>
        <w:numPr>
          <w:ilvl w:val="0"/>
          <w:numId w:val="72"/>
        </w:numPr>
      </w:pPr>
      <w:r>
        <w:t>MODES.DBF – list of modes in the model. This table includes mode specific attributes such as fare, thresholds for walk time, wait time etc.</w:t>
      </w:r>
    </w:p>
    <w:p w14:paraId="60AE8979" w14:textId="77777777" w:rsidR="007F7659" w:rsidRDefault="007F7659" w:rsidP="007F7659">
      <w:pPr>
        <w:pStyle w:val="BodyParagraph"/>
        <w:numPr>
          <w:ilvl w:val="0"/>
          <w:numId w:val="72"/>
        </w:numPr>
      </w:pPr>
      <w:r>
        <w:t>MODEXFER.DBF – information on penalty and fare for transfers from one mode to other. All mode pairs are included in the table.</w:t>
      </w:r>
    </w:p>
    <w:p w14:paraId="22DCC7B1" w14:textId="77777777" w:rsidR="007F7659" w:rsidRDefault="007F7659" w:rsidP="007F7659">
      <w:pPr>
        <w:pStyle w:val="BodyParagraph"/>
      </w:pPr>
      <w:r>
        <w:t>Below are a few scenarios and corresponding checks to minimize network editing errors:</w:t>
      </w:r>
    </w:p>
    <w:p w14:paraId="0AE597E3" w14:textId="77777777" w:rsidR="007F7659" w:rsidRPr="00826BFD" w:rsidRDefault="007F7659" w:rsidP="007F7659">
      <w:pPr>
        <w:pStyle w:val="BodyParagraph"/>
        <w:rPr>
          <w:u w:val="single"/>
        </w:rPr>
      </w:pPr>
      <w:r w:rsidRPr="00826BFD">
        <w:rPr>
          <w:u w:val="single"/>
        </w:rPr>
        <w:t xml:space="preserve">New </w:t>
      </w:r>
      <w:r>
        <w:rPr>
          <w:u w:val="single"/>
        </w:rPr>
        <w:t>T</w:t>
      </w:r>
      <w:r w:rsidRPr="00826BFD">
        <w:rPr>
          <w:u w:val="single"/>
        </w:rPr>
        <w:t xml:space="preserve">ransit </w:t>
      </w:r>
      <w:r>
        <w:rPr>
          <w:u w:val="single"/>
        </w:rPr>
        <w:t>S</w:t>
      </w:r>
      <w:r w:rsidRPr="00826BFD">
        <w:rPr>
          <w:u w:val="single"/>
        </w:rPr>
        <w:t>ervice</w:t>
      </w:r>
    </w:p>
    <w:p w14:paraId="250096FD" w14:textId="77777777" w:rsidR="007F7659" w:rsidRDefault="007F7659" w:rsidP="007F7659">
      <w:pPr>
        <w:pStyle w:val="BodyParagraph"/>
      </w:pPr>
      <w:r>
        <w:t xml:space="preserve">If a new transit service is added, make sure that appropriate stops are added to the physical stops and route stops layer. Attributes for the new service should also be added in the “Route System” attribute table. </w:t>
      </w:r>
    </w:p>
    <w:p w14:paraId="22AD323E" w14:textId="77777777" w:rsidR="007F7659" w:rsidRDefault="007F7659" w:rsidP="007F7659">
      <w:pPr>
        <w:pStyle w:val="BodyParagraph"/>
      </w:pPr>
      <w:r>
        <w:t>If the new transit service is assigned as a new mode then “MODES.DBF” and “MODEXFER.DBF” should also be updated accordingly.  All modes must be defined in  Daysim as well.</w:t>
      </w:r>
    </w:p>
    <w:p w14:paraId="696D2F31" w14:textId="77777777" w:rsidR="007F7659" w:rsidRPr="00826BFD" w:rsidRDefault="007F7659" w:rsidP="007F7659">
      <w:pPr>
        <w:pStyle w:val="BodyParagraph"/>
        <w:rPr>
          <w:u w:val="single"/>
        </w:rPr>
      </w:pPr>
      <w:r w:rsidRPr="00826BFD">
        <w:rPr>
          <w:u w:val="single"/>
        </w:rPr>
        <w:lastRenderedPageBreak/>
        <w:t xml:space="preserve">New </w:t>
      </w:r>
      <w:r>
        <w:rPr>
          <w:u w:val="single"/>
        </w:rPr>
        <w:t>R</w:t>
      </w:r>
      <w:r w:rsidRPr="00826BFD">
        <w:rPr>
          <w:u w:val="single"/>
        </w:rPr>
        <w:t xml:space="preserve">oute for </w:t>
      </w:r>
      <w:r>
        <w:rPr>
          <w:u w:val="single"/>
        </w:rPr>
        <w:t>E</w:t>
      </w:r>
      <w:r w:rsidRPr="00826BFD">
        <w:rPr>
          <w:u w:val="single"/>
        </w:rPr>
        <w:t xml:space="preserve">xisting </w:t>
      </w:r>
      <w:r>
        <w:rPr>
          <w:u w:val="single"/>
        </w:rPr>
        <w:t>T</w:t>
      </w:r>
      <w:r w:rsidRPr="00826BFD">
        <w:rPr>
          <w:u w:val="single"/>
        </w:rPr>
        <w:t xml:space="preserve">ransit </w:t>
      </w:r>
      <w:r>
        <w:rPr>
          <w:u w:val="single"/>
        </w:rPr>
        <w:t>S</w:t>
      </w:r>
      <w:r w:rsidRPr="00826BFD">
        <w:rPr>
          <w:u w:val="single"/>
        </w:rPr>
        <w:t>ervice</w:t>
      </w:r>
    </w:p>
    <w:p w14:paraId="1CB84D42" w14:textId="77777777" w:rsidR="007F7659" w:rsidRDefault="007F7659" w:rsidP="007F7659">
      <w:pPr>
        <w:pStyle w:val="BodyParagraph"/>
      </w:pPr>
      <w:r>
        <w:t xml:space="preserve">While modifying an existing transit service, take extra care when dealing with route stops. Move/delete only the stops that are associated with the transit service. If a route stop of the existing route is deleted then it may result in a corrupted route system file. </w:t>
      </w:r>
    </w:p>
    <w:p w14:paraId="6578AA60" w14:textId="77777777" w:rsidR="007F7659" w:rsidRPr="00C12460" w:rsidRDefault="007F7659" w:rsidP="007F7659">
      <w:pPr>
        <w:pStyle w:val="BodyParagraph"/>
        <w:rPr>
          <w:u w:val="single"/>
        </w:rPr>
      </w:pPr>
      <w:r w:rsidRPr="00C12460">
        <w:rPr>
          <w:u w:val="single"/>
        </w:rPr>
        <w:t>Highway Network Edits</w:t>
      </w:r>
    </w:p>
    <w:p w14:paraId="612D1710" w14:textId="77777777" w:rsidR="007F7659" w:rsidRDefault="007F7659" w:rsidP="007F7659">
      <w:pPr>
        <w:pStyle w:val="BodyParagraph"/>
      </w:pPr>
      <w:r>
        <w:t>Sometimes edits made in the highway network may impact the transit route system. Network node related edits may require updates in the transit route system as well. For example, if a node is added as part of increasing transit accessibility, make sure to update the “NearNode” field in the “Route Stops” table so that the new node is seen by the transit route system.  Other scenarios may need “NearField” updates as well, including deletion of a node and renumbering of node IDs.</w:t>
      </w:r>
    </w:p>
    <w:p w14:paraId="19DABA20" w14:textId="77777777" w:rsidR="007F7659" w:rsidRDefault="007F7659" w:rsidP="00035818">
      <w:pPr>
        <w:pStyle w:val="Heading3"/>
      </w:pPr>
      <w:bookmarkStart w:id="4710" w:name="_Toc441592895"/>
      <w:r>
        <w:t>DaySim Input Updates</w:t>
      </w:r>
      <w:bookmarkEnd w:id="4710"/>
    </w:p>
    <w:p w14:paraId="77231405" w14:textId="77777777" w:rsidR="007F7659" w:rsidRPr="00627B53" w:rsidRDefault="007F7659" w:rsidP="00035818">
      <w:pPr>
        <w:pStyle w:val="Heading4"/>
      </w:pPr>
      <w:r w:rsidRPr="00627B53">
        <w:t>Parcel File</w:t>
      </w:r>
    </w:p>
    <w:p w14:paraId="55144B6C" w14:textId="037EB8B7" w:rsidR="00831FDB" w:rsidRDefault="00831FDB" w:rsidP="007F7659">
      <w:pPr>
        <w:pStyle w:val="BodyParagraph"/>
      </w:pPr>
      <w:r>
        <w:t>Following scenarios may require to update the parcel file:</w:t>
      </w:r>
    </w:p>
    <w:p w14:paraId="069E5710" w14:textId="642F7679" w:rsidR="00831FDB" w:rsidRDefault="00831FDB" w:rsidP="00831FDB">
      <w:pPr>
        <w:pStyle w:val="BodyParagraph"/>
        <w:numPr>
          <w:ilvl w:val="0"/>
          <w:numId w:val="77"/>
        </w:numPr>
      </w:pPr>
      <w:r>
        <w:t>Revised land-use socio-economic data</w:t>
      </w:r>
    </w:p>
    <w:p w14:paraId="0BE0F825" w14:textId="4B3E2C18" w:rsidR="00831FDB" w:rsidRDefault="00831FDB" w:rsidP="00831FDB">
      <w:pPr>
        <w:pStyle w:val="BodyParagraph"/>
        <w:numPr>
          <w:ilvl w:val="0"/>
          <w:numId w:val="77"/>
        </w:numPr>
      </w:pPr>
      <w:r>
        <w:t>Updates in transit route system layer that resulted in addition/deletion of transit stops</w:t>
      </w:r>
    </w:p>
    <w:p w14:paraId="17C3FF14" w14:textId="08649100" w:rsidR="007F7659" w:rsidRDefault="007F7659" w:rsidP="007F7659">
      <w:pPr>
        <w:pStyle w:val="BodyParagraph"/>
      </w:pPr>
      <w:r>
        <w:t>Refer to Chapter 6 above for how to update the parcel file.</w:t>
      </w:r>
    </w:p>
    <w:p w14:paraId="551D4E19" w14:textId="6E9794C2" w:rsidR="007F7659" w:rsidRDefault="007F7659" w:rsidP="007F7659">
      <w:pPr>
        <w:pStyle w:val="BodyParagraph"/>
      </w:pPr>
      <w:r>
        <w:t>Once the parcel file is u</w:t>
      </w:r>
      <w:r w:rsidR="0015748D">
        <w:t xml:space="preserve">pdated, the user should map the </w:t>
      </w:r>
      <w:r>
        <w:t>employment/household/</w:t>
      </w:r>
      <w:r w:rsidR="00326AD8">
        <w:t xml:space="preserve"> </w:t>
      </w:r>
      <w:r>
        <w:t xml:space="preserve">enrollment, buffer measures, and distances to transit sub-modes in order to verify the parcel input data. </w:t>
      </w:r>
      <w:r w:rsidR="00143727">
        <w:fldChar w:fldCharType="begin"/>
      </w:r>
      <w:r w:rsidR="00143727">
        <w:instrText xml:space="preserve"> REF _Ref436860543 \h </w:instrText>
      </w:r>
      <w:r w:rsidR="00143727">
        <w:fldChar w:fldCharType="separate"/>
      </w:r>
      <w:r w:rsidR="00143727">
        <w:t xml:space="preserve">Figure </w:t>
      </w:r>
      <w:r w:rsidR="00143727">
        <w:rPr>
          <w:noProof/>
        </w:rPr>
        <w:t>7</w:t>
      </w:r>
      <w:r w:rsidR="00143727">
        <w:t>.</w:t>
      </w:r>
      <w:r w:rsidR="00143727">
        <w:rPr>
          <w:noProof/>
        </w:rPr>
        <w:t>11</w:t>
      </w:r>
      <w:r w:rsidR="00143727">
        <w:fldChar w:fldCharType="end"/>
      </w:r>
      <w:r w:rsidR="00143727">
        <w:t xml:space="preserve"> </w:t>
      </w:r>
      <w:r>
        <w:t xml:space="preserve">shows a map of distances to commuter rail.   The map below makes </w:t>
      </w:r>
      <w:r w:rsidRPr="002029F6">
        <w:t xml:space="preserve">it easy to see that </w:t>
      </w:r>
      <w:r>
        <w:t>distances are higher</w:t>
      </w:r>
      <w:r w:rsidRPr="002029F6">
        <w:t xml:space="preserve"> </w:t>
      </w:r>
      <w:r>
        <w:t>(darker color) as zones</w:t>
      </w:r>
      <w:r w:rsidRPr="002029F6">
        <w:t xml:space="preserve"> </w:t>
      </w:r>
      <w:r>
        <w:t xml:space="preserve">move </w:t>
      </w:r>
    </w:p>
    <w:p w14:paraId="53954AF6" w14:textId="35C488E5" w:rsidR="00143727" w:rsidRDefault="00143727" w:rsidP="00143727">
      <w:pPr>
        <w:pStyle w:val="Caption"/>
        <w:keepNext/>
      </w:pPr>
      <w:bookmarkStart w:id="4711" w:name="_Ref436860543"/>
      <w:bookmarkStart w:id="4712" w:name="_Toc441592959"/>
      <w:r>
        <w:lastRenderedPageBreak/>
        <w:t xml:space="preserve">Figure </w:t>
      </w:r>
      <w:r w:rsidR="008F26F5">
        <w:fldChar w:fldCharType="begin"/>
      </w:r>
      <w:r w:rsidR="008F26F5">
        <w:instrText xml:space="preserve"> STYLEREF 1 \s </w:instrText>
      </w:r>
      <w:r w:rsidR="008F26F5">
        <w:fldChar w:fldCharType="separate"/>
      </w:r>
      <w:r>
        <w:rPr>
          <w:noProof/>
        </w:rPr>
        <w:t>7</w:t>
      </w:r>
      <w:r w:rsidR="008F26F5">
        <w:rPr>
          <w:noProof/>
        </w:rPr>
        <w:fldChar w:fldCharType="end"/>
      </w:r>
      <w:r>
        <w:t>.</w:t>
      </w:r>
      <w:r w:rsidR="008F26F5">
        <w:fldChar w:fldCharType="begin"/>
      </w:r>
      <w:r w:rsidR="008F26F5">
        <w:instrText xml:space="preserve"> SEQ Figure \* ARABIC \s 1</w:instrText>
      </w:r>
      <w:r w:rsidR="008F26F5">
        <w:instrText xml:space="preserve"> </w:instrText>
      </w:r>
      <w:r w:rsidR="008F26F5">
        <w:fldChar w:fldCharType="separate"/>
      </w:r>
      <w:r>
        <w:rPr>
          <w:noProof/>
        </w:rPr>
        <w:t>11</w:t>
      </w:r>
      <w:r w:rsidR="008F26F5">
        <w:rPr>
          <w:noProof/>
        </w:rPr>
        <w:fldChar w:fldCharType="end"/>
      </w:r>
      <w:bookmarkEnd w:id="4711"/>
      <w:r>
        <w:t xml:space="preserve"> Distance to Commuter Rail in Nashville</w:t>
      </w:r>
      <w:bookmarkEnd w:id="4712"/>
    </w:p>
    <w:p w14:paraId="10DDF436" w14:textId="77777777" w:rsidR="007F7659" w:rsidRDefault="007F7659" w:rsidP="007F7659">
      <w:pPr>
        <w:pStyle w:val="BodyParagraph"/>
      </w:pPr>
      <w:r w:rsidRPr="00DB24C1">
        <w:rPr>
          <w:noProof/>
        </w:rPr>
        <mc:AlternateContent>
          <mc:Choice Requires="wpg">
            <w:drawing>
              <wp:inline distT="0" distB="0" distL="0" distR="0" wp14:anchorId="1D0B9E8B" wp14:editId="61CDF889">
                <wp:extent cx="4838700" cy="4392930"/>
                <wp:effectExtent l="0" t="0" r="0" b="7620"/>
                <wp:docPr id="120" name="Group 4"/>
                <wp:cNvGraphicFramePr/>
                <a:graphic xmlns:a="http://schemas.openxmlformats.org/drawingml/2006/main">
                  <a:graphicData uri="http://schemas.microsoft.com/office/word/2010/wordprocessingGroup">
                    <wpg:wgp>
                      <wpg:cNvGrpSpPr/>
                      <wpg:grpSpPr>
                        <a:xfrm>
                          <a:off x="0" y="0"/>
                          <a:ext cx="4838700" cy="4393045"/>
                          <a:chOff x="314325" y="0"/>
                          <a:chExt cx="5419949" cy="4920058"/>
                        </a:xfrm>
                      </wpg:grpSpPr>
                      <pic:pic xmlns:pic="http://schemas.openxmlformats.org/drawingml/2006/picture">
                        <pic:nvPicPr>
                          <pic:cNvPr id="121" name="Picture 121"/>
                          <pic:cNvPicPr>
                            <a:picLocks noChangeAspect="1" noChangeArrowheads="1"/>
                          </pic:cNvPicPr>
                        </pic:nvPicPr>
                        <pic:blipFill rotWithShape="1">
                          <a:blip r:embed="rId108">
                            <a:extLst>
                              <a:ext uri="{28A0092B-C50C-407E-A947-70E740481C1C}">
                                <a14:useLocalDpi xmlns:a14="http://schemas.microsoft.com/office/drawing/2010/main" val="0"/>
                              </a:ext>
                            </a:extLst>
                          </a:blip>
                          <a:srcRect l="34133" t="12678" r="25314" b="24469"/>
                          <a:stretch/>
                        </pic:blipFill>
                        <pic:spPr bwMode="auto">
                          <a:xfrm>
                            <a:off x="314325" y="0"/>
                            <a:ext cx="5191340" cy="48736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2" name="Picture 122"/>
                          <pic:cNvPicPr>
                            <a:picLocks noChangeAspect="1" noChangeArrowheads="1"/>
                          </pic:cNvPicPr>
                        </pic:nvPicPr>
                        <pic:blipFill rotWithShape="1">
                          <a:blip r:embed="rId109">
                            <a:extLst>
                              <a:ext uri="{28A0092B-C50C-407E-A947-70E740481C1C}">
                                <a14:useLocalDpi xmlns:a14="http://schemas.microsoft.com/office/drawing/2010/main" val="0"/>
                              </a:ext>
                            </a:extLst>
                          </a:blip>
                          <a:srcRect t="29920" r="27223"/>
                          <a:stretch/>
                        </pic:blipFill>
                        <pic:spPr bwMode="auto">
                          <a:xfrm>
                            <a:off x="4153784" y="4031924"/>
                            <a:ext cx="1580490" cy="7409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3" name="Picture 1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446523" y="4224733"/>
                            <a:ext cx="1600200" cy="6953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4" name="Picture 1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446523" y="3880672"/>
                            <a:ext cx="1304925" cy="3429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inline>
            </w:drawing>
          </mc:Choice>
          <mc:Fallback>
            <w:pict>
              <v:group w14:anchorId="1E37006E" id="Group 4" o:spid="_x0000_s1026" style="width:381pt;height:345.9pt;mso-position-horizontal-relative:char;mso-position-vertical-relative:line" coordorigin="3143" coordsize="54199,49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style="position:absolute;left:3143;width:51913;height:48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NXsHBAAAA3AAAAA8AAABkcnMvZG93bnJldi54bWxET01rwkAQvQv9D8sUejO7sUUldZVSKmgO&#10;gmm9D9lpEpqdDdk1if/eLRR6m8f7nM1usq0YqPeNYw1pokAQl840XGn4+tzP1yB8QDbYOiYNN/Kw&#10;2z7MNpgZN/KZhiJUIoawz1BDHUKXSenLmiz6xHXEkft2vcUQYV9J0+MYw20rF0otpcWGY0ONHb3X&#10;VP4UV6vhEia/+jgOL6k0ypa5OuXPRFo/PU5vryACTeFf/Oc+mDh/kcLvM/ECub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NXsHBAAAA3AAAAA8AAAAAAAAAAAAAAAAAnwIA&#10;AGRycy9kb3ducmV2LnhtbFBLBQYAAAAABAAEAPcAAACNAwAAAAA=&#10;" fillcolor="#f48b1f [3204]" strokecolor="#262626 [3213]">
                  <v:imagedata r:id="rId112" o:title="" croptop="8309f" cropbottom="16036f" cropleft="22369f" cropright="16590f"/>
                </v:shape>
                <v:shape id="Picture 122" o:spid="_x0000_s1028" type="#_x0000_t75" style="position:absolute;left:41537;top:40319;width:15805;height:7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hj23BAAAA3AAAAA8AAABkcnMvZG93bnJldi54bWxETz1rwzAQ3Qv9D+IK2Ro5HoJxooRQCHTo&#10;ErdDu12si+zEOhnrHLv/vioUut3jfd52P/tO3WmIbWADq2UGirgOtmVn4OP9+FyAioJssQtMBr4p&#10;wn73+LDF0oaJT3SvxKkUwrFEA41IX2od64Y8xmXoiRN3CYNHSXBw2g44pXDf6TzL1tpjy6mhwZ5e&#10;Gqpv1egNuFXx9Sa3z/F8LYIwVdNxPDljFk/zYQNKaJZ/8Z/71ab5eQ6/z6QL9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7hj23BAAAA3AAAAA8AAAAAAAAAAAAAAAAAnwIA&#10;AGRycy9kb3ducmV2LnhtbFBLBQYAAAAABAAEAPcAAACNAwAAAAA=&#10;" fillcolor="#f48b1f [3204]" strokecolor="#262626 [3213]">
                  <v:imagedata r:id="rId113" o:title="" croptop="19608f" cropright="17841f"/>
                </v:shape>
                <v:shape id="Picture 123" o:spid="_x0000_s1029" type="#_x0000_t75" style="position:absolute;left:24465;top:42247;width:16002;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BEfXDAAAA3AAAAA8AAABkcnMvZG93bnJldi54bWxET01rAjEQvQv9D2EK3jRbBbGrUcQi2lNR&#10;i9rbdDNulm4m203U9d8bQfA2j/c542ljS3Gm2heOFbx1ExDEmdMF5wq+t4vOEIQPyBpLx6TgSh6m&#10;k5fWGFPtLrym8ybkIoawT1GBCaFKpfSZIYu+6yriyB1dbTFEWOdS13iJ4baUvSQZSIsFxwaDFc0N&#10;ZX+bk1XwvqTT/H//mw93Czkw26+fg/74VKr92sxGIAI14Sl+uFc6zu/14f5MvEBO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QER9cMAAADcAAAADwAAAAAAAAAAAAAAAACf&#10;AgAAZHJzL2Rvd25yZXYueG1sUEsFBgAAAAAEAAQA9wAAAI8DAAAAAA==&#10;" fillcolor="#f48b1f [3204]" strokecolor="#262626 [3213]">
                  <v:imagedata r:id="rId114" o:title=""/>
                </v:shape>
                <v:shape id="Picture 124" o:spid="_x0000_s1030" type="#_x0000_t75" style="position:absolute;left:24465;top:38806;width:13049;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TVPCAAAA3AAAAA8AAABkcnMvZG93bnJldi54bWxET0uLwjAQvi/4H8IIexFNdcVHNcoiCMve&#10;rKLXoRmbYjMpTWzrv98sLOxtPr7nbPe9rURLjS8dK5hOEhDEudMlFwou5+N4BcIHZI2VY1LwIg/7&#10;3eBti6l2HZ+ozUIhYgj7FBWYEOpUSp8bsugnriaO3N01FkOETSF1g10Mt5WcJclCWiw5Nhis6WAo&#10;f2RPq+A7u60Py8XN2I8w5+7UPq9yNFLqfdh/bkAE6sO/+M/9peP82Rx+n4kXyN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UE1TwgAAANwAAAAPAAAAAAAAAAAAAAAAAJ8C&#10;AABkcnMvZG93bnJldi54bWxQSwUGAAAAAAQABAD3AAAAjgMAAAAA&#10;" fillcolor="#f48b1f [3204]" strokecolor="#262626 [3213]">
                  <v:imagedata r:id="rId115" o:title=""/>
                </v:shape>
                <w10:anchorlock/>
              </v:group>
            </w:pict>
          </mc:Fallback>
        </mc:AlternateContent>
      </w:r>
      <w:r>
        <w:t>away</w:t>
      </w:r>
      <w:r w:rsidRPr="002029F6">
        <w:t xml:space="preserve"> from co</w:t>
      </w:r>
      <w:r>
        <w:t>mmuter rail stops</w:t>
      </w:r>
      <w:r w:rsidRPr="002029F6">
        <w:t>.</w:t>
      </w:r>
      <w:r>
        <w:t xml:space="preserve"> Zones close to the stops have shorter distances (lighter color).  Similar maps should be created for any variable in the parcel file. </w:t>
      </w:r>
    </w:p>
    <w:p w14:paraId="2DEE63A1" w14:textId="77777777" w:rsidR="007F7659" w:rsidRPr="00627B53" w:rsidRDefault="007F7659" w:rsidP="00035818">
      <w:pPr>
        <w:pStyle w:val="Heading4"/>
      </w:pPr>
      <w:r w:rsidRPr="00627B53">
        <w:t>PNR Nodes</w:t>
      </w:r>
    </w:p>
    <w:p w14:paraId="2D70F12E" w14:textId="77777777" w:rsidR="007F7659" w:rsidRPr="00754133" w:rsidRDefault="007F7659" w:rsidP="007F7659">
      <w:pPr>
        <w:pStyle w:val="BodyParagraph"/>
      </w:pPr>
      <w:r>
        <w:t>If the highway database file has updated PNR nodes, then the PNR nodes should also be updated in the DaySim inputs file as well.  The DaySim/p_r_Nodes_[year].dat file contains PNR id, corresponding TAZ id, parking capacity and parking cost.</w:t>
      </w:r>
    </w:p>
    <w:p w14:paraId="6CE22437" w14:textId="77777777" w:rsidR="007F7659" w:rsidRPr="00754133" w:rsidRDefault="007F7659" w:rsidP="008739A5">
      <w:pPr>
        <w:pStyle w:val="BodyParagraph"/>
      </w:pPr>
    </w:p>
    <w:p w14:paraId="2776666C" w14:textId="77777777" w:rsidR="008739A5" w:rsidRDefault="008739A5" w:rsidP="00F84C84">
      <w:pPr>
        <w:pStyle w:val="BodyParagraph"/>
      </w:pPr>
    </w:p>
    <w:p w14:paraId="0443F9B5" w14:textId="77777777" w:rsidR="008739A5" w:rsidRPr="00754133" w:rsidRDefault="008739A5" w:rsidP="00F84C84">
      <w:pPr>
        <w:pStyle w:val="BodyParagraph"/>
      </w:pPr>
    </w:p>
    <w:sectPr w:rsidR="008739A5" w:rsidRPr="00754133" w:rsidSect="00030939">
      <w:pgSz w:w="12240" w:h="15840" w:code="1"/>
      <w:pgMar w:top="1440" w:right="1440" w:bottom="1440" w:left="2880" w:header="720" w:footer="144" w:gutter="0"/>
      <w:pgBorders w:offsetFrom="page">
        <w:top w:val="none" w:sz="0" w:space="6" w:color="000000"/>
        <w:left w:val="none" w:sz="0" w:space="6" w:color="000000"/>
        <w:bottom w:val="none" w:sz="0" w:space="14" w:color="000000"/>
        <w:right w:val="none" w:sz="0" w:space="0" w:color="000000"/>
      </w:pgBorders>
      <w:pgNumType w:start="8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5AC148" w14:textId="77777777" w:rsidR="008F26F5" w:rsidRDefault="008F26F5" w:rsidP="00FC093E">
      <w:pPr>
        <w:spacing w:after="0" w:line="240" w:lineRule="auto"/>
      </w:pPr>
      <w:r>
        <w:separator/>
      </w:r>
    </w:p>
  </w:endnote>
  <w:endnote w:type="continuationSeparator" w:id="0">
    <w:p w14:paraId="7B48D3CD" w14:textId="77777777" w:rsidR="008F26F5" w:rsidRDefault="008F26F5"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5973D0" w14:paraId="7C9203B7" w14:textId="77777777" w:rsidTr="005D09A4">
      <w:trPr>
        <w:trHeight w:val="432"/>
      </w:trPr>
      <w:tc>
        <w:tcPr>
          <w:tcW w:w="432" w:type="dxa"/>
          <w:vAlign w:val="center"/>
        </w:tcPr>
        <w:p w14:paraId="7C9203B5" w14:textId="77777777" w:rsidR="005973D0" w:rsidRDefault="005973D0" w:rsidP="00E20AE4">
          <w:pPr>
            <w:pStyle w:val="Footer"/>
            <w:jc w:val="right"/>
          </w:pPr>
          <w:r>
            <w:fldChar w:fldCharType="begin"/>
          </w:r>
          <w:r>
            <w:instrText xml:space="preserve"> PAGE   \* MERGEFORMAT </w:instrText>
          </w:r>
          <w:r>
            <w:fldChar w:fldCharType="separate"/>
          </w:r>
          <w:r>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5973D0" w:rsidRPr="00E0001B" w:rsidRDefault="005973D0" w:rsidP="00E0001B">
              <w:pPr>
                <w:pStyle w:val="Footer"/>
              </w:pPr>
              <w:r w:rsidRPr="001436BB">
                <w:rPr>
                  <w:rStyle w:val="PlaceholderText"/>
                </w:rPr>
                <w:t>Click here to enter a date.</w:t>
              </w:r>
            </w:p>
          </w:tc>
        </w:sdtContent>
      </w:sdt>
    </w:tr>
  </w:tbl>
  <w:p w14:paraId="7C9203B8" w14:textId="77777777" w:rsidR="005973D0" w:rsidRDefault="005973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5973D0" w:rsidRPr="003F2CA4" w14:paraId="7C9203CD" w14:textId="77777777" w:rsidTr="007A47A3">
      <w:trPr>
        <w:trHeight w:val="432"/>
      </w:trPr>
      <w:tc>
        <w:tcPr>
          <w:tcW w:w="810" w:type="dxa"/>
          <w:vAlign w:val="center"/>
        </w:tcPr>
        <w:p w14:paraId="7C9203CB" w14:textId="77777777" w:rsidR="005973D0" w:rsidRPr="007530C6" w:rsidRDefault="005973D0"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E7115E">
            <w:rPr>
              <w:rFonts w:ascii="Arial" w:hAnsi="Arial"/>
              <w:noProof/>
              <w:sz w:val="18"/>
            </w:rPr>
            <w:t>vi</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6-01-26T00:00:00Z">
              <w:dateFormat w:val="MMMM d, yyyy"/>
              <w:lid w:val="en-US"/>
              <w:storeMappedDataAs w:val="dateTime"/>
              <w:calendar w:val="gregorian"/>
            </w:date>
          </w:sdtPr>
          <w:sdtEndPr/>
          <w:sdtContent>
            <w:p w14:paraId="7C9203CC" w14:textId="326636A5" w:rsidR="005973D0" w:rsidRPr="007530C6" w:rsidRDefault="005973D0" w:rsidP="00CA3CD7">
              <w:pPr>
                <w:pStyle w:val="Footer"/>
                <w:rPr>
                  <w:rFonts w:cs="Arial"/>
                  <w:color w:val="262626" w:themeColor="text1"/>
                  <w:szCs w:val="18"/>
                </w:rPr>
              </w:pPr>
              <w:del w:id="3816" w:author="Nagendra Dhakar" w:date="2016-01-26T17:30:00Z">
                <w:r w:rsidDel="00E7115E">
                  <w:rPr>
                    <w:rFonts w:cs="Arial"/>
                    <w:color w:val="262626" w:themeColor="text1"/>
                    <w:szCs w:val="18"/>
                  </w:rPr>
                  <w:delText>July 29, 2015</w:delText>
                </w:r>
              </w:del>
              <w:ins w:id="3817" w:author="Nagendra Dhakar" w:date="2016-01-26T17:30:00Z">
                <w:r w:rsidR="00E7115E">
                  <w:rPr>
                    <w:rFonts w:cs="Arial"/>
                    <w:color w:val="262626" w:themeColor="text1"/>
                    <w:szCs w:val="18"/>
                  </w:rPr>
                  <w:t>January 26, 2016</w:t>
                </w:r>
              </w:ins>
            </w:p>
          </w:sdtContent>
        </w:sdt>
      </w:tc>
    </w:tr>
  </w:tbl>
  <w:p w14:paraId="7C9203CE" w14:textId="77777777" w:rsidR="005973D0" w:rsidRDefault="005973D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5973D0" w14:paraId="7C9203D1" w14:textId="77777777" w:rsidTr="00E21C43">
      <w:trPr>
        <w:trHeight w:val="432"/>
      </w:trPr>
      <w:tc>
        <w:tcPr>
          <w:tcW w:w="9468" w:type="dxa"/>
          <w:vAlign w:val="center"/>
        </w:tcPr>
        <w:p w14:paraId="7C9203CF" w14:textId="77777777" w:rsidR="005973D0" w:rsidRPr="007530C6" w:rsidRDefault="005973D0"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77777777" w:rsidR="005973D0" w:rsidRPr="007530C6" w:rsidRDefault="005973D0"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E7115E">
            <w:rPr>
              <w:noProof/>
              <w:color w:val="262626" w:themeColor="text1"/>
            </w:rPr>
            <w:t>vii</w:t>
          </w:r>
          <w:r w:rsidRPr="007530C6">
            <w:rPr>
              <w:noProof/>
              <w:color w:val="262626" w:themeColor="text1"/>
            </w:rPr>
            <w:fldChar w:fldCharType="end"/>
          </w:r>
        </w:p>
      </w:tc>
    </w:tr>
  </w:tbl>
  <w:p w14:paraId="7C9203D2" w14:textId="77777777" w:rsidR="005973D0" w:rsidRDefault="005973D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5973D0" w14:paraId="7C9203E7" w14:textId="77777777" w:rsidTr="007530C6">
      <w:trPr>
        <w:trHeight w:val="432"/>
      </w:trPr>
      <w:tc>
        <w:tcPr>
          <w:tcW w:w="9468" w:type="dxa"/>
          <w:vAlign w:val="center"/>
        </w:tcPr>
        <w:p w14:paraId="7C9203E5" w14:textId="77777777" w:rsidR="005973D0" w:rsidRDefault="005973D0"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77777777" w:rsidR="005973D0" w:rsidRDefault="005973D0"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E7115E">
            <w:rPr>
              <w:noProof/>
              <w:color w:val="262626" w:themeColor="text1"/>
            </w:rPr>
            <w:t>i</w:t>
          </w:r>
          <w:r w:rsidRPr="007530C6">
            <w:rPr>
              <w:noProof/>
              <w:color w:val="262626" w:themeColor="text1"/>
            </w:rPr>
            <w:fldChar w:fldCharType="end"/>
          </w:r>
        </w:p>
      </w:tc>
    </w:tr>
  </w:tbl>
  <w:p w14:paraId="7C9203E8" w14:textId="77777777" w:rsidR="005973D0" w:rsidRDefault="005973D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54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739"/>
    </w:tblGrid>
    <w:tr w:rsidR="005973D0" w14:paraId="7C9203F3" w14:textId="77777777" w:rsidTr="00A5530A">
      <w:trPr>
        <w:trHeight w:val="432"/>
      </w:trPr>
      <w:tc>
        <w:tcPr>
          <w:tcW w:w="810" w:type="dxa"/>
          <w:vAlign w:val="center"/>
        </w:tcPr>
        <w:p w14:paraId="7C9203F1" w14:textId="77777777" w:rsidR="005973D0" w:rsidRPr="007530C6" w:rsidRDefault="005973D0" w:rsidP="00E20AE4">
          <w:pPr>
            <w:pStyle w:val="Footer"/>
            <w:jc w:val="right"/>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E7115E">
            <w:rPr>
              <w:noProof/>
              <w:color w:val="262626" w:themeColor="text1"/>
            </w:rPr>
            <w:t>152</w:t>
          </w:r>
          <w:r w:rsidRPr="007530C6">
            <w:rPr>
              <w:noProof/>
              <w:color w:val="262626" w:themeColor="text1"/>
            </w:rPr>
            <w:fldChar w:fldCharType="end"/>
          </w:r>
        </w:p>
      </w:tc>
      <w:tc>
        <w:tcPr>
          <w:tcW w:w="9739" w:type="dxa"/>
          <w:vAlign w:val="center"/>
        </w:tcPr>
        <w:sdt>
          <w:sdtPr>
            <w:rPr>
              <w:color w:val="262626" w:themeColor="text1"/>
            </w:rPr>
            <w:alias w:val="Publish Date"/>
            <w:tag w:val=""/>
            <w:id w:val="1482878070"/>
            <w:dataBinding w:prefixMappings="xmlns:ns0='http://schemas.microsoft.com/office/2006/coverPageProps' " w:xpath="/ns0:CoverPageProperties[1]/ns0:PublishDate[1]" w:storeItemID="{55AF091B-3C7A-41E3-B477-F2FDAA23CFDA}"/>
            <w:date w:fullDate="2016-01-26T00:00:00Z">
              <w:dateFormat w:val="MMMM d, yyyy"/>
              <w:lid w:val="en-US"/>
              <w:storeMappedDataAs w:val="dateTime"/>
              <w:calendar w:val="gregorian"/>
            </w:date>
          </w:sdtPr>
          <w:sdtEndPr/>
          <w:sdtContent>
            <w:p w14:paraId="7C9203F2" w14:textId="5BC4D9B8" w:rsidR="005973D0" w:rsidRPr="007530C6" w:rsidRDefault="005973D0" w:rsidP="0055015C">
              <w:pPr>
                <w:pStyle w:val="Footer"/>
                <w:rPr>
                  <w:color w:val="262626" w:themeColor="text1"/>
                </w:rPr>
              </w:pPr>
              <w:del w:id="4064" w:author="Nagendra Dhakar" w:date="2016-01-26T17:30:00Z">
                <w:r w:rsidDel="00E7115E">
                  <w:rPr>
                    <w:color w:val="262626" w:themeColor="text1"/>
                  </w:rPr>
                  <w:delText>July 29, 2015</w:delText>
                </w:r>
              </w:del>
              <w:ins w:id="4065" w:author="Nagendra Dhakar" w:date="2016-01-26T17:30:00Z">
                <w:r w:rsidR="00E7115E">
                  <w:rPr>
                    <w:color w:val="262626" w:themeColor="text1"/>
                  </w:rPr>
                  <w:t>January 26, 2016</w:t>
                </w:r>
              </w:ins>
            </w:p>
          </w:sdtContent>
        </w:sdt>
      </w:tc>
    </w:tr>
  </w:tbl>
  <w:p w14:paraId="7C9203F4" w14:textId="77777777" w:rsidR="005973D0" w:rsidRDefault="005973D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90"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10170"/>
      <w:gridCol w:w="720"/>
    </w:tblGrid>
    <w:tr w:rsidR="005973D0" w14:paraId="7C9203F7" w14:textId="77777777" w:rsidTr="00A5530A">
      <w:trPr>
        <w:trHeight w:val="432"/>
      </w:trPr>
      <w:tc>
        <w:tcPr>
          <w:tcW w:w="10170" w:type="dxa"/>
          <w:vAlign w:val="center"/>
        </w:tcPr>
        <w:p w14:paraId="7C9203F5" w14:textId="77777777" w:rsidR="005973D0" w:rsidRPr="007530C6" w:rsidRDefault="005973D0" w:rsidP="00E0001B">
          <w:pPr>
            <w:pStyle w:val="Footer"/>
            <w:jc w:val="right"/>
            <w:rPr>
              <w:color w:val="262626" w:themeColor="text1"/>
            </w:rPr>
          </w:pPr>
          <w:r w:rsidRPr="007530C6">
            <w:rPr>
              <w:noProof/>
              <w:color w:val="262626" w:themeColor="text1"/>
            </w:rPr>
            <w:drawing>
              <wp:inline distT="0" distB="0" distL="0" distR="0" wp14:anchorId="7C920403" wp14:editId="7C920404">
                <wp:extent cx="271708" cy="274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F6" w14:textId="77777777" w:rsidR="005973D0" w:rsidRPr="007530C6" w:rsidRDefault="005973D0"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E7115E">
            <w:rPr>
              <w:noProof/>
              <w:color w:val="262626" w:themeColor="text1"/>
            </w:rPr>
            <w:t>1</w:t>
          </w:r>
          <w:r w:rsidRPr="007530C6">
            <w:rPr>
              <w:noProof/>
              <w:color w:val="262626" w:themeColor="text1"/>
            </w:rPr>
            <w:fldChar w:fldCharType="end"/>
          </w:r>
        </w:p>
      </w:tc>
    </w:tr>
  </w:tbl>
  <w:p w14:paraId="7C9203F8" w14:textId="77777777" w:rsidR="005973D0" w:rsidRDefault="005973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3DA47" w14:textId="77777777" w:rsidR="008F26F5" w:rsidRDefault="008F26F5" w:rsidP="00FC093E">
      <w:pPr>
        <w:spacing w:after="0" w:line="240" w:lineRule="auto"/>
      </w:pPr>
      <w:r>
        <w:separator/>
      </w:r>
    </w:p>
  </w:footnote>
  <w:footnote w:type="continuationSeparator" w:id="0">
    <w:p w14:paraId="3977A543" w14:textId="77777777" w:rsidR="008F26F5" w:rsidRDefault="008F26F5" w:rsidP="00FC093E">
      <w:pPr>
        <w:spacing w:after="0" w:line="240" w:lineRule="auto"/>
      </w:pPr>
      <w:r>
        <w:continuationSeparator/>
      </w:r>
    </w:p>
  </w:footnote>
  <w:footnote w:id="1">
    <w:p w14:paraId="6ED3F3DE" w14:textId="77777777" w:rsidR="005973D0" w:rsidRDefault="005973D0" w:rsidP="00AA1C12">
      <w:pPr>
        <w:pStyle w:val="FootnoteText"/>
      </w:pPr>
      <w:r>
        <w:rPr>
          <w:rStyle w:val="FootnoteReference"/>
        </w:rPr>
        <w:footnoteRef/>
      </w:r>
      <w:r>
        <w:t xml:space="preserve"> Improving Static Assignments Using Genetic Algorithms to Estimate Parameters for Complex Generalized Costs.  Vince Bernardin, Jr, PhD &amp; Steven Trevino Bernardin, Lochmueller &amp; Associates, Inc., Seyed Shokouhzadeh Evansville Metropolitan Planning Organization, Mike Conger, PE Knoxville Regional Transportation Planning Organization.  Presented at the 2012 Innovations in Travel Modeling Conference.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5973D0" w14:paraId="7C9203B0" w14:textId="77777777" w:rsidTr="005D09A4">
      <w:trPr>
        <w:trHeight w:val="183"/>
      </w:trPr>
      <w:tc>
        <w:tcPr>
          <w:tcW w:w="2228" w:type="dxa"/>
          <w:vAlign w:val="bottom"/>
        </w:tcPr>
        <w:p w14:paraId="7C9203AE" w14:textId="77777777" w:rsidR="005973D0" w:rsidRPr="005D09A4" w:rsidRDefault="005973D0" w:rsidP="00697381">
          <w:pPr>
            <w:pStyle w:val="Header"/>
            <w:rPr>
              <w:b/>
              <w:sz w:val="20"/>
              <w:szCs w:val="20"/>
            </w:rPr>
          </w:pPr>
          <w:r w:rsidRPr="005D09A4">
            <w:rPr>
              <w:b/>
              <w:sz w:val="20"/>
              <w:szCs w:val="20"/>
            </w:rPr>
            <w:t>PROPOSAL/REPORT</w:t>
          </w:r>
        </w:p>
      </w:tc>
      <w:tc>
        <w:tcPr>
          <w:tcW w:w="6732" w:type="dxa"/>
          <w:vAlign w:val="bottom"/>
        </w:tcPr>
        <w:p w14:paraId="7C9203AF" w14:textId="77777777" w:rsidR="005973D0" w:rsidRPr="005D09A4" w:rsidRDefault="005973D0" w:rsidP="00697381">
          <w:pPr>
            <w:pStyle w:val="Header"/>
          </w:pPr>
          <w:r w:rsidRPr="005D09A4">
            <w:t>Agency</w:t>
          </w:r>
        </w:p>
      </w:tc>
    </w:tr>
    <w:tr w:rsidR="005973D0" w14:paraId="7C9203B3" w14:textId="77777777" w:rsidTr="005D09A4">
      <w:trPr>
        <w:trHeight w:val="105"/>
      </w:trPr>
      <w:tc>
        <w:tcPr>
          <w:tcW w:w="2228" w:type="dxa"/>
        </w:tcPr>
        <w:p w14:paraId="7C9203B1" w14:textId="77777777" w:rsidR="005973D0" w:rsidRPr="005D09A4" w:rsidRDefault="005973D0"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5973D0" w:rsidRPr="005D09A4" w:rsidRDefault="005973D0" w:rsidP="00697381">
          <w:pPr>
            <w:pStyle w:val="Header"/>
          </w:pPr>
          <w:r w:rsidRPr="005D09A4">
            <w:t>Title of Proposal/Report</w:t>
          </w:r>
        </w:p>
      </w:tc>
    </w:tr>
  </w:tbl>
  <w:p w14:paraId="7C9203B4" w14:textId="77777777" w:rsidR="005973D0" w:rsidRDefault="005973D0" w:rsidP="000A6EC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6390"/>
    </w:tblGrid>
    <w:tr w:rsidR="005973D0" w14:paraId="7C9203BB" w14:textId="77777777" w:rsidTr="007530C6">
      <w:trPr>
        <w:trHeight w:val="2016"/>
      </w:trPr>
      <w:tc>
        <w:tcPr>
          <w:tcW w:w="3060" w:type="dxa"/>
          <w:vMerge w:val="restart"/>
          <w:vAlign w:val="bottom"/>
        </w:tcPr>
        <w:p w14:paraId="7C9203B9" w14:textId="77777777" w:rsidR="005973D0" w:rsidRDefault="005973D0"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6390" w:type="dxa"/>
        </w:tcPr>
        <w:p w14:paraId="7C9203BA" w14:textId="77777777" w:rsidR="005973D0" w:rsidRPr="00040E5E" w:rsidRDefault="005973D0" w:rsidP="00040E5E"/>
      </w:tc>
    </w:tr>
    <w:tr w:rsidR="005973D0" w14:paraId="7C9203BE" w14:textId="77777777" w:rsidTr="007530C6">
      <w:trPr>
        <w:trHeight w:val="576"/>
      </w:trPr>
      <w:tc>
        <w:tcPr>
          <w:tcW w:w="3060" w:type="dxa"/>
          <w:vMerge/>
          <w:tcBorders>
            <w:right w:val="single" w:sz="4" w:space="0" w:color="F68B1F" w:themeColor="background1"/>
          </w:tcBorders>
        </w:tcPr>
        <w:p w14:paraId="7C9203BC" w14:textId="77777777" w:rsidR="005973D0" w:rsidRDefault="005973D0">
          <w:pPr>
            <w:pStyle w:val="Header"/>
          </w:pPr>
        </w:p>
      </w:tc>
      <w:tc>
        <w:tcPr>
          <w:tcW w:w="6390" w:type="dxa"/>
          <w:tcBorders>
            <w:left w:val="single" w:sz="4" w:space="0" w:color="F68B1F" w:themeColor="background1"/>
          </w:tcBorders>
          <w:vAlign w:val="center"/>
        </w:tcPr>
        <w:sdt>
          <w:sdtPr>
            <w:rPr>
              <w:b/>
              <w:caps/>
              <w:color w:val="262626" w:themeColor="text1"/>
              <w:sz w:val="24"/>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DFF07FB" w:rsidR="005973D0" w:rsidRPr="00D422AD" w:rsidRDefault="005973D0" w:rsidP="00F977D1">
              <w:pPr>
                <w:pStyle w:val="Header"/>
                <w:rPr>
                  <w:b/>
                  <w:caps/>
                  <w:sz w:val="24"/>
                  <w:szCs w:val="24"/>
                </w:rPr>
              </w:pPr>
              <w:r>
                <w:rPr>
                  <w:b/>
                  <w:caps/>
                  <w:color w:val="262626" w:themeColor="text1"/>
                  <w:sz w:val="24"/>
                  <w:szCs w:val="24"/>
                </w:rPr>
                <w:t>USER GUIDE</w:t>
              </w:r>
            </w:p>
          </w:sdtContent>
        </w:sdt>
      </w:tc>
    </w:tr>
    <w:tr w:rsidR="005973D0" w14:paraId="7C9203C1" w14:textId="77777777" w:rsidTr="007530C6">
      <w:trPr>
        <w:trHeight w:val="720"/>
      </w:trPr>
      <w:tc>
        <w:tcPr>
          <w:tcW w:w="3060" w:type="dxa"/>
          <w:vMerge/>
          <w:tcBorders>
            <w:right w:val="single" w:sz="4" w:space="0" w:color="F68B1F" w:themeColor="background1"/>
          </w:tcBorders>
        </w:tcPr>
        <w:p w14:paraId="7C9203BF" w14:textId="77777777" w:rsidR="005973D0" w:rsidRDefault="005973D0">
          <w:pPr>
            <w:pStyle w:val="Header"/>
          </w:pPr>
        </w:p>
      </w:tc>
      <w:tc>
        <w:tcPr>
          <w:tcW w:w="6390"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5973D0" w:rsidRPr="00D422AD" w:rsidRDefault="005973D0"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5973D0" w14:paraId="7C9203C4" w14:textId="77777777" w:rsidTr="007530C6">
      <w:trPr>
        <w:trHeight w:val="576"/>
      </w:trPr>
      <w:tc>
        <w:tcPr>
          <w:tcW w:w="3060" w:type="dxa"/>
          <w:vMerge/>
          <w:tcBorders>
            <w:right w:val="single" w:sz="4" w:space="0" w:color="F68B1F" w:themeColor="background1"/>
          </w:tcBorders>
        </w:tcPr>
        <w:p w14:paraId="7C9203C2" w14:textId="77777777" w:rsidR="005973D0" w:rsidRDefault="005973D0">
          <w:pPr>
            <w:pStyle w:val="Header"/>
          </w:pPr>
        </w:p>
      </w:tc>
      <w:tc>
        <w:tcPr>
          <w:tcW w:w="6390"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56FE5C99" w:rsidR="005973D0" w:rsidRPr="00D422AD" w:rsidRDefault="005973D0" w:rsidP="00F977D1">
              <w:pPr>
                <w:pStyle w:val="Header"/>
                <w:rPr>
                  <w:b/>
                  <w:caps/>
                  <w:sz w:val="24"/>
                  <w:szCs w:val="24"/>
                </w:rPr>
              </w:pPr>
              <w:r>
                <w:rPr>
                  <w:b/>
                  <w:caps/>
                  <w:color w:val="262626" w:themeColor="text1"/>
                  <w:sz w:val="24"/>
                  <w:szCs w:val="24"/>
                </w:rPr>
                <w:t>Nashville ABM</w:t>
              </w:r>
            </w:p>
          </w:sdtContent>
        </w:sdt>
      </w:tc>
    </w:tr>
    <w:tr w:rsidR="005973D0" w14:paraId="7C9203C7" w14:textId="77777777" w:rsidTr="007530C6">
      <w:trPr>
        <w:trHeight w:val="288"/>
      </w:trPr>
      <w:tc>
        <w:tcPr>
          <w:tcW w:w="3060" w:type="dxa"/>
          <w:vMerge/>
          <w:tcBorders>
            <w:right w:val="single" w:sz="4" w:space="0" w:color="F68B1F" w:themeColor="background1"/>
          </w:tcBorders>
        </w:tcPr>
        <w:p w14:paraId="7C9203C5" w14:textId="77777777" w:rsidR="005973D0" w:rsidRDefault="005973D0">
          <w:pPr>
            <w:pStyle w:val="Header"/>
          </w:pPr>
        </w:p>
      </w:tc>
      <w:tc>
        <w:tcPr>
          <w:tcW w:w="6390"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6-01-26T00:00:00Z">
              <w:dateFormat w:val="M.d.yyyy"/>
              <w:lid w:val="en-US"/>
              <w:storeMappedDataAs w:val="dateTime"/>
              <w:calendar w:val="gregorian"/>
            </w:date>
          </w:sdtPr>
          <w:sdtEndPr/>
          <w:sdtContent>
            <w:p w14:paraId="7C9203C6" w14:textId="178A6552" w:rsidR="005973D0" w:rsidRPr="00CD6DA3" w:rsidRDefault="005973D0" w:rsidP="00365503">
              <w:pPr>
                <w:pStyle w:val="Header"/>
                <w:rPr>
                  <w:b/>
                  <w:caps/>
                  <w:sz w:val="16"/>
                  <w:szCs w:val="16"/>
                </w:rPr>
              </w:pPr>
              <w:del w:id="1" w:author="Nagendra Dhakar" w:date="2016-01-26T17:30:00Z">
                <w:r w:rsidDel="00E7115E">
                  <w:rPr>
                    <w:b/>
                    <w:caps/>
                    <w:color w:val="262626" w:themeColor="text1"/>
                    <w:sz w:val="16"/>
                    <w:szCs w:val="16"/>
                  </w:rPr>
                  <w:delText>7.29.2015</w:delText>
                </w:r>
              </w:del>
              <w:ins w:id="2" w:author="Nagendra Dhakar" w:date="2016-01-26T17:30:00Z">
                <w:r w:rsidR="00E7115E">
                  <w:rPr>
                    <w:b/>
                    <w:caps/>
                    <w:color w:val="262626" w:themeColor="text1"/>
                    <w:sz w:val="16"/>
                    <w:szCs w:val="16"/>
                  </w:rPr>
                  <w:t>1.26.2016</w:t>
                </w:r>
              </w:ins>
            </w:p>
          </w:sdtContent>
        </w:sdt>
      </w:tc>
    </w:tr>
  </w:tbl>
  <w:p w14:paraId="7C9203C8" w14:textId="77777777" w:rsidR="005973D0" w:rsidRDefault="005973D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203C9" w14:textId="77777777" w:rsidR="005973D0" w:rsidRDefault="005973D0" w:rsidP="000A6EC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203CA" w14:textId="77777777" w:rsidR="005973D0" w:rsidRDefault="005973D0" w:rsidP="00B7283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5973D0"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5973D0" w:rsidRDefault="005973D0"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5973D0" w:rsidRPr="00961572" w:rsidRDefault="005973D0"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5973D0"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5973D0" w:rsidRDefault="005973D0" w:rsidP="000F0304">
          <w:pPr>
            <w:pStyle w:val="Header"/>
            <w:jc w:val="right"/>
            <w:rPr>
              <w:noProof/>
            </w:rPr>
          </w:pPr>
        </w:p>
      </w:tc>
      <w:tc>
        <w:tcPr>
          <w:tcW w:w="10710" w:type="dxa"/>
          <w:tcBorders>
            <w:left w:val="single" w:sz="4" w:space="0" w:color="F68B1F" w:themeColor="background1"/>
          </w:tcBorders>
          <w:vAlign w:val="bottom"/>
        </w:tcPr>
        <w:p w14:paraId="7C9203D7" w14:textId="77777777" w:rsidR="005973D0" w:rsidRPr="00961572" w:rsidRDefault="005973D0" w:rsidP="000F0304">
          <w:pPr>
            <w:pStyle w:val="Header"/>
            <w:ind w:firstLine="252"/>
            <w:rPr>
              <w:b/>
              <w:caps/>
              <w:color w:val="F68B1F" w:themeColor="background1"/>
              <w:sz w:val="20"/>
              <w:szCs w:val="20"/>
            </w:rPr>
          </w:pPr>
          <w:r>
            <w:rPr>
              <w:b/>
              <w:caps/>
              <w:color w:val="F68B1F" w:themeColor="background1"/>
              <w:sz w:val="20"/>
              <w:szCs w:val="20"/>
            </w:rPr>
            <w:t>prepared for:</w:t>
          </w:r>
        </w:p>
      </w:tc>
    </w:tr>
    <w:tr w:rsidR="005973D0"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5973D0" w:rsidRDefault="005973D0"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51DAB120" w:rsidR="005973D0" w:rsidRPr="00961572" w:rsidRDefault="005973D0" w:rsidP="000F0304">
              <w:pPr>
                <w:pStyle w:val="Header"/>
                <w:ind w:firstLine="252"/>
                <w:rPr>
                  <w:b/>
                  <w:caps/>
                  <w:sz w:val="20"/>
                  <w:szCs w:val="20"/>
                </w:rPr>
              </w:pPr>
              <w:r>
                <w:rPr>
                  <w:b/>
                  <w:caps/>
                  <w:color w:val="262626" w:themeColor="text1"/>
                  <w:sz w:val="20"/>
                  <w:szCs w:val="20"/>
                </w:rPr>
                <w:t>Nashville MPO</w:t>
              </w:r>
            </w:p>
          </w:sdtContent>
        </w:sdt>
      </w:tc>
    </w:tr>
    <w:tr w:rsidR="005973D0" w14:paraId="7C9203DD" w14:textId="77777777" w:rsidTr="005F5631">
      <w:trPr>
        <w:trHeight w:val="20"/>
      </w:trPr>
      <w:tc>
        <w:tcPr>
          <w:tcW w:w="12240" w:type="dxa"/>
          <w:gridSpan w:val="2"/>
          <w:vAlign w:val="bottom"/>
        </w:tcPr>
        <w:p w14:paraId="7C9203DC" w14:textId="77777777" w:rsidR="005973D0" w:rsidRDefault="005973D0" w:rsidP="000F0304">
          <w:pPr>
            <w:pStyle w:val="Header"/>
            <w:rPr>
              <w:b/>
              <w:caps/>
              <w:sz w:val="20"/>
              <w:szCs w:val="20"/>
            </w:rPr>
          </w:pPr>
        </w:p>
      </w:tc>
    </w:tr>
    <w:tr w:rsidR="005973D0" w14:paraId="7C9203DF" w14:textId="77777777" w:rsidTr="005F5631">
      <w:trPr>
        <w:trHeight w:val="288"/>
      </w:trPr>
      <w:tc>
        <w:tcPr>
          <w:tcW w:w="12240" w:type="dxa"/>
          <w:gridSpan w:val="2"/>
          <w:shd w:val="clear" w:color="auto" w:fill="F68B1F" w:themeFill="background1"/>
        </w:tcPr>
        <w:p w14:paraId="7C9203DE" w14:textId="77777777" w:rsidR="005973D0" w:rsidRDefault="005973D0" w:rsidP="000F0304">
          <w:pPr>
            <w:pStyle w:val="Header"/>
          </w:pPr>
        </w:p>
      </w:tc>
    </w:tr>
    <w:tr w:rsidR="005973D0" w14:paraId="7C9203E1" w14:textId="77777777" w:rsidTr="005F5631">
      <w:trPr>
        <w:trHeight w:val="2016"/>
      </w:trPr>
      <w:tc>
        <w:tcPr>
          <w:tcW w:w="12240" w:type="dxa"/>
          <w:gridSpan w:val="2"/>
          <w:shd w:val="clear" w:color="auto" w:fill="3B3B3B" w:themeFill="text1" w:themeFillTint="E6"/>
          <w:vAlign w:val="bottom"/>
        </w:tcPr>
        <w:p w14:paraId="7C9203E0" w14:textId="77777777" w:rsidR="005973D0" w:rsidRPr="00B72836" w:rsidRDefault="005973D0"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59776"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5973D0" w:rsidRPr="00964517" w:rsidRDefault="005973D0"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3" type="#_x0000_t202" style="position:absolute;left:0;text-align:left;margin-left:60.25pt;margin-top:62.7pt;width:290.2pt;height:56.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5973D0" w:rsidRPr="00964517" w:rsidRDefault="005973D0"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5973D0" w14:paraId="7C9203E3" w14:textId="77777777" w:rsidTr="005F5631">
      <w:trPr>
        <w:trHeight w:val="288"/>
      </w:trPr>
      <w:tc>
        <w:tcPr>
          <w:tcW w:w="12240" w:type="dxa"/>
          <w:gridSpan w:val="2"/>
          <w:shd w:val="clear" w:color="auto" w:fill="FFFFFF" w:themeFill="background2"/>
          <w:vAlign w:val="bottom"/>
        </w:tcPr>
        <w:p w14:paraId="7C9203E2" w14:textId="77777777" w:rsidR="005973D0" w:rsidRPr="0042160F" w:rsidRDefault="005973D0" w:rsidP="000F0304">
          <w:pPr>
            <w:pStyle w:val="Header"/>
            <w:ind w:firstLine="1332"/>
            <w:rPr>
              <w:b/>
              <w:noProof/>
              <w:color w:val="FFFFFF" w:themeColor="background2"/>
              <w:spacing w:val="40"/>
              <w:sz w:val="16"/>
              <w:szCs w:val="16"/>
            </w:rPr>
          </w:pPr>
        </w:p>
      </w:tc>
    </w:tr>
  </w:tbl>
  <w:p w14:paraId="7C9203E4" w14:textId="77777777" w:rsidR="005973D0" w:rsidRDefault="005973D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1530"/>
      <w:gridCol w:w="7451"/>
    </w:tblGrid>
    <w:tr w:rsidR="005973D0" w14:paraId="7C9203EB" w14:textId="77777777" w:rsidTr="007530C6">
      <w:trPr>
        <w:trHeight w:val="183"/>
      </w:trPr>
      <w:tc>
        <w:tcPr>
          <w:tcW w:w="1530" w:type="dxa"/>
          <w:vAlign w:val="bottom"/>
        </w:tcPr>
        <w:sdt>
          <w:sdtPr>
            <w:rPr>
              <w:b/>
              <w:sz w:val="20"/>
              <w:szCs w:val="20"/>
            </w:rPr>
            <w:alias w:val="Category"/>
            <w:tag w:val=""/>
            <w:id w:val="-1329975524"/>
            <w:dataBinding w:prefixMappings="xmlns:ns0='http://purl.org/dc/elements/1.1/' xmlns:ns1='http://schemas.openxmlformats.org/package/2006/metadata/core-properties' " w:xpath="/ns1:coreProperties[1]/ns1:category[1]" w:storeItemID="{6C3C8BC8-F283-45AE-878A-BAB7291924A1}"/>
            <w:text/>
          </w:sdtPr>
          <w:sdtEndPr/>
          <w:sdtContent>
            <w:p w14:paraId="7C9203E9" w14:textId="1D1669D7" w:rsidR="005973D0" w:rsidRPr="005D09A4" w:rsidRDefault="005973D0" w:rsidP="005C1828">
              <w:pPr>
                <w:pStyle w:val="Header"/>
                <w:rPr>
                  <w:b/>
                  <w:sz w:val="20"/>
                  <w:szCs w:val="20"/>
                </w:rPr>
              </w:pPr>
              <w:r>
                <w:rPr>
                  <w:b/>
                  <w:sz w:val="20"/>
                  <w:szCs w:val="20"/>
                </w:rPr>
                <w:t>USER GUIDE</w:t>
              </w:r>
            </w:p>
          </w:sdtContent>
        </w:sdt>
      </w:tc>
      <w:tc>
        <w:tcPr>
          <w:tcW w:w="7451" w:type="dxa"/>
          <w:vAlign w:val="bottom"/>
        </w:tcPr>
        <w:sdt>
          <w:sdtPr>
            <w:alias w:val="Company"/>
            <w:tag w:val=""/>
            <w:id w:val="-2068409247"/>
            <w:dataBinding w:prefixMappings="xmlns:ns0='http://schemas.openxmlformats.org/officeDocument/2006/extended-properties' " w:xpath="/ns0:Properties[1]/ns0:Company[1]" w:storeItemID="{6668398D-A668-4E3E-A5EB-62B293D839F1}"/>
            <w:text/>
          </w:sdtPr>
          <w:sdtEndPr/>
          <w:sdtContent>
            <w:p w14:paraId="7C9203EA" w14:textId="667A0F42" w:rsidR="005973D0" w:rsidRPr="00A9181E" w:rsidRDefault="005973D0" w:rsidP="00A9181E">
              <w:pPr>
                <w:pStyle w:val="Header"/>
              </w:pPr>
              <w:r>
                <w:t>Nashville MPO</w:t>
              </w:r>
            </w:p>
          </w:sdtContent>
        </w:sdt>
      </w:tc>
    </w:tr>
    <w:tr w:rsidR="005973D0" w14:paraId="7C9203EE" w14:textId="77777777" w:rsidTr="007530C6">
      <w:trPr>
        <w:trHeight w:val="182"/>
      </w:trPr>
      <w:tc>
        <w:tcPr>
          <w:tcW w:w="1530" w:type="dxa"/>
        </w:tcPr>
        <w:p w14:paraId="7C9203EC" w14:textId="0AF3DB95" w:rsidR="005973D0" w:rsidRPr="00BC389A" w:rsidRDefault="008F26F5" w:rsidP="005C1828">
          <w:pPr>
            <w:pStyle w:val="Header"/>
          </w:pPr>
          <w:sdt>
            <w:sdtPr>
              <w:alias w:val="RFP No. (if applicable)"/>
              <w:tag w:val=""/>
              <w:id w:val="-1226450497"/>
              <w:dataBinding w:prefixMappings="xmlns:ns0='http://purl.org/dc/elements/1.1/' xmlns:ns1='http://schemas.openxmlformats.org/package/2006/metadata/core-properties' " w:xpath="/ns1:coreProperties[1]/ns1:keywords[1]" w:storeItemID="{6C3C8BC8-F283-45AE-878A-BAB7291924A1}"/>
              <w:text/>
            </w:sdtPr>
            <w:sdtEndPr/>
            <w:sdtContent>
              <w:r w:rsidR="005973D0">
                <w:t>Nashville ABM</w:t>
              </w:r>
            </w:sdtContent>
          </w:sdt>
        </w:p>
      </w:tc>
      <w:tc>
        <w:tcPr>
          <w:tcW w:w="7451" w:type="dxa"/>
        </w:tcPr>
        <w:sdt>
          <w:sdtPr>
            <w:alias w:val="Title"/>
            <w:tag w:val=""/>
            <w:id w:val="-51468850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ED" w14:textId="7D1F14AA" w:rsidR="005973D0" w:rsidRPr="00A9181E" w:rsidRDefault="005973D0" w:rsidP="00A9181E">
              <w:pPr>
                <w:pStyle w:val="Header"/>
              </w:pPr>
              <w:r>
                <w:t xml:space="preserve">     </w:t>
              </w:r>
            </w:p>
          </w:sdtContent>
        </w:sdt>
      </w:tc>
    </w:tr>
  </w:tbl>
  <w:p w14:paraId="7C9203EF" w14:textId="77777777" w:rsidR="005973D0" w:rsidRDefault="005973D0" w:rsidP="000A6EC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203F0" w14:textId="77777777" w:rsidR="005973D0" w:rsidRDefault="005973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223F7"/>
    <w:multiLevelType w:val="hybridMultilevel"/>
    <w:tmpl w:val="C48CD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F4E12"/>
    <w:multiLevelType w:val="hybridMultilevel"/>
    <w:tmpl w:val="C04488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14309"/>
    <w:multiLevelType w:val="hybridMultilevel"/>
    <w:tmpl w:val="E4D8B5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900C3"/>
    <w:multiLevelType w:val="hybridMultilevel"/>
    <w:tmpl w:val="C0200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 w15:restartNumberingAfterBreak="0">
    <w:nsid w:val="09332305"/>
    <w:multiLevelType w:val="hybridMultilevel"/>
    <w:tmpl w:val="66A8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547ACE"/>
    <w:multiLevelType w:val="hybridMultilevel"/>
    <w:tmpl w:val="F7E235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6A28D8"/>
    <w:multiLevelType w:val="hybridMultilevel"/>
    <w:tmpl w:val="5FFE2F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F69C8"/>
    <w:multiLevelType w:val="hybridMultilevel"/>
    <w:tmpl w:val="C5A00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0A7B73"/>
    <w:multiLevelType w:val="hybridMultilevel"/>
    <w:tmpl w:val="905818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806137"/>
    <w:multiLevelType w:val="hybridMultilevel"/>
    <w:tmpl w:val="7B12FB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5B5A5A"/>
    <w:multiLevelType w:val="hybridMultilevel"/>
    <w:tmpl w:val="D7BA77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57439C"/>
    <w:multiLevelType w:val="hybridMultilevel"/>
    <w:tmpl w:val="DEDA09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AD1C2C"/>
    <w:multiLevelType w:val="hybridMultilevel"/>
    <w:tmpl w:val="FD2AF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32592"/>
    <w:multiLevelType w:val="hybridMultilevel"/>
    <w:tmpl w:val="3C88AD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AF6992"/>
    <w:multiLevelType w:val="hybridMultilevel"/>
    <w:tmpl w:val="9406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FC114C"/>
    <w:multiLevelType w:val="hybridMultilevel"/>
    <w:tmpl w:val="A4B2BC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C573EC"/>
    <w:multiLevelType w:val="hybridMultilevel"/>
    <w:tmpl w:val="0BAE8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4528BE"/>
    <w:multiLevelType w:val="hybridMultilevel"/>
    <w:tmpl w:val="7AB4BB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A1276"/>
    <w:multiLevelType w:val="hybridMultilevel"/>
    <w:tmpl w:val="E13A05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A5D9A"/>
    <w:multiLevelType w:val="hybridMultilevel"/>
    <w:tmpl w:val="2D4E63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1B63B2"/>
    <w:multiLevelType w:val="hybridMultilevel"/>
    <w:tmpl w:val="340E84A4"/>
    <w:lvl w:ilvl="0" w:tplc="62582FA4">
      <w:numFmt w:val="decimal"/>
      <w:lvlText w:val="%1-"/>
      <w:lvlJc w:val="left"/>
      <w:pPr>
        <w:ind w:left="90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22" w15:restartNumberingAfterBreak="0">
    <w:nsid w:val="30137818"/>
    <w:multiLevelType w:val="hybridMultilevel"/>
    <w:tmpl w:val="1F4029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602085"/>
    <w:multiLevelType w:val="hybridMultilevel"/>
    <w:tmpl w:val="A55E8C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637BF3"/>
    <w:multiLevelType w:val="hybridMultilevel"/>
    <w:tmpl w:val="EF36A4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9D32A3"/>
    <w:multiLevelType w:val="hybridMultilevel"/>
    <w:tmpl w:val="90F6D806"/>
    <w:lvl w:ilvl="0" w:tplc="0409000F">
      <w:start w:val="1"/>
      <w:numFmt w:val="decimal"/>
      <w:lvlText w:val="%1."/>
      <w:lvlJc w:val="left"/>
      <w:pPr>
        <w:ind w:left="864" w:hanging="360"/>
      </w:pPr>
      <w:rPr>
        <w:rFonts w:cs="Times New Roman"/>
      </w:rPr>
    </w:lvl>
    <w:lvl w:ilvl="1" w:tplc="04090019" w:tentative="1">
      <w:start w:val="1"/>
      <w:numFmt w:val="lowerLetter"/>
      <w:lvlText w:val="%2."/>
      <w:lvlJc w:val="left"/>
      <w:pPr>
        <w:ind w:left="1584" w:hanging="360"/>
      </w:pPr>
      <w:rPr>
        <w:rFonts w:cs="Times New Roman"/>
      </w:rPr>
    </w:lvl>
    <w:lvl w:ilvl="2" w:tplc="0409001B" w:tentative="1">
      <w:start w:val="1"/>
      <w:numFmt w:val="lowerRoman"/>
      <w:lvlText w:val="%3."/>
      <w:lvlJc w:val="right"/>
      <w:pPr>
        <w:ind w:left="2304" w:hanging="180"/>
      </w:pPr>
      <w:rPr>
        <w:rFonts w:cs="Times New Roman"/>
      </w:rPr>
    </w:lvl>
    <w:lvl w:ilvl="3" w:tplc="0409000F" w:tentative="1">
      <w:start w:val="1"/>
      <w:numFmt w:val="decimal"/>
      <w:lvlText w:val="%4."/>
      <w:lvlJc w:val="left"/>
      <w:pPr>
        <w:ind w:left="3024" w:hanging="360"/>
      </w:pPr>
      <w:rPr>
        <w:rFonts w:cs="Times New Roman"/>
      </w:rPr>
    </w:lvl>
    <w:lvl w:ilvl="4" w:tplc="04090019" w:tentative="1">
      <w:start w:val="1"/>
      <w:numFmt w:val="lowerLetter"/>
      <w:lvlText w:val="%5."/>
      <w:lvlJc w:val="left"/>
      <w:pPr>
        <w:ind w:left="3744" w:hanging="360"/>
      </w:pPr>
      <w:rPr>
        <w:rFonts w:cs="Times New Roman"/>
      </w:rPr>
    </w:lvl>
    <w:lvl w:ilvl="5" w:tplc="0409001B" w:tentative="1">
      <w:start w:val="1"/>
      <w:numFmt w:val="lowerRoman"/>
      <w:lvlText w:val="%6."/>
      <w:lvlJc w:val="right"/>
      <w:pPr>
        <w:ind w:left="4464" w:hanging="180"/>
      </w:pPr>
      <w:rPr>
        <w:rFonts w:cs="Times New Roman"/>
      </w:rPr>
    </w:lvl>
    <w:lvl w:ilvl="6" w:tplc="0409000F" w:tentative="1">
      <w:start w:val="1"/>
      <w:numFmt w:val="decimal"/>
      <w:lvlText w:val="%7."/>
      <w:lvlJc w:val="left"/>
      <w:pPr>
        <w:ind w:left="5184" w:hanging="360"/>
      </w:pPr>
      <w:rPr>
        <w:rFonts w:cs="Times New Roman"/>
      </w:rPr>
    </w:lvl>
    <w:lvl w:ilvl="7" w:tplc="04090019" w:tentative="1">
      <w:start w:val="1"/>
      <w:numFmt w:val="lowerLetter"/>
      <w:lvlText w:val="%8."/>
      <w:lvlJc w:val="left"/>
      <w:pPr>
        <w:ind w:left="5904" w:hanging="360"/>
      </w:pPr>
      <w:rPr>
        <w:rFonts w:cs="Times New Roman"/>
      </w:rPr>
    </w:lvl>
    <w:lvl w:ilvl="8" w:tplc="0409001B" w:tentative="1">
      <w:start w:val="1"/>
      <w:numFmt w:val="lowerRoman"/>
      <w:lvlText w:val="%9."/>
      <w:lvlJc w:val="right"/>
      <w:pPr>
        <w:ind w:left="6624" w:hanging="180"/>
      </w:pPr>
      <w:rPr>
        <w:rFonts w:cs="Times New Roman"/>
      </w:rPr>
    </w:lvl>
  </w:abstractNum>
  <w:abstractNum w:abstractNumId="26" w15:restartNumberingAfterBreak="0">
    <w:nsid w:val="31CE657D"/>
    <w:multiLevelType w:val="hybridMultilevel"/>
    <w:tmpl w:val="5DE2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ED617C"/>
    <w:multiLevelType w:val="hybridMultilevel"/>
    <w:tmpl w:val="2512A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B5720D"/>
    <w:multiLevelType w:val="hybridMultilevel"/>
    <w:tmpl w:val="47BC50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705ABE"/>
    <w:multiLevelType w:val="hybridMultilevel"/>
    <w:tmpl w:val="F4A609FA"/>
    <w:lvl w:ilvl="0" w:tplc="04090005">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0" w15:restartNumberingAfterBreak="0">
    <w:nsid w:val="39942F31"/>
    <w:multiLevelType w:val="hybridMultilevel"/>
    <w:tmpl w:val="61EAC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BE5F38"/>
    <w:multiLevelType w:val="hybridMultilevel"/>
    <w:tmpl w:val="4C96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063756"/>
    <w:multiLevelType w:val="hybridMultilevel"/>
    <w:tmpl w:val="C2EA3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504550"/>
    <w:multiLevelType w:val="hybridMultilevel"/>
    <w:tmpl w:val="8BB2B5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DE0361"/>
    <w:multiLevelType w:val="hybridMultilevel"/>
    <w:tmpl w:val="AED0D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0540F"/>
    <w:multiLevelType w:val="hybridMultilevel"/>
    <w:tmpl w:val="14067D74"/>
    <w:lvl w:ilvl="0" w:tplc="04090005">
      <w:start w:val="1"/>
      <w:numFmt w:val="bullet"/>
      <w:lvlText w:val=""/>
      <w:lvlJc w:val="left"/>
      <w:pPr>
        <w:ind w:left="420" w:hanging="360"/>
      </w:pPr>
      <w:rPr>
        <w:rFonts w:ascii="Wingdings" w:hAnsi="Wingding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3E116311"/>
    <w:multiLevelType w:val="hybridMultilevel"/>
    <w:tmpl w:val="962A45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E75B23"/>
    <w:multiLevelType w:val="hybridMultilevel"/>
    <w:tmpl w:val="7A6C13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F90660"/>
    <w:multiLevelType w:val="hybridMultilevel"/>
    <w:tmpl w:val="83FC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443FE0"/>
    <w:multiLevelType w:val="hybridMultilevel"/>
    <w:tmpl w:val="5D8C59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5B1865"/>
    <w:multiLevelType w:val="hybridMultilevel"/>
    <w:tmpl w:val="2B06F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937AB5"/>
    <w:multiLevelType w:val="hybridMultilevel"/>
    <w:tmpl w:val="6C768D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F60F58"/>
    <w:multiLevelType w:val="hybridMultilevel"/>
    <w:tmpl w:val="888A78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ED1AF9"/>
    <w:multiLevelType w:val="hybridMultilevel"/>
    <w:tmpl w:val="E824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AB01FB"/>
    <w:multiLevelType w:val="hybridMultilevel"/>
    <w:tmpl w:val="644E7E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2D01DB"/>
    <w:multiLevelType w:val="hybridMultilevel"/>
    <w:tmpl w:val="C6F05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B557B8"/>
    <w:multiLevelType w:val="hybridMultilevel"/>
    <w:tmpl w:val="CCB6DA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3B7E33"/>
    <w:multiLevelType w:val="hybridMultilevel"/>
    <w:tmpl w:val="8BD01E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205A44"/>
    <w:multiLevelType w:val="hybridMultilevel"/>
    <w:tmpl w:val="464C68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8945AD"/>
    <w:multiLevelType w:val="hybridMultilevel"/>
    <w:tmpl w:val="1C9CEA1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49B1854"/>
    <w:multiLevelType w:val="hybridMultilevel"/>
    <w:tmpl w:val="D826E7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720"/>
        </w:tabs>
        <w:ind w:left="72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7C15D97"/>
    <w:multiLevelType w:val="hybridMultilevel"/>
    <w:tmpl w:val="6526F8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CF5564"/>
    <w:multiLevelType w:val="hybridMultilevel"/>
    <w:tmpl w:val="5D3E8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6825E2"/>
    <w:multiLevelType w:val="hybridMultilevel"/>
    <w:tmpl w:val="0E54E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E114B1"/>
    <w:multiLevelType w:val="hybridMultilevel"/>
    <w:tmpl w:val="F3CA4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7E20D86"/>
    <w:multiLevelType w:val="hybridMultilevel"/>
    <w:tmpl w:val="E1ECA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DC3C2E"/>
    <w:multiLevelType w:val="hybridMultilevel"/>
    <w:tmpl w:val="EDEE4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AB524E"/>
    <w:multiLevelType w:val="hybridMultilevel"/>
    <w:tmpl w:val="83FE4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0B34ED4"/>
    <w:multiLevelType w:val="hybridMultilevel"/>
    <w:tmpl w:val="B294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D538E8"/>
    <w:multiLevelType w:val="hybridMultilevel"/>
    <w:tmpl w:val="D8946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2057A73"/>
    <w:multiLevelType w:val="hybridMultilevel"/>
    <w:tmpl w:val="DD98C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20C13A1"/>
    <w:multiLevelType w:val="hybridMultilevel"/>
    <w:tmpl w:val="9854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D22BAD"/>
    <w:multiLevelType w:val="hybridMultilevel"/>
    <w:tmpl w:val="6E120F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8C2F23"/>
    <w:multiLevelType w:val="hybridMultilevel"/>
    <w:tmpl w:val="21AA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5F1D94"/>
    <w:multiLevelType w:val="hybridMultilevel"/>
    <w:tmpl w:val="C6D43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045653"/>
    <w:multiLevelType w:val="hybridMultilevel"/>
    <w:tmpl w:val="85545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361D18"/>
    <w:multiLevelType w:val="hybridMultilevel"/>
    <w:tmpl w:val="91FA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677C37"/>
    <w:multiLevelType w:val="hybridMultilevel"/>
    <w:tmpl w:val="2C24B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C058FF"/>
    <w:multiLevelType w:val="hybridMultilevel"/>
    <w:tmpl w:val="EF285B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8E43E1"/>
    <w:multiLevelType w:val="hybridMultilevel"/>
    <w:tmpl w:val="AAA04282"/>
    <w:lvl w:ilvl="0" w:tplc="04090005">
      <w:start w:val="1"/>
      <w:numFmt w:val="bullet"/>
      <w:lvlText w:val=""/>
      <w:lvlJc w:val="left"/>
      <w:pPr>
        <w:ind w:left="420" w:hanging="360"/>
      </w:pPr>
      <w:rPr>
        <w:rFonts w:ascii="Wingdings" w:hAnsi="Wingding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58"/>
  </w:num>
  <w:num w:numId="2">
    <w:abstractNumId w:val="4"/>
  </w:num>
  <w:num w:numId="3">
    <w:abstractNumId w:val="4"/>
  </w:num>
  <w:num w:numId="4">
    <w:abstractNumId w:val="53"/>
  </w:num>
  <w:num w:numId="5">
    <w:abstractNumId w:val="38"/>
  </w:num>
  <w:num w:numId="6">
    <w:abstractNumId w:val="60"/>
  </w:num>
  <w:num w:numId="7">
    <w:abstractNumId w:val="50"/>
  </w:num>
  <w:num w:numId="8">
    <w:abstractNumId w:val="59"/>
  </w:num>
  <w:num w:numId="9">
    <w:abstractNumId w:val="25"/>
  </w:num>
  <w:num w:numId="10">
    <w:abstractNumId w:val="65"/>
  </w:num>
  <w:num w:numId="11">
    <w:abstractNumId w:val="15"/>
  </w:num>
  <w:num w:numId="12">
    <w:abstractNumId w:val="8"/>
  </w:num>
  <w:num w:numId="13">
    <w:abstractNumId w:val="62"/>
  </w:num>
  <w:num w:numId="14">
    <w:abstractNumId w:val="46"/>
  </w:num>
  <w:num w:numId="15">
    <w:abstractNumId w:val="64"/>
  </w:num>
  <w:num w:numId="16">
    <w:abstractNumId w:val="12"/>
  </w:num>
  <w:num w:numId="17">
    <w:abstractNumId w:val="45"/>
  </w:num>
  <w:num w:numId="18">
    <w:abstractNumId w:val="55"/>
  </w:num>
  <w:num w:numId="19">
    <w:abstractNumId w:val="1"/>
  </w:num>
  <w:num w:numId="20">
    <w:abstractNumId w:val="18"/>
  </w:num>
  <w:num w:numId="21">
    <w:abstractNumId w:val="43"/>
  </w:num>
  <w:num w:numId="22">
    <w:abstractNumId w:val="47"/>
  </w:num>
  <w:num w:numId="23">
    <w:abstractNumId w:val="29"/>
  </w:num>
  <w:num w:numId="24">
    <w:abstractNumId w:val="9"/>
  </w:num>
  <w:num w:numId="25">
    <w:abstractNumId w:val="19"/>
  </w:num>
  <w:num w:numId="26">
    <w:abstractNumId w:val="23"/>
  </w:num>
  <w:num w:numId="27">
    <w:abstractNumId w:val="13"/>
  </w:num>
  <w:num w:numId="28">
    <w:abstractNumId w:val="49"/>
  </w:num>
  <w:num w:numId="29">
    <w:abstractNumId w:val="36"/>
  </w:num>
  <w:num w:numId="30">
    <w:abstractNumId w:val="28"/>
  </w:num>
  <w:num w:numId="31">
    <w:abstractNumId w:val="2"/>
  </w:num>
  <w:num w:numId="32">
    <w:abstractNumId w:val="48"/>
  </w:num>
  <w:num w:numId="33">
    <w:abstractNumId w:val="16"/>
  </w:num>
  <w:num w:numId="34">
    <w:abstractNumId w:val="24"/>
  </w:num>
  <w:num w:numId="35">
    <w:abstractNumId w:val="40"/>
  </w:num>
  <w:num w:numId="36">
    <w:abstractNumId w:val="61"/>
  </w:num>
  <w:num w:numId="37">
    <w:abstractNumId w:val="20"/>
  </w:num>
  <w:num w:numId="38">
    <w:abstractNumId w:val="42"/>
  </w:num>
  <w:num w:numId="39">
    <w:abstractNumId w:val="3"/>
  </w:num>
  <w:num w:numId="40">
    <w:abstractNumId w:val="6"/>
  </w:num>
  <w:num w:numId="41">
    <w:abstractNumId w:val="27"/>
  </w:num>
  <w:num w:numId="42">
    <w:abstractNumId w:val="57"/>
  </w:num>
  <w:num w:numId="43">
    <w:abstractNumId w:val="11"/>
  </w:num>
  <w:num w:numId="44">
    <w:abstractNumId w:val="54"/>
  </w:num>
  <w:num w:numId="45">
    <w:abstractNumId w:val="33"/>
  </w:num>
  <w:num w:numId="46">
    <w:abstractNumId w:val="41"/>
  </w:num>
  <w:num w:numId="47">
    <w:abstractNumId w:val="35"/>
  </w:num>
  <w:num w:numId="48">
    <w:abstractNumId w:val="17"/>
  </w:num>
  <w:num w:numId="49">
    <w:abstractNumId w:val="30"/>
  </w:num>
  <w:num w:numId="50">
    <w:abstractNumId w:val="34"/>
  </w:num>
  <w:num w:numId="51">
    <w:abstractNumId w:val="73"/>
  </w:num>
  <w:num w:numId="52">
    <w:abstractNumId w:val="67"/>
  </w:num>
  <w:num w:numId="53">
    <w:abstractNumId w:val="51"/>
  </w:num>
  <w:num w:numId="54">
    <w:abstractNumId w:val="74"/>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num>
  <w:num w:numId="57">
    <w:abstractNumId w:val="71"/>
  </w:num>
  <w:num w:numId="58">
    <w:abstractNumId w:val="66"/>
  </w:num>
  <w:num w:numId="59">
    <w:abstractNumId w:val="7"/>
  </w:num>
  <w:num w:numId="60">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1"/>
  </w:num>
  <w:num w:numId="62">
    <w:abstractNumId w:val="72"/>
  </w:num>
  <w:num w:numId="63">
    <w:abstractNumId w:val="10"/>
  </w:num>
  <w:num w:numId="64">
    <w:abstractNumId w:val="52"/>
  </w:num>
  <w:num w:numId="65">
    <w:abstractNumId w:val="68"/>
  </w:num>
  <w:num w:numId="66">
    <w:abstractNumId w:val="14"/>
  </w:num>
  <w:num w:numId="67">
    <w:abstractNumId w:val="22"/>
  </w:num>
  <w:num w:numId="68">
    <w:abstractNumId w:val="31"/>
  </w:num>
  <w:num w:numId="69">
    <w:abstractNumId w:val="69"/>
  </w:num>
  <w:num w:numId="70">
    <w:abstractNumId w:val="32"/>
  </w:num>
  <w:num w:numId="71">
    <w:abstractNumId w:val="0"/>
  </w:num>
  <w:num w:numId="72">
    <w:abstractNumId w:val="39"/>
  </w:num>
  <w:num w:numId="73">
    <w:abstractNumId w:val="5"/>
  </w:num>
  <w:num w:numId="74">
    <w:abstractNumId w:val="70"/>
  </w:num>
  <w:num w:numId="75">
    <w:abstractNumId w:val="44"/>
  </w:num>
  <w:num w:numId="76">
    <w:abstractNumId w:val="63"/>
  </w:num>
  <w:num w:numId="77">
    <w:abstractNumId w:val="26"/>
  </w:num>
  <w:numIdMacAtCleanup w:val="6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agendra Dhakar">
    <w15:presenceInfo w15:providerId="AD" w15:userId="S-1-5-21-2760274948-670483738-289685859-102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0"/>
  <w:trackRevisio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2D54"/>
    <w:rsid w:val="000050C9"/>
    <w:rsid w:val="00005332"/>
    <w:rsid w:val="00005EC3"/>
    <w:rsid w:val="0001409D"/>
    <w:rsid w:val="000162AB"/>
    <w:rsid w:val="00026243"/>
    <w:rsid w:val="00026CD6"/>
    <w:rsid w:val="00030939"/>
    <w:rsid w:val="00032A3D"/>
    <w:rsid w:val="0003437A"/>
    <w:rsid w:val="00035818"/>
    <w:rsid w:val="00037B69"/>
    <w:rsid w:val="00040E5E"/>
    <w:rsid w:val="0004584E"/>
    <w:rsid w:val="00047F01"/>
    <w:rsid w:val="00047F2F"/>
    <w:rsid w:val="00050216"/>
    <w:rsid w:val="00053E14"/>
    <w:rsid w:val="000556E4"/>
    <w:rsid w:val="000600DB"/>
    <w:rsid w:val="00060296"/>
    <w:rsid w:val="0006039E"/>
    <w:rsid w:val="00064037"/>
    <w:rsid w:val="00070934"/>
    <w:rsid w:val="0007617C"/>
    <w:rsid w:val="0008302A"/>
    <w:rsid w:val="00086DB5"/>
    <w:rsid w:val="0008726F"/>
    <w:rsid w:val="00087D8A"/>
    <w:rsid w:val="000A0DE0"/>
    <w:rsid w:val="000A2E4A"/>
    <w:rsid w:val="000A4DB3"/>
    <w:rsid w:val="000A6ECC"/>
    <w:rsid w:val="000B15F3"/>
    <w:rsid w:val="000B19CE"/>
    <w:rsid w:val="000B2999"/>
    <w:rsid w:val="000B6299"/>
    <w:rsid w:val="000C01F0"/>
    <w:rsid w:val="000C11C5"/>
    <w:rsid w:val="000C17A5"/>
    <w:rsid w:val="000C4A84"/>
    <w:rsid w:val="000E1507"/>
    <w:rsid w:val="000E3528"/>
    <w:rsid w:val="000E7F1E"/>
    <w:rsid w:val="000F0304"/>
    <w:rsid w:val="000F1A58"/>
    <w:rsid w:val="000F3449"/>
    <w:rsid w:val="001018B6"/>
    <w:rsid w:val="0010221D"/>
    <w:rsid w:val="001027B0"/>
    <w:rsid w:val="001034A2"/>
    <w:rsid w:val="00110440"/>
    <w:rsid w:val="0011052E"/>
    <w:rsid w:val="00113AF6"/>
    <w:rsid w:val="00120024"/>
    <w:rsid w:val="001209CB"/>
    <w:rsid w:val="00122C21"/>
    <w:rsid w:val="001238AA"/>
    <w:rsid w:val="00125A4D"/>
    <w:rsid w:val="00126845"/>
    <w:rsid w:val="001304F4"/>
    <w:rsid w:val="00130FBD"/>
    <w:rsid w:val="0013292A"/>
    <w:rsid w:val="0013431C"/>
    <w:rsid w:val="00134ABA"/>
    <w:rsid w:val="00136087"/>
    <w:rsid w:val="001376C0"/>
    <w:rsid w:val="001415A5"/>
    <w:rsid w:val="00142C32"/>
    <w:rsid w:val="00143556"/>
    <w:rsid w:val="00143727"/>
    <w:rsid w:val="00147F79"/>
    <w:rsid w:val="0015119F"/>
    <w:rsid w:val="0015748D"/>
    <w:rsid w:val="00160541"/>
    <w:rsid w:val="00163FF8"/>
    <w:rsid w:val="00166511"/>
    <w:rsid w:val="001669C9"/>
    <w:rsid w:val="00171A89"/>
    <w:rsid w:val="001749BD"/>
    <w:rsid w:val="001774E5"/>
    <w:rsid w:val="00184596"/>
    <w:rsid w:val="00185571"/>
    <w:rsid w:val="00186519"/>
    <w:rsid w:val="00187738"/>
    <w:rsid w:val="00187875"/>
    <w:rsid w:val="00190383"/>
    <w:rsid w:val="0019174D"/>
    <w:rsid w:val="00193869"/>
    <w:rsid w:val="00195791"/>
    <w:rsid w:val="00197737"/>
    <w:rsid w:val="001A08D8"/>
    <w:rsid w:val="001A6917"/>
    <w:rsid w:val="001B0544"/>
    <w:rsid w:val="001B15E7"/>
    <w:rsid w:val="001C3C11"/>
    <w:rsid w:val="001C5444"/>
    <w:rsid w:val="001C5EFF"/>
    <w:rsid w:val="001C62AD"/>
    <w:rsid w:val="001C64CD"/>
    <w:rsid w:val="001D107C"/>
    <w:rsid w:val="001D3264"/>
    <w:rsid w:val="001D78EA"/>
    <w:rsid w:val="001E77FF"/>
    <w:rsid w:val="001F1474"/>
    <w:rsid w:val="001F5AB8"/>
    <w:rsid w:val="001F6BF2"/>
    <w:rsid w:val="001F6E85"/>
    <w:rsid w:val="00210302"/>
    <w:rsid w:val="002111CE"/>
    <w:rsid w:val="0021296D"/>
    <w:rsid w:val="002140EA"/>
    <w:rsid w:val="00217D14"/>
    <w:rsid w:val="00220809"/>
    <w:rsid w:val="00222F57"/>
    <w:rsid w:val="00230D80"/>
    <w:rsid w:val="00234FC7"/>
    <w:rsid w:val="002460A3"/>
    <w:rsid w:val="0025226F"/>
    <w:rsid w:val="00253D82"/>
    <w:rsid w:val="00254CC4"/>
    <w:rsid w:val="00255554"/>
    <w:rsid w:val="00256B10"/>
    <w:rsid w:val="0026402B"/>
    <w:rsid w:val="00267BE3"/>
    <w:rsid w:val="002717D3"/>
    <w:rsid w:val="0027228A"/>
    <w:rsid w:val="00272809"/>
    <w:rsid w:val="00273B52"/>
    <w:rsid w:val="0027636D"/>
    <w:rsid w:val="002826D6"/>
    <w:rsid w:val="002827EA"/>
    <w:rsid w:val="00285F2F"/>
    <w:rsid w:val="002920E7"/>
    <w:rsid w:val="00295FA2"/>
    <w:rsid w:val="002963D9"/>
    <w:rsid w:val="002A0DEE"/>
    <w:rsid w:val="002A1C0D"/>
    <w:rsid w:val="002A3053"/>
    <w:rsid w:val="002A7E9F"/>
    <w:rsid w:val="002B19F1"/>
    <w:rsid w:val="002B4D6D"/>
    <w:rsid w:val="002B5EA0"/>
    <w:rsid w:val="002C00BD"/>
    <w:rsid w:val="002C0716"/>
    <w:rsid w:val="002C119D"/>
    <w:rsid w:val="002C149F"/>
    <w:rsid w:val="002C14A7"/>
    <w:rsid w:val="002C4F4D"/>
    <w:rsid w:val="002C7F7B"/>
    <w:rsid w:val="002C7FB6"/>
    <w:rsid w:val="002D3C57"/>
    <w:rsid w:val="002D4B3B"/>
    <w:rsid w:val="002D68C7"/>
    <w:rsid w:val="002E074E"/>
    <w:rsid w:val="002E32BD"/>
    <w:rsid w:val="002E4AF9"/>
    <w:rsid w:val="002E57E4"/>
    <w:rsid w:val="002E5EE3"/>
    <w:rsid w:val="002F06FB"/>
    <w:rsid w:val="002F32F0"/>
    <w:rsid w:val="002F5C2A"/>
    <w:rsid w:val="00301192"/>
    <w:rsid w:val="00302396"/>
    <w:rsid w:val="00303CA5"/>
    <w:rsid w:val="0030618A"/>
    <w:rsid w:val="0030773D"/>
    <w:rsid w:val="00311435"/>
    <w:rsid w:val="00311EB9"/>
    <w:rsid w:val="00312C31"/>
    <w:rsid w:val="00316FC8"/>
    <w:rsid w:val="0032257B"/>
    <w:rsid w:val="003234B6"/>
    <w:rsid w:val="00323C6B"/>
    <w:rsid w:val="00326AD8"/>
    <w:rsid w:val="003322AB"/>
    <w:rsid w:val="003368AE"/>
    <w:rsid w:val="00341186"/>
    <w:rsid w:val="00341AD1"/>
    <w:rsid w:val="00342435"/>
    <w:rsid w:val="00351021"/>
    <w:rsid w:val="003525CD"/>
    <w:rsid w:val="00352B4E"/>
    <w:rsid w:val="00353A6B"/>
    <w:rsid w:val="00354E53"/>
    <w:rsid w:val="00363DAC"/>
    <w:rsid w:val="00364A47"/>
    <w:rsid w:val="00365503"/>
    <w:rsid w:val="00371A93"/>
    <w:rsid w:val="00374378"/>
    <w:rsid w:val="00375B4B"/>
    <w:rsid w:val="00375FA5"/>
    <w:rsid w:val="00377F1D"/>
    <w:rsid w:val="003833BE"/>
    <w:rsid w:val="003839A4"/>
    <w:rsid w:val="00384D27"/>
    <w:rsid w:val="00384FA7"/>
    <w:rsid w:val="0038794A"/>
    <w:rsid w:val="00391DDE"/>
    <w:rsid w:val="003936F6"/>
    <w:rsid w:val="003965F3"/>
    <w:rsid w:val="00396EBE"/>
    <w:rsid w:val="003A4BFA"/>
    <w:rsid w:val="003A56A5"/>
    <w:rsid w:val="003A6376"/>
    <w:rsid w:val="003B01DE"/>
    <w:rsid w:val="003B23FC"/>
    <w:rsid w:val="003B57ED"/>
    <w:rsid w:val="003B5AA0"/>
    <w:rsid w:val="003C0CD1"/>
    <w:rsid w:val="003C1EAF"/>
    <w:rsid w:val="003C3706"/>
    <w:rsid w:val="003D6844"/>
    <w:rsid w:val="003E0ABA"/>
    <w:rsid w:val="003E1124"/>
    <w:rsid w:val="003E1FE1"/>
    <w:rsid w:val="003E3C93"/>
    <w:rsid w:val="003F2CA4"/>
    <w:rsid w:val="003F3390"/>
    <w:rsid w:val="003F3DA8"/>
    <w:rsid w:val="00400EC4"/>
    <w:rsid w:val="00404394"/>
    <w:rsid w:val="00405308"/>
    <w:rsid w:val="0040691B"/>
    <w:rsid w:val="00415390"/>
    <w:rsid w:val="00417DEC"/>
    <w:rsid w:val="00417F77"/>
    <w:rsid w:val="00420165"/>
    <w:rsid w:val="0042058E"/>
    <w:rsid w:val="0042160F"/>
    <w:rsid w:val="00421B65"/>
    <w:rsid w:val="004304E5"/>
    <w:rsid w:val="00432321"/>
    <w:rsid w:val="004360D6"/>
    <w:rsid w:val="004414B0"/>
    <w:rsid w:val="00447414"/>
    <w:rsid w:val="0045282D"/>
    <w:rsid w:val="00453DDF"/>
    <w:rsid w:val="00454AB6"/>
    <w:rsid w:val="00455DBB"/>
    <w:rsid w:val="00456CA5"/>
    <w:rsid w:val="0045753A"/>
    <w:rsid w:val="0045765E"/>
    <w:rsid w:val="004612EF"/>
    <w:rsid w:val="004617AC"/>
    <w:rsid w:val="00462B22"/>
    <w:rsid w:val="00471D77"/>
    <w:rsid w:val="00476A1A"/>
    <w:rsid w:val="00480C50"/>
    <w:rsid w:val="0048319E"/>
    <w:rsid w:val="0048717F"/>
    <w:rsid w:val="00491005"/>
    <w:rsid w:val="004918B7"/>
    <w:rsid w:val="00494AD1"/>
    <w:rsid w:val="00494E92"/>
    <w:rsid w:val="004956A8"/>
    <w:rsid w:val="004967A6"/>
    <w:rsid w:val="004A0713"/>
    <w:rsid w:val="004A0A1A"/>
    <w:rsid w:val="004A308D"/>
    <w:rsid w:val="004A3A5B"/>
    <w:rsid w:val="004A4545"/>
    <w:rsid w:val="004A6FB9"/>
    <w:rsid w:val="004A7479"/>
    <w:rsid w:val="004B09A2"/>
    <w:rsid w:val="004B4865"/>
    <w:rsid w:val="004B6CFA"/>
    <w:rsid w:val="004C0FC4"/>
    <w:rsid w:val="004C1583"/>
    <w:rsid w:val="004C1BDE"/>
    <w:rsid w:val="004C2ACA"/>
    <w:rsid w:val="004C3E7E"/>
    <w:rsid w:val="004C481B"/>
    <w:rsid w:val="004C4B0E"/>
    <w:rsid w:val="004D22CD"/>
    <w:rsid w:val="004D6B4A"/>
    <w:rsid w:val="004D7536"/>
    <w:rsid w:val="004E241C"/>
    <w:rsid w:val="004E3807"/>
    <w:rsid w:val="004F021D"/>
    <w:rsid w:val="004F261F"/>
    <w:rsid w:val="004F3BA6"/>
    <w:rsid w:val="004F4F13"/>
    <w:rsid w:val="005022E6"/>
    <w:rsid w:val="00503EA5"/>
    <w:rsid w:val="0050599E"/>
    <w:rsid w:val="00507B6E"/>
    <w:rsid w:val="005115FD"/>
    <w:rsid w:val="00512FB2"/>
    <w:rsid w:val="00515A1C"/>
    <w:rsid w:val="005171A5"/>
    <w:rsid w:val="00517251"/>
    <w:rsid w:val="00520059"/>
    <w:rsid w:val="00527B6C"/>
    <w:rsid w:val="0053068C"/>
    <w:rsid w:val="00530A7C"/>
    <w:rsid w:val="00530B6A"/>
    <w:rsid w:val="005324A4"/>
    <w:rsid w:val="005326AE"/>
    <w:rsid w:val="00534D10"/>
    <w:rsid w:val="0054058A"/>
    <w:rsid w:val="00541B2F"/>
    <w:rsid w:val="00546D58"/>
    <w:rsid w:val="0055015C"/>
    <w:rsid w:val="00552A9B"/>
    <w:rsid w:val="00553518"/>
    <w:rsid w:val="00556CE9"/>
    <w:rsid w:val="00563EA8"/>
    <w:rsid w:val="00576C98"/>
    <w:rsid w:val="00577E25"/>
    <w:rsid w:val="005814F4"/>
    <w:rsid w:val="005820B9"/>
    <w:rsid w:val="00582E43"/>
    <w:rsid w:val="00583F9D"/>
    <w:rsid w:val="005869A3"/>
    <w:rsid w:val="00587161"/>
    <w:rsid w:val="00587F38"/>
    <w:rsid w:val="0059237A"/>
    <w:rsid w:val="005942E4"/>
    <w:rsid w:val="005970A5"/>
    <w:rsid w:val="005973D0"/>
    <w:rsid w:val="005974E5"/>
    <w:rsid w:val="005A0563"/>
    <w:rsid w:val="005A1366"/>
    <w:rsid w:val="005A146E"/>
    <w:rsid w:val="005A333B"/>
    <w:rsid w:val="005A5A13"/>
    <w:rsid w:val="005B1411"/>
    <w:rsid w:val="005B2D09"/>
    <w:rsid w:val="005B5899"/>
    <w:rsid w:val="005B5C20"/>
    <w:rsid w:val="005C1828"/>
    <w:rsid w:val="005C2FCA"/>
    <w:rsid w:val="005C60CB"/>
    <w:rsid w:val="005C6567"/>
    <w:rsid w:val="005C7569"/>
    <w:rsid w:val="005D007E"/>
    <w:rsid w:val="005D09A4"/>
    <w:rsid w:val="005D31BF"/>
    <w:rsid w:val="005D3BBD"/>
    <w:rsid w:val="005D53AC"/>
    <w:rsid w:val="005D6CC0"/>
    <w:rsid w:val="005D7B2D"/>
    <w:rsid w:val="005F562D"/>
    <w:rsid w:val="005F5631"/>
    <w:rsid w:val="005F795D"/>
    <w:rsid w:val="00602D0B"/>
    <w:rsid w:val="00603F1C"/>
    <w:rsid w:val="00604F76"/>
    <w:rsid w:val="006068AD"/>
    <w:rsid w:val="006107AA"/>
    <w:rsid w:val="006108D5"/>
    <w:rsid w:val="00612571"/>
    <w:rsid w:val="0061306B"/>
    <w:rsid w:val="00620CF1"/>
    <w:rsid w:val="006305E4"/>
    <w:rsid w:val="00630DE2"/>
    <w:rsid w:val="00631156"/>
    <w:rsid w:val="00633F49"/>
    <w:rsid w:val="00637950"/>
    <w:rsid w:val="00640182"/>
    <w:rsid w:val="006407BE"/>
    <w:rsid w:val="006428B5"/>
    <w:rsid w:val="006434EE"/>
    <w:rsid w:val="00644CF0"/>
    <w:rsid w:val="00652726"/>
    <w:rsid w:val="006549EF"/>
    <w:rsid w:val="00657FD8"/>
    <w:rsid w:val="00661E6A"/>
    <w:rsid w:val="006637CE"/>
    <w:rsid w:val="0067123D"/>
    <w:rsid w:val="0067504D"/>
    <w:rsid w:val="006840E4"/>
    <w:rsid w:val="0069177F"/>
    <w:rsid w:val="00694578"/>
    <w:rsid w:val="006945A7"/>
    <w:rsid w:val="006966A3"/>
    <w:rsid w:val="00696937"/>
    <w:rsid w:val="00697381"/>
    <w:rsid w:val="006A713C"/>
    <w:rsid w:val="006B287D"/>
    <w:rsid w:val="006C6F2F"/>
    <w:rsid w:val="006D727D"/>
    <w:rsid w:val="006D7F1E"/>
    <w:rsid w:val="006E2A32"/>
    <w:rsid w:val="006E4EC1"/>
    <w:rsid w:val="006E5649"/>
    <w:rsid w:val="006E613C"/>
    <w:rsid w:val="006E70D5"/>
    <w:rsid w:val="006F26CB"/>
    <w:rsid w:val="006F2BD6"/>
    <w:rsid w:val="00702781"/>
    <w:rsid w:val="00706D3C"/>
    <w:rsid w:val="00713598"/>
    <w:rsid w:val="00713E03"/>
    <w:rsid w:val="00716E7C"/>
    <w:rsid w:val="00720A6E"/>
    <w:rsid w:val="007218A9"/>
    <w:rsid w:val="00722780"/>
    <w:rsid w:val="007263DB"/>
    <w:rsid w:val="00731360"/>
    <w:rsid w:val="00731819"/>
    <w:rsid w:val="00735440"/>
    <w:rsid w:val="00735BC3"/>
    <w:rsid w:val="00736327"/>
    <w:rsid w:val="0073659D"/>
    <w:rsid w:val="00737ECC"/>
    <w:rsid w:val="00740E33"/>
    <w:rsid w:val="007448FB"/>
    <w:rsid w:val="00747111"/>
    <w:rsid w:val="0074742A"/>
    <w:rsid w:val="007530C6"/>
    <w:rsid w:val="00753DA7"/>
    <w:rsid w:val="00754133"/>
    <w:rsid w:val="00754587"/>
    <w:rsid w:val="00756805"/>
    <w:rsid w:val="00760D74"/>
    <w:rsid w:val="0076195F"/>
    <w:rsid w:val="0076234C"/>
    <w:rsid w:val="00762C1A"/>
    <w:rsid w:val="00764C6E"/>
    <w:rsid w:val="00767648"/>
    <w:rsid w:val="00771754"/>
    <w:rsid w:val="00772FEC"/>
    <w:rsid w:val="0077401D"/>
    <w:rsid w:val="00776678"/>
    <w:rsid w:val="007915DE"/>
    <w:rsid w:val="00793760"/>
    <w:rsid w:val="0079492F"/>
    <w:rsid w:val="0079607A"/>
    <w:rsid w:val="007A0525"/>
    <w:rsid w:val="007A1335"/>
    <w:rsid w:val="007A20F3"/>
    <w:rsid w:val="007A47A3"/>
    <w:rsid w:val="007B3830"/>
    <w:rsid w:val="007B5CB1"/>
    <w:rsid w:val="007B7638"/>
    <w:rsid w:val="007C00FD"/>
    <w:rsid w:val="007C015E"/>
    <w:rsid w:val="007C1F1E"/>
    <w:rsid w:val="007C265F"/>
    <w:rsid w:val="007C438B"/>
    <w:rsid w:val="007C7BFE"/>
    <w:rsid w:val="007D12EE"/>
    <w:rsid w:val="007E6FD8"/>
    <w:rsid w:val="007F7659"/>
    <w:rsid w:val="0080054D"/>
    <w:rsid w:val="00800557"/>
    <w:rsid w:val="00801712"/>
    <w:rsid w:val="00806BCB"/>
    <w:rsid w:val="00811866"/>
    <w:rsid w:val="00816AAE"/>
    <w:rsid w:val="00817F4D"/>
    <w:rsid w:val="008206B0"/>
    <w:rsid w:val="0082126D"/>
    <w:rsid w:val="00821FB2"/>
    <w:rsid w:val="008234FC"/>
    <w:rsid w:val="0082384A"/>
    <w:rsid w:val="00824AE3"/>
    <w:rsid w:val="008309BC"/>
    <w:rsid w:val="00831FDB"/>
    <w:rsid w:val="00834735"/>
    <w:rsid w:val="00835AA1"/>
    <w:rsid w:val="00840039"/>
    <w:rsid w:val="00840361"/>
    <w:rsid w:val="00842175"/>
    <w:rsid w:val="008448C2"/>
    <w:rsid w:val="00845814"/>
    <w:rsid w:val="00847644"/>
    <w:rsid w:val="0085021C"/>
    <w:rsid w:val="0085169A"/>
    <w:rsid w:val="008532D3"/>
    <w:rsid w:val="00854C59"/>
    <w:rsid w:val="008558A5"/>
    <w:rsid w:val="008565E4"/>
    <w:rsid w:val="00856749"/>
    <w:rsid w:val="0085774C"/>
    <w:rsid w:val="0086744E"/>
    <w:rsid w:val="008675B0"/>
    <w:rsid w:val="00867A01"/>
    <w:rsid w:val="00870D59"/>
    <w:rsid w:val="008739A5"/>
    <w:rsid w:val="00873AAF"/>
    <w:rsid w:val="00875B97"/>
    <w:rsid w:val="00877801"/>
    <w:rsid w:val="008812BA"/>
    <w:rsid w:val="0088179E"/>
    <w:rsid w:val="00881B3B"/>
    <w:rsid w:val="008828DF"/>
    <w:rsid w:val="00884A34"/>
    <w:rsid w:val="00891C1C"/>
    <w:rsid w:val="00893684"/>
    <w:rsid w:val="00894159"/>
    <w:rsid w:val="00894D7E"/>
    <w:rsid w:val="008973A9"/>
    <w:rsid w:val="008A02C8"/>
    <w:rsid w:val="008A181B"/>
    <w:rsid w:val="008A1D16"/>
    <w:rsid w:val="008A430E"/>
    <w:rsid w:val="008A6327"/>
    <w:rsid w:val="008B1D52"/>
    <w:rsid w:val="008B1EDC"/>
    <w:rsid w:val="008B3241"/>
    <w:rsid w:val="008B3CDA"/>
    <w:rsid w:val="008B4546"/>
    <w:rsid w:val="008B5987"/>
    <w:rsid w:val="008C1B0F"/>
    <w:rsid w:val="008C353F"/>
    <w:rsid w:val="008C3B15"/>
    <w:rsid w:val="008C48B3"/>
    <w:rsid w:val="008C50CC"/>
    <w:rsid w:val="008C50F6"/>
    <w:rsid w:val="008D2B75"/>
    <w:rsid w:val="008D6221"/>
    <w:rsid w:val="008D6283"/>
    <w:rsid w:val="008D6551"/>
    <w:rsid w:val="008D7A43"/>
    <w:rsid w:val="008E3D35"/>
    <w:rsid w:val="008E41E0"/>
    <w:rsid w:val="008E5F39"/>
    <w:rsid w:val="008F26F5"/>
    <w:rsid w:val="008F35E8"/>
    <w:rsid w:val="008F3BE7"/>
    <w:rsid w:val="008F441C"/>
    <w:rsid w:val="008F4611"/>
    <w:rsid w:val="00903E41"/>
    <w:rsid w:val="0090428E"/>
    <w:rsid w:val="0091092F"/>
    <w:rsid w:val="00910AEE"/>
    <w:rsid w:val="00912697"/>
    <w:rsid w:val="009134CA"/>
    <w:rsid w:val="00920E45"/>
    <w:rsid w:val="00923040"/>
    <w:rsid w:val="009231B9"/>
    <w:rsid w:val="009314D5"/>
    <w:rsid w:val="00931602"/>
    <w:rsid w:val="00942ABD"/>
    <w:rsid w:val="00944E85"/>
    <w:rsid w:val="00946BE0"/>
    <w:rsid w:val="00951A0B"/>
    <w:rsid w:val="0095313F"/>
    <w:rsid w:val="009546B1"/>
    <w:rsid w:val="009554A0"/>
    <w:rsid w:val="00956D10"/>
    <w:rsid w:val="00960425"/>
    <w:rsid w:val="00961572"/>
    <w:rsid w:val="0096590C"/>
    <w:rsid w:val="00965A88"/>
    <w:rsid w:val="009666FA"/>
    <w:rsid w:val="00966CED"/>
    <w:rsid w:val="009672EC"/>
    <w:rsid w:val="00967D35"/>
    <w:rsid w:val="0097173C"/>
    <w:rsid w:val="00980AAF"/>
    <w:rsid w:val="0098649B"/>
    <w:rsid w:val="00986670"/>
    <w:rsid w:val="0098672D"/>
    <w:rsid w:val="009874F0"/>
    <w:rsid w:val="0099064C"/>
    <w:rsid w:val="0099200F"/>
    <w:rsid w:val="009926B2"/>
    <w:rsid w:val="00997FAD"/>
    <w:rsid w:val="009A0807"/>
    <w:rsid w:val="009A1C93"/>
    <w:rsid w:val="009A4679"/>
    <w:rsid w:val="009A5279"/>
    <w:rsid w:val="009A6FB3"/>
    <w:rsid w:val="009A745D"/>
    <w:rsid w:val="009B0135"/>
    <w:rsid w:val="009B52CA"/>
    <w:rsid w:val="009C169F"/>
    <w:rsid w:val="009C4BEA"/>
    <w:rsid w:val="009C59F0"/>
    <w:rsid w:val="009D64EA"/>
    <w:rsid w:val="009D7430"/>
    <w:rsid w:val="009E1B64"/>
    <w:rsid w:val="009E313C"/>
    <w:rsid w:val="009E633D"/>
    <w:rsid w:val="009E6E0C"/>
    <w:rsid w:val="009E79FB"/>
    <w:rsid w:val="009F26A3"/>
    <w:rsid w:val="009F4B47"/>
    <w:rsid w:val="009F5ECE"/>
    <w:rsid w:val="009F60E1"/>
    <w:rsid w:val="00A0139C"/>
    <w:rsid w:val="00A020C4"/>
    <w:rsid w:val="00A02F31"/>
    <w:rsid w:val="00A056C5"/>
    <w:rsid w:val="00A0590C"/>
    <w:rsid w:val="00A06A31"/>
    <w:rsid w:val="00A104E4"/>
    <w:rsid w:val="00A133A9"/>
    <w:rsid w:val="00A16AE5"/>
    <w:rsid w:val="00A21F35"/>
    <w:rsid w:val="00A36FE5"/>
    <w:rsid w:val="00A406F7"/>
    <w:rsid w:val="00A429F6"/>
    <w:rsid w:val="00A44746"/>
    <w:rsid w:val="00A44D91"/>
    <w:rsid w:val="00A45DCC"/>
    <w:rsid w:val="00A52A18"/>
    <w:rsid w:val="00A52D13"/>
    <w:rsid w:val="00A52F42"/>
    <w:rsid w:val="00A5530A"/>
    <w:rsid w:val="00A6614B"/>
    <w:rsid w:val="00A666CB"/>
    <w:rsid w:val="00A71CD9"/>
    <w:rsid w:val="00A721E6"/>
    <w:rsid w:val="00A733AC"/>
    <w:rsid w:val="00A73A4B"/>
    <w:rsid w:val="00A76A8A"/>
    <w:rsid w:val="00A80537"/>
    <w:rsid w:val="00A8351F"/>
    <w:rsid w:val="00A84782"/>
    <w:rsid w:val="00A84E9D"/>
    <w:rsid w:val="00A9014E"/>
    <w:rsid w:val="00A9181E"/>
    <w:rsid w:val="00A92675"/>
    <w:rsid w:val="00A93723"/>
    <w:rsid w:val="00AA0299"/>
    <w:rsid w:val="00AA06CC"/>
    <w:rsid w:val="00AA1C12"/>
    <w:rsid w:val="00AA27DA"/>
    <w:rsid w:val="00AB1750"/>
    <w:rsid w:val="00AB1E1A"/>
    <w:rsid w:val="00AB2062"/>
    <w:rsid w:val="00AB4D5B"/>
    <w:rsid w:val="00AB77CB"/>
    <w:rsid w:val="00AC5F87"/>
    <w:rsid w:val="00AC68D9"/>
    <w:rsid w:val="00AC701D"/>
    <w:rsid w:val="00AC7B6D"/>
    <w:rsid w:val="00AD04E1"/>
    <w:rsid w:val="00AD244E"/>
    <w:rsid w:val="00AD2DC0"/>
    <w:rsid w:val="00AD3DCC"/>
    <w:rsid w:val="00AD6051"/>
    <w:rsid w:val="00AE0E16"/>
    <w:rsid w:val="00AE115A"/>
    <w:rsid w:val="00AE273D"/>
    <w:rsid w:val="00AE554A"/>
    <w:rsid w:val="00AF4BE9"/>
    <w:rsid w:val="00AF5476"/>
    <w:rsid w:val="00AF59B7"/>
    <w:rsid w:val="00AF5B20"/>
    <w:rsid w:val="00B00D12"/>
    <w:rsid w:val="00B050EA"/>
    <w:rsid w:val="00B0585D"/>
    <w:rsid w:val="00B10FA2"/>
    <w:rsid w:val="00B12663"/>
    <w:rsid w:val="00B12DBD"/>
    <w:rsid w:val="00B17686"/>
    <w:rsid w:val="00B209AA"/>
    <w:rsid w:val="00B20B7E"/>
    <w:rsid w:val="00B20FAD"/>
    <w:rsid w:val="00B21F4E"/>
    <w:rsid w:val="00B3257A"/>
    <w:rsid w:val="00B32D9D"/>
    <w:rsid w:val="00B33076"/>
    <w:rsid w:val="00B379D3"/>
    <w:rsid w:val="00B43584"/>
    <w:rsid w:val="00B438F8"/>
    <w:rsid w:val="00B466C1"/>
    <w:rsid w:val="00B47D25"/>
    <w:rsid w:val="00B51D07"/>
    <w:rsid w:val="00B51D11"/>
    <w:rsid w:val="00B64B1A"/>
    <w:rsid w:val="00B64B1C"/>
    <w:rsid w:val="00B65DA0"/>
    <w:rsid w:val="00B72836"/>
    <w:rsid w:val="00B72B66"/>
    <w:rsid w:val="00B7397B"/>
    <w:rsid w:val="00B75718"/>
    <w:rsid w:val="00B75E75"/>
    <w:rsid w:val="00B76CB0"/>
    <w:rsid w:val="00B77179"/>
    <w:rsid w:val="00B848F0"/>
    <w:rsid w:val="00B85071"/>
    <w:rsid w:val="00B8581D"/>
    <w:rsid w:val="00B923B0"/>
    <w:rsid w:val="00BA36F2"/>
    <w:rsid w:val="00BA49AC"/>
    <w:rsid w:val="00BA672F"/>
    <w:rsid w:val="00BA7166"/>
    <w:rsid w:val="00BB0E22"/>
    <w:rsid w:val="00BB1DE6"/>
    <w:rsid w:val="00BB2DEA"/>
    <w:rsid w:val="00BB49FE"/>
    <w:rsid w:val="00BB77B9"/>
    <w:rsid w:val="00BC0A7C"/>
    <w:rsid w:val="00BC389A"/>
    <w:rsid w:val="00BC547C"/>
    <w:rsid w:val="00BC6126"/>
    <w:rsid w:val="00BC7786"/>
    <w:rsid w:val="00BD06C6"/>
    <w:rsid w:val="00BD10F6"/>
    <w:rsid w:val="00BD3F85"/>
    <w:rsid w:val="00BD467B"/>
    <w:rsid w:val="00BD487D"/>
    <w:rsid w:val="00BE0E9E"/>
    <w:rsid w:val="00BE2B3C"/>
    <w:rsid w:val="00BE3869"/>
    <w:rsid w:val="00BE5260"/>
    <w:rsid w:val="00BE610B"/>
    <w:rsid w:val="00BE6B62"/>
    <w:rsid w:val="00BE6CEF"/>
    <w:rsid w:val="00BF544F"/>
    <w:rsid w:val="00BF5A89"/>
    <w:rsid w:val="00C06976"/>
    <w:rsid w:val="00C118D7"/>
    <w:rsid w:val="00C1390B"/>
    <w:rsid w:val="00C172C5"/>
    <w:rsid w:val="00C17F8C"/>
    <w:rsid w:val="00C25011"/>
    <w:rsid w:val="00C26C04"/>
    <w:rsid w:val="00C322D2"/>
    <w:rsid w:val="00C33FDE"/>
    <w:rsid w:val="00C376F5"/>
    <w:rsid w:val="00C41AAD"/>
    <w:rsid w:val="00C41E42"/>
    <w:rsid w:val="00C44A91"/>
    <w:rsid w:val="00C457C2"/>
    <w:rsid w:val="00C47489"/>
    <w:rsid w:val="00C51EA4"/>
    <w:rsid w:val="00C62C41"/>
    <w:rsid w:val="00C65BDC"/>
    <w:rsid w:val="00C70666"/>
    <w:rsid w:val="00C70B62"/>
    <w:rsid w:val="00C747FC"/>
    <w:rsid w:val="00C81810"/>
    <w:rsid w:val="00C81EE1"/>
    <w:rsid w:val="00C82B7E"/>
    <w:rsid w:val="00C82DB2"/>
    <w:rsid w:val="00C84533"/>
    <w:rsid w:val="00C85806"/>
    <w:rsid w:val="00C8775A"/>
    <w:rsid w:val="00C90BDF"/>
    <w:rsid w:val="00C90FAC"/>
    <w:rsid w:val="00C920D3"/>
    <w:rsid w:val="00C928CF"/>
    <w:rsid w:val="00C93BD5"/>
    <w:rsid w:val="00C93DB1"/>
    <w:rsid w:val="00C95380"/>
    <w:rsid w:val="00C9553A"/>
    <w:rsid w:val="00C96714"/>
    <w:rsid w:val="00C96975"/>
    <w:rsid w:val="00CA0FB2"/>
    <w:rsid w:val="00CA1712"/>
    <w:rsid w:val="00CA3CD7"/>
    <w:rsid w:val="00CB29DB"/>
    <w:rsid w:val="00CB2AD3"/>
    <w:rsid w:val="00CB3614"/>
    <w:rsid w:val="00CB4F11"/>
    <w:rsid w:val="00CB754B"/>
    <w:rsid w:val="00CB77E4"/>
    <w:rsid w:val="00CC25CD"/>
    <w:rsid w:val="00CC3E9F"/>
    <w:rsid w:val="00CC4121"/>
    <w:rsid w:val="00CC58E5"/>
    <w:rsid w:val="00CD3525"/>
    <w:rsid w:val="00CD40A2"/>
    <w:rsid w:val="00CD5837"/>
    <w:rsid w:val="00CD624B"/>
    <w:rsid w:val="00CD6DA3"/>
    <w:rsid w:val="00CD6FBB"/>
    <w:rsid w:val="00CD76AC"/>
    <w:rsid w:val="00CE27DD"/>
    <w:rsid w:val="00CE4C4F"/>
    <w:rsid w:val="00CE4DDA"/>
    <w:rsid w:val="00CE5899"/>
    <w:rsid w:val="00CE7CD7"/>
    <w:rsid w:val="00CF0BFA"/>
    <w:rsid w:val="00CF17D7"/>
    <w:rsid w:val="00D0009C"/>
    <w:rsid w:val="00D02EC1"/>
    <w:rsid w:val="00D04BF9"/>
    <w:rsid w:val="00D05D42"/>
    <w:rsid w:val="00D11F9C"/>
    <w:rsid w:val="00D17182"/>
    <w:rsid w:val="00D22031"/>
    <w:rsid w:val="00D24229"/>
    <w:rsid w:val="00D24C33"/>
    <w:rsid w:val="00D25641"/>
    <w:rsid w:val="00D273C9"/>
    <w:rsid w:val="00D275D7"/>
    <w:rsid w:val="00D32CE0"/>
    <w:rsid w:val="00D36AB5"/>
    <w:rsid w:val="00D36AFE"/>
    <w:rsid w:val="00D36B34"/>
    <w:rsid w:val="00D36D9B"/>
    <w:rsid w:val="00D37086"/>
    <w:rsid w:val="00D422AD"/>
    <w:rsid w:val="00D51037"/>
    <w:rsid w:val="00D53E6C"/>
    <w:rsid w:val="00D56620"/>
    <w:rsid w:val="00D57F85"/>
    <w:rsid w:val="00D6413A"/>
    <w:rsid w:val="00D700FB"/>
    <w:rsid w:val="00D7045E"/>
    <w:rsid w:val="00D732C2"/>
    <w:rsid w:val="00D736B7"/>
    <w:rsid w:val="00D76126"/>
    <w:rsid w:val="00D805CD"/>
    <w:rsid w:val="00D80917"/>
    <w:rsid w:val="00D80C76"/>
    <w:rsid w:val="00D8224F"/>
    <w:rsid w:val="00D84AD4"/>
    <w:rsid w:val="00D9205B"/>
    <w:rsid w:val="00D96860"/>
    <w:rsid w:val="00DA17FE"/>
    <w:rsid w:val="00DA376F"/>
    <w:rsid w:val="00DA49C4"/>
    <w:rsid w:val="00DA649F"/>
    <w:rsid w:val="00DA6AF2"/>
    <w:rsid w:val="00DB059A"/>
    <w:rsid w:val="00DB5AB7"/>
    <w:rsid w:val="00DB5CF9"/>
    <w:rsid w:val="00DB7813"/>
    <w:rsid w:val="00DB7E73"/>
    <w:rsid w:val="00DC2D63"/>
    <w:rsid w:val="00DC4411"/>
    <w:rsid w:val="00DC573C"/>
    <w:rsid w:val="00DC5F7D"/>
    <w:rsid w:val="00DC692E"/>
    <w:rsid w:val="00DD4BE5"/>
    <w:rsid w:val="00DD5994"/>
    <w:rsid w:val="00DD6239"/>
    <w:rsid w:val="00DE3D6A"/>
    <w:rsid w:val="00DE4BF0"/>
    <w:rsid w:val="00DF0BA1"/>
    <w:rsid w:val="00DF169E"/>
    <w:rsid w:val="00DF3D4D"/>
    <w:rsid w:val="00DF76B0"/>
    <w:rsid w:val="00E0001B"/>
    <w:rsid w:val="00E01EAC"/>
    <w:rsid w:val="00E10C6A"/>
    <w:rsid w:val="00E13CD0"/>
    <w:rsid w:val="00E150B8"/>
    <w:rsid w:val="00E17117"/>
    <w:rsid w:val="00E20AE4"/>
    <w:rsid w:val="00E21386"/>
    <w:rsid w:val="00E21C43"/>
    <w:rsid w:val="00E23302"/>
    <w:rsid w:val="00E23ED1"/>
    <w:rsid w:val="00E2728B"/>
    <w:rsid w:val="00E2763C"/>
    <w:rsid w:val="00E30696"/>
    <w:rsid w:val="00E30BBD"/>
    <w:rsid w:val="00E34636"/>
    <w:rsid w:val="00E36FCA"/>
    <w:rsid w:val="00E42A8D"/>
    <w:rsid w:val="00E43335"/>
    <w:rsid w:val="00E4582B"/>
    <w:rsid w:val="00E46BFD"/>
    <w:rsid w:val="00E531B1"/>
    <w:rsid w:val="00E6139C"/>
    <w:rsid w:val="00E62D48"/>
    <w:rsid w:val="00E65DF1"/>
    <w:rsid w:val="00E661BC"/>
    <w:rsid w:val="00E7115E"/>
    <w:rsid w:val="00E72C5E"/>
    <w:rsid w:val="00E73E57"/>
    <w:rsid w:val="00E80C65"/>
    <w:rsid w:val="00E81040"/>
    <w:rsid w:val="00E81783"/>
    <w:rsid w:val="00E82D72"/>
    <w:rsid w:val="00E84A5A"/>
    <w:rsid w:val="00E8680D"/>
    <w:rsid w:val="00E86990"/>
    <w:rsid w:val="00E90DC4"/>
    <w:rsid w:val="00E927AA"/>
    <w:rsid w:val="00E9394F"/>
    <w:rsid w:val="00EA27C5"/>
    <w:rsid w:val="00EA6FC8"/>
    <w:rsid w:val="00EB1EB7"/>
    <w:rsid w:val="00EB566B"/>
    <w:rsid w:val="00EC11CC"/>
    <w:rsid w:val="00EC28A0"/>
    <w:rsid w:val="00EC7FFE"/>
    <w:rsid w:val="00ED2E5D"/>
    <w:rsid w:val="00EE26B6"/>
    <w:rsid w:val="00EF024A"/>
    <w:rsid w:val="00EF160B"/>
    <w:rsid w:val="00EF1FA8"/>
    <w:rsid w:val="00EF40B7"/>
    <w:rsid w:val="00F00D16"/>
    <w:rsid w:val="00F041F1"/>
    <w:rsid w:val="00F07F6B"/>
    <w:rsid w:val="00F10469"/>
    <w:rsid w:val="00F12A9D"/>
    <w:rsid w:val="00F14909"/>
    <w:rsid w:val="00F14945"/>
    <w:rsid w:val="00F2272E"/>
    <w:rsid w:val="00F25E51"/>
    <w:rsid w:val="00F2643C"/>
    <w:rsid w:val="00F31CB0"/>
    <w:rsid w:val="00F423C3"/>
    <w:rsid w:val="00F4571F"/>
    <w:rsid w:val="00F4771C"/>
    <w:rsid w:val="00F47B40"/>
    <w:rsid w:val="00F54FD2"/>
    <w:rsid w:val="00F555E2"/>
    <w:rsid w:val="00F56E4F"/>
    <w:rsid w:val="00F65DD2"/>
    <w:rsid w:val="00F72238"/>
    <w:rsid w:val="00F731D7"/>
    <w:rsid w:val="00F73C19"/>
    <w:rsid w:val="00F74C5B"/>
    <w:rsid w:val="00F80742"/>
    <w:rsid w:val="00F80CA4"/>
    <w:rsid w:val="00F81634"/>
    <w:rsid w:val="00F84C84"/>
    <w:rsid w:val="00F875DF"/>
    <w:rsid w:val="00F90259"/>
    <w:rsid w:val="00F93E81"/>
    <w:rsid w:val="00F94048"/>
    <w:rsid w:val="00F95C0E"/>
    <w:rsid w:val="00F977D1"/>
    <w:rsid w:val="00F978C7"/>
    <w:rsid w:val="00FA581D"/>
    <w:rsid w:val="00FB0A52"/>
    <w:rsid w:val="00FB0E10"/>
    <w:rsid w:val="00FB1DD7"/>
    <w:rsid w:val="00FB2E58"/>
    <w:rsid w:val="00FB75B1"/>
    <w:rsid w:val="00FC093E"/>
    <w:rsid w:val="00FC105F"/>
    <w:rsid w:val="00FC51AE"/>
    <w:rsid w:val="00FC6EDD"/>
    <w:rsid w:val="00FC78B0"/>
    <w:rsid w:val="00FD39F1"/>
    <w:rsid w:val="00FD48E3"/>
    <w:rsid w:val="00FE1049"/>
    <w:rsid w:val="00FE29B7"/>
    <w:rsid w:val="00FE419B"/>
    <w:rsid w:val="00FE6ABC"/>
    <w:rsid w:val="00FF3D42"/>
    <w:rsid w:val="00FF4985"/>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02AD8FB0-8066-45AF-A8EB-E864FEBC9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0299"/>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ind w:hanging="7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ind w:left="0" w:firstLine="0"/>
      <w:outlineLvl w:val="2"/>
    </w:pPr>
    <w:rPr>
      <w:bCs/>
      <w:color w:val="F68B1F" w:themeColor="background1"/>
      <w:spacing w:val="0"/>
    </w:rPr>
  </w:style>
  <w:style w:type="paragraph" w:styleId="Heading4">
    <w:name w:val="heading 4"/>
    <w:basedOn w:val="Normal"/>
    <w:next w:val="BodyParagraph"/>
    <w:link w:val="Heading4Char"/>
    <w:uiPriority w:val="9"/>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basedOn w:val="Normal"/>
    <w:next w:val="Normal"/>
    <w:link w:val="CaptionChar"/>
    <w:uiPriority w:val="35"/>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basedOn w:val="DefaultParagraphFont"/>
    <w:link w:val="Caption"/>
    <w:uiPriority w:val="35"/>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uiPriority w:val="9"/>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semiHidden/>
    <w:rsid w:val="002C7FB6"/>
    <w:rPr>
      <w:sz w:val="16"/>
      <w:szCs w:val="16"/>
    </w:rPr>
  </w:style>
  <w:style w:type="paragraph" w:styleId="CommentText">
    <w:name w:val="annotation text"/>
    <w:basedOn w:val="Normal"/>
    <w:link w:val="CommentTextChar"/>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styleId="TOC4">
    <w:name w:val="toc 4"/>
    <w:basedOn w:val="Normal"/>
    <w:next w:val="Normal"/>
    <w:autoRedefine/>
    <w:uiPriority w:val="39"/>
    <w:unhideWhenUsed/>
    <w:rsid w:val="00910AEE"/>
    <w:pPr>
      <w:spacing w:after="100" w:line="259"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910AEE"/>
    <w:pPr>
      <w:spacing w:after="100" w:line="259"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910AEE"/>
    <w:pPr>
      <w:spacing w:after="100" w:line="259"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910AEE"/>
    <w:pPr>
      <w:spacing w:after="100" w:line="259"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910AEE"/>
    <w:pPr>
      <w:spacing w:after="100" w:line="259"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910AEE"/>
    <w:pPr>
      <w:spacing w:after="100" w:line="259" w:lineRule="auto"/>
      <w:ind w:left="1760"/>
    </w:pPr>
    <w:rPr>
      <w:rFonts w:asciiTheme="minorHAnsi" w:eastAsiaTheme="minorEastAsia" w:hAnsiTheme="minorHAnsi"/>
      <w:color w:val="auto"/>
    </w:rPr>
  </w:style>
  <w:style w:type="paragraph" w:styleId="NormalWeb">
    <w:name w:val="Normal (Web)"/>
    <w:basedOn w:val="Normal"/>
    <w:uiPriority w:val="99"/>
    <w:semiHidden/>
    <w:unhideWhenUsed/>
    <w:rsid w:val="00706D3C"/>
    <w:pPr>
      <w:spacing w:before="100" w:beforeAutospacing="1" w:after="100" w:afterAutospacing="1" w:line="240" w:lineRule="auto"/>
    </w:pPr>
    <w:rPr>
      <w:rFonts w:ascii="Times New Roman" w:eastAsiaTheme="minorEastAsia"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microsoft.com/office/2011/relationships/people" Target="people.xml"/><Relationship Id="rId21" Type="http://schemas.openxmlformats.org/officeDocument/2006/relationships/header" Target="header5.xml"/><Relationship Id="rId42" Type="http://schemas.openxmlformats.org/officeDocument/2006/relationships/image" Target="media/image19.emf"/><Relationship Id="rId47" Type="http://schemas.openxmlformats.org/officeDocument/2006/relationships/footer" Target="footer6.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10.png"/><Relationship Id="rId16" Type="http://schemas.openxmlformats.org/officeDocument/2006/relationships/header" Target="header2.xml"/><Relationship Id="rId107" Type="http://schemas.openxmlformats.org/officeDocument/2006/relationships/image" Target="media/image80.png"/><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hyperlink" Target="http://nces.ed.gov/ccd/elsi/tableGenerator.aspx"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customXml" Target="../customXml/item5.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footer" Target="footer4.xml"/><Relationship Id="rId27" Type="http://schemas.openxmlformats.org/officeDocument/2006/relationships/image" Target="media/image7.png"/><Relationship Id="rId43" Type="http://schemas.openxmlformats.org/officeDocument/2006/relationships/image" Target="media/image20.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20.png"/><Relationship Id="rId118" Type="http://schemas.openxmlformats.org/officeDocument/2006/relationships/glossaryDocument" Target="glossary/document.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1.jpg"/><Relationship Id="rId17" Type="http://schemas.openxmlformats.org/officeDocument/2006/relationships/header" Target="header3.xml"/><Relationship Id="rId33" Type="http://schemas.openxmlformats.org/officeDocument/2006/relationships/image" Target="media/image13.png"/><Relationship Id="rId38" Type="http://schemas.openxmlformats.org/officeDocument/2006/relationships/hyperlink" Target="http://nces.ed.gov/ipeds/datacenter/" TargetMode="External"/><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www.r-project.org/" TargetMode="External"/><Relationship Id="rId28" Type="http://schemas.openxmlformats.org/officeDocument/2006/relationships/image" Target="media/image8.png"/><Relationship Id="rId49" Type="http://schemas.openxmlformats.org/officeDocument/2006/relationships/image" Target="media/image22.png"/><Relationship Id="rId114" Type="http://schemas.openxmlformats.org/officeDocument/2006/relationships/image" Target="media/image830.png"/><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header" Target="header6.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header" Target="header4.xml"/><Relationship Id="rId39" Type="http://schemas.openxmlformats.org/officeDocument/2006/relationships/image" Target="media/image17.emf"/><Relationship Id="rId109" Type="http://schemas.openxmlformats.org/officeDocument/2006/relationships/image" Target="media/image82.png"/><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styles" Target="styl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cran.revolutionanalytics.com/" TargetMode="External"/><Relationship Id="rId40" Type="http://schemas.openxmlformats.org/officeDocument/2006/relationships/chart" Target="charts/chart1.xml"/><Relationship Id="rId45" Type="http://schemas.openxmlformats.org/officeDocument/2006/relationships/header" Target="header7.xml"/><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4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footer" Target="footer2.xml"/><Relationship Id="rId14" Type="http://schemas.openxmlformats.org/officeDocument/2006/relationships/header" Target="head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footer" Target="footer5.xml"/><Relationship Id="rId67" Type="http://schemas.openxmlformats.org/officeDocument/2006/relationships/image" Target="media/image40.png"/><Relationship Id="rId116" Type="http://schemas.openxmlformats.org/officeDocument/2006/relationships/fontTable" Target="fontTable.xml"/><Relationship Id="rId20" Type="http://schemas.openxmlformats.org/officeDocument/2006/relationships/footer" Target="footer3.xml"/><Relationship Id="rId41" Type="http://schemas.openxmlformats.org/officeDocument/2006/relationships/image" Target="media/image18.emf"/><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footer" Target="footer1.xml"/><Relationship Id="rId36" Type="http://schemas.openxmlformats.org/officeDocument/2006/relationships/image" Target="media/image16.jpg"/><Relationship Id="rId57" Type="http://schemas.openxmlformats.org/officeDocument/2006/relationships/image" Target="media/image30.png"/><Relationship Id="rId106" Type="http://schemas.openxmlformats.org/officeDocument/2006/relationships/image" Target="media/image79.png"/></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footer6.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Sheet1!$C$13</c:f>
              <c:strCache>
                <c:ptCount val="1"/>
                <c:pt idx="0">
                  <c:v>Buffer 1</c:v>
                </c:pt>
              </c:strCache>
            </c:strRef>
          </c:tx>
          <c:marker>
            <c:symbol val="none"/>
          </c:marker>
          <c:cat>
            <c:strRef>
              <c:f>Sheet1!$B$14:$B$94</c:f>
              <c:strCache>
                <c:ptCount val="81"/>
                <c:pt idx="0">
                  <c:v>0 miles</c:v>
                </c:pt>
                <c:pt idx="1">
                  <c:v>0.025</c:v>
                </c:pt>
                <c:pt idx="2">
                  <c:v>0.05</c:v>
                </c:pt>
                <c:pt idx="3">
                  <c:v>0.075</c:v>
                </c:pt>
                <c:pt idx="4">
                  <c:v>0.1</c:v>
                </c:pt>
                <c:pt idx="5">
                  <c:v>0.125</c:v>
                </c:pt>
                <c:pt idx="6">
                  <c:v>0.15</c:v>
                </c:pt>
                <c:pt idx="7">
                  <c:v>0.175</c:v>
                </c:pt>
                <c:pt idx="8">
                  <c:v>0.2</c:v>
                </c:pt>
                <c:pt idx="9">
                  <c:v>0.225</c:v>
                </c:pt>
                <c:pt idx="10">
                  <c:v>0.25</c:v>
                </c:pt>
                <c:pt idx="11">
                  <c:v>0.275</c:v>
                </c:pt>
                <c:pt idx="12">
                  <c:v>0.3</c:v>
                </c:pt>
                <c:pt idx="13">
                  <c:v>0.325</c:v>
                </c:pt>
                <c:pt idx="14">
                  <c:v>0.35</c:v>
                </c:pt>
                <c:pt idx="15">
                  <c:v>0.375</c:v>
                </c:pt>
                <c:pt idx="16">
                  <c:v>0.4</c:v>
                </c:pt>
                <c:pt idx="17">
                  <c:v>0.425</c:v>
                </c:pt>
                <c:pt idx="18">
                  <c:v>0.45</c:v>
                </c:pt>
                <c:pt idx="19">
                  <c:v>0.475</c:v>
                </c:pt>
                <c:pt idx="20">
                  <c:v>0.5</c:v>
                </c:pt>
                <c:pt idx="21">
                  <c:v>0.525</c:v>
                </c:pt>
                <c:pt idx="22">
                  <c:v>0.55</c:v>
                </c:pt>
                <c:pt idx="23">
                  <c:v>0.575</c:v>
                </c:pt>
                <c:pt idx="24">
                  <c:v>0.6</c:v>
                </c:pt>
                <c:pt idx="25">
                  <c:v>0.625</c:v>
                </c:pt>
                <c:pt idx="26">
                  <c:v>0.65</c:v>
                </c:pt>
                <c:pt idx="27">
                  <c:v>0.675</c:v>
                </c:pt>
                <c:pt idx="28">
                  <c:v>0.7</c:v>
                </c:pt>
                <c:pt idx="29">
                  <c:v>0.725</c:v>
                </c:pt>
                <c:pt idx="30">
                  <c:v>0.75</c:v>
                </c:pt>
                <c:pt idx="31">
                  <c:v>0.775</c:v>
                </c:pt>
                <c:pt idx="32">
                  <c:v>0.8</c:v>
                </c:pt>
                <c:pt idx="33">
                  <c:v>0.825</c:v>
                </c:pt>
                <c:pt idx="34">
                  <c:v>0.85</c:v>
                </c:pt>
                <c:pt idx="35">
                  <c:v>0.875</c:v>
                </c:pt>
                <c:pt idx="36">
                  <c:v>0.9</c:v>
                </c:pt>
                <c:pt idx="37">
                  <c:v>0.925</c:v>
                </c:pt>
                <c:pt idx="38">
                  <c:v>0.95</c:v>
                </c:pt>
                <c:pt idx="39">
                  <c:v>0.975</c:v>
                </c:pt>
                <c:pt idx="40">
                  <c:v>1 mile</c:v>
                </c:pt>
                <c:pt idx="41">
                  <c:v>1.025</c:v>
                </c:pt>
                <c:pt idx="42">
                  <c:v>1.05</c:v>
                </c:pt>
                <c:pt idx="43">
                  <c:v>1.075</c:v>
                </c:pt>
                <c:pt idx="44">
                  <c:v>1.1</c:v>
                </c:pt>
                <c:pt idx="45">
                  <c:v>1.125</c:v>
                </c:pt>
                <c:pt idx="46">
                  <c:v>1.15</c:v>
                </c:pt>
                <c:pt idx="47">
                  <c:v>1.175</c:v>
                </c:pt>
                <c:pt idx="48">
                  <c:v>1.2</c:v>
                </c:pt>
                <c:pt idx="49">
                  <c:v>1.225</c:v>
                </c:pt>
                <c:pt idx="50">
                  <c:v>1.25</c:v>
                </c:pt>
                <c:pt idx="51">
                  <c:v>1.275</c:v>
                </c:pt>
                <c:pt idx="52">
                  <c:v>1.3</c:v>
                </c:pt>
                <c:pt idx="53">
                  <c:v>1.325</c:v>
                </c:pt>
                <c:pt idx="54">
                  <c:v>1.35</c:v>
                </c:pt>
                <c:pt idx="55">
                  <c:v>1.375</c:v>
                </c:pt>
                <c:pt idx="56">
                  <c:v>1.4</c:v>
                </c:pt>
                <c:pt idx="57">
                  <c:v>1.425</c:v>
                </c:pt>
                <c:pt idx="58">
                  <c:v>1.45</c:v>
                </c:pt>
                <c:pt idx="59">
                  <c:v>1.475</c:v>
                </c:pt>
                <c:pt idx="60">
                  <c:v>1.5</c:v>
                </c:pt>
                <c:pt idx="61">
                  <c:v>1.525</c:v>
                </c:pt>
                <c:pt idx="62">
                  <c:v>1.55</c:v>
                </c:pt>
                <c:pt idx="63">
                  <c:v>1.575</c:v>
                </c:pt>
                <c:pt idx="64">
                  <c:v>1.6</c:v>
                </c:pt>
                <c:pt idx="65">
                  <c:v>1.625</c:v>
                </c:pt>
                <c:pt idx="66">
                  <c:v>1.65</c:v>
                </c:pt>
                <c:pt idx="67">
                  <c:v>1.675</c:v>
                </c:pt>
                <c:pt idx="68">
                  <c:v>1.7</c:v>
                </c:pt>
                <c:pt idx="69">
                  <c:v>1.725</c:v>
                </c:pt>
                <c:pt idx="70">
                  <c:v>1.75</c:v>
                </c:pt>
                <c:pt idx="71">
                  <c:v>1.775</c:v>
                </c:pt>
                <c:pt idx="72">
                  <c:v>1.8</c:v>
                </c:pt>
                <c:pt idx="73">
                  <c:v>1.825</c:v>
                </c:pt>
                <c:pt idx="74">
                  <c:v>1.85</c:v>
                </c:pt>
                <c:pt idx="75">
                  <c:v>1.875</c:v>
                </c:pt>
                <c:pt idx="76">
                  <c:v>1.9</c:v>
                </c:pt>
                <c:pt idx="77">
                  <c:v>1.925</c:v>
                </c:pt>
                <c:pt idx="78">
                  <c:v>1.95</c:v>
                </c:pt>
                <c:pt idx="79">
                  <c:v>1.975</c:v>
                </c:pt>
                <c:pt idx="80">
                  <c:v>2 miles</c:v>
                </c:pt>
              </c:strCache>
            </c:strRef>
          </c:cat>
          <c:val>
            <c:numRef>
              <c:f>Sheet1!$C$14:$C$94</c:f>
              <c:numCache>
                <c:formatCode>General</c:formatCode>
                <c:ptCount val="81"/>
                <c:pt idx="0">
                  <c:v>1</c:v>
                </c:pt>
                <c:pt idx="1">
                  <c:v>1</c:v>
                </c:pt>
                <c:pt idx="2">
                  <c:v>1</c:v>
                </c:pt>
                <c:pt idx="3">
                  <c:v>1</c:v>
                </c:pt>
                <c:pt idx="4">
                  <c:v>1</c:v>
                </c:pt>
                <c:pt idx="5">
                  <c:v>1</c:v>
                </c:pt>
                <c:pt idx="6">
                  <c:v>0.98803969525936464</c:v>
                </c:pt>
                <c:pt idx="7">
                  <c:v>0.9078691943785332</c:v>
                </c:pt>
                <c:pt idx="8">
                  <c:v>0.82951253399619962</c:v>
                </c:pt>
                <c:pt idx="9">
                  <c:v>0.75377563894920074</c:v>
                </c:pt>
                <c:pt idx="10">
                  <c:v>0.68135373378902553</c:v>
                </c:pt>
                <c:pt idx="11">
                  <c:v>0.61281018529915054</c:v>
                </c:pt>
                <c:pt idx="12">
                  <c:v>0.54856576618919939</c:v>
                </c:pt>
                <c:pt idx="13">
                  <c:v>0.48889791743104161</c:v>
                </c:pt>
                <c:pt idx="14">
                  <c:v>0.43394855176730807</c:v>
                </c:pt>
                <c:pt idx="15">
                  <c:v>0.38373829944291521</c:v>
                </c:pt>
                <c:pt idx="16">
                  <c:v>0.33818486836323008</c:v>
                </c:pt>
                <c:pt idx="17">
                  <c:v>0.29712330957838279</c:v>
                </c:pt>
                <c:pt idx="18">
                  <c:v>0.26032633403179767</c:v>
                </c:pt>
                <c:pt idx="19">
                  <c:v>0.22752329834268295</c:v>
                </c:pt>
                <c:pt idx="20">
                  <c:v>0.19841696508009291</c:v>
                </c:pt>
                <c:pt idx="21">
                  <c:v>0.17269757717016246</c:v>
                </c:pt>
                <c:pt idx="22">
                  <c:v>0.15005413011890997</c:v>
                </c:pt>
                <c:pt idx="23">
                  <c:v>0.13018296960576295</c:v>
                </c:pt>
                <c:pt idx="24">
                  <c:v>0.11279399344085415</c:v>
                </c:pt>
                <c:pt idx="25">
                  <c:v>9.76148129262151E-2</c:v>
                </c:pt>
                <c:pt idx="26">
                  <c:v>8.4393249219845715E-2</c:v>
                </c:pt>
                <c:pt idx="27">
                  <c:v>7.2898524045539731E-2</c:v>
                </c:pt>
                <c:pt idx="28">
                  <c:v>6.2921466410868834E-2</c:v>
                </c:pt>
                <c:pt idx="29">
                  <c:v>5.427400938724472E-2</c:v>
                </c:pt>
                <c:pt idx="30">
                  <c:v>4.6788201316975961E-2</c:v>
                </c:pt>
                <c:pt idx="31">
                  <c:v>4.0314908889912848E-2</c:v>
                </c:pt>
                <c:pt idx="32">
                  <c:v>3.4722347977935358E-2</c:v>
                </c:pt>
                <c:pt idx="33">
                  <c:v>2.9894542980073241E-2</c:v>
                </c:pt>
                <c:pt idx="34">
                  <c:v>2.5729786780326131E-2</c:v>
                </c:pt>
                <c:pt idx="35">
                  <c:v>2.2139150755998913E-2</c:v>
                </c:pt>
                <c:pt idx="36">
                  <c:v>1.9045076825324015E-2</c:v>
                </c:pt>
                <c:pt idx="37">
                  <c:v>1.6380070432548813E-2</c:v>
                </c:pt>
                <c:pt idx="38">
                  <c:v>1.4085503805353564E-2</c:v>
                </c:pt>
                <c:pt idx="39">
                  <c:v>1.2110532036265184E-2</c:v>
                </c:pt>
                <c:pt idx="40">
                  <c:v>1.04111198977631E-2</c:v>
                </c:pt>
                <c:pt idx="41">
                  <c:v>8.9491742731171095E-3</c:v>
                </c:pt>
                <c:pt idx="42">
                  <c:v>7.691775249042211E-3</c:v>
                </c:pt>
                <c:pt idx="43">
                  <c:v>6.6104979406900388E-3</c:v>
                </c:pt>
                <c:pt idx="44">
                  <c:v>5.6808167496455462E-3</c:v>
                </c:pt>
                <c:pt idx="45">
                  <c:v>4.8815837991609537E-3</c:v>
                </c:pt>
                <c:pt idx="46">
                  <c:v>4.1945736051018975E-3</c:v>
                </c:pt>
                <c:pt idx="47">
                  <c:v>3.6040865219029699E-3</c:v>
                </c:pt>
                <c:pt idx="48">
                  <c:v>3.0966040757311152E-3</c:v>
                </c:pt>
                <c:pt idx="49">
                  <c:v>2.6604899098892679E-3</c:v>
                </c:pt>
                <c:pt idx="50">
                  <c:v>2.2857306847457624E-3</c:v>
                </c:pt>
                <c:pt idx="51">
                  <c:v>1.963711872841006E-3</c:v>
                </c:pt>
                <c:pt idx="52">
                  <c:v>1.6870239548224155E-3</c:v>
                </c:pt>
                <c:pt idx="53">
                  <c:v>1.4492950452852365E-3</c:v>
                </c:pt>
                <c:pt idx="54">
                  <c:v>1.24504645562039E-3</c:v>
                </c:pt>
                <c:pt idx="55">
                  <c:v>1.0695681327344152E-3</c:v>
                </c:pt>
                <c:pt idx="56">
                  <c:v>9.1881129910957886E-4</c:v>
                </c:pt>
                <c:pt idx="57">
                  <c:v>7.8929596343747311E-4</c:v>
                </c:pt>
                <c:pt idx="58">
                  <c:v>6.7803127501419864E-4</c:v>
                </c:pt>
                <c:pt idx="59">
                  <c:v>5.8244696260306033E-4</c:v>
                </c:pt>
                <c:pt idx="60">
                  <c:v>5.0033433302497637E-4</c:v>
                </c:pt>
                <c:pt idx="61">
                  <c:v>4.2979550974042816E-4</c:v>
                </c:pt>
                <c:pt idx="62">
                  <c:v>3.6919977039099103E-4</c:v>
                </c:pt>
                <c:pt idx="63">
                  <c:v>3.1714599770278097E-4</c:v>
                </c:pt>
                <c:pt idx="64">
                  <c:v>2.7243039309742423E-4</c:v>
                </c:pt>
                <c:pt idx="65">
                  <c:v>2.3401871932574324E-4</c:v>
                </c:pt>
                <c:pt idx="66">
                  <c:v>2.0102243969447817E-4</c:v>
                </c:pt>
                <c:pt idx="67">
                  <c:v>1.7267820900946114E-4</c:v>
                </c:pt>
                <c:pt idx="68">
                  <c:v>1.4833024699130871E-4</c:v>
                </c:pt>
                <c:pt idx="69">
                  <c:v>1.2741519020160007E-4</c:v>
                </c:pt>
                <c:pt idx="70">
                  <c:v>1.0944907482608187E-4</c:v>
                </c:pt>
                <c:pt idx="71">
                  <c:v>9.4016151201233136E-5</c:v>
                </c:pt>
                <c:pt idx="72">
                  <c:v>8.0759272792249541E-5</c:v>
                </c:pt>
                <c:pt idx="73">
                  <c:v>6.9371638348294224E-5</c:v>
                </c:pt>
                <c:pt idx="74">
                  <c:v>5.958969696872045E-5</c:v>
                </c:pt>
                <c:pt idx="75">
                  <c:v>5.1187052500279517E-5</c:v>
                </c:pt>
                <c:pt idx="76">
                  <c:v>4.3969226646128676E-5</c:v>
                </c:pt>
                <c:pt idx="77">
                  <c:v>3.7769159918269921E-5</c:v>
                </c:pt>
                <c:pt idx="78">
                  <c:v>3.2443346551233871E-5</c:v>
                </c:pt>
                <c:pt idx="79">
                  <c:v>2.7868514100871718E-5</c:v>
                </c:pt>
                <c:pt idx="80">
                  <c:v>2.3938771009696785E-5</c:v>
                </c:pt>
              </c:numCache>
            </c:numRef>
          </c:val>
          <c:smooth val="0"/>
        </c:ser>
        <c:ser>
          <c:idx val="1"/>
          <c:order val="1"/>
          <c:tx>
            <c:strRef>
              <c:f>Sheet1!$D$13</c:f>
              <c:strCache>
                <c:ptCount val="1"/>
                <c:pt idx="0">
                  <c:v>Buffer 2</c:v>
                </c:pt>
              </c:strCache>
            </c:strRef>
          </c:tx>
          <c:marker>
            <c:symbol val="none"/>
          </c:marker>
          <c:cat>
            <c:strRef>
              <c:f>Sheet1!$B$14:$B$94</c:f>
              <c:strCache>
                <c:ptCount val="81"/>
                <c:pt idx="0">
                  <c:v>0 miles</c:v>
                </c:pt>
                <c:pt idx="1">
                  <c:v>0.025</c:v>
                </c:pt>
                <c:pt idx="2">
                  <c:v>0.05</c:v>
                </c:pt>
                <c:pt idx="3">
                  <c:v>0.075</c:v>
                </c:pt>
                <c:pt idx="4">
                  <c:v>0.1</c:v>
                </c:pt>
                <c:pt idx="5">
                  <c:v>0.125</c:v>
                </c:pt>
                <c:pt idx="6">
                  <c:v>0.15</c:v>
                </c:pt>
                <c:pt idx="7">
                  <c:v>0.175</c:v>
                </c:pt>
                <c:pt idx="8">
                  <c:v>0.2</c:v>
                </c:pt>
                <c:pt idx="9">
                  <c:v>0.225</c:v>
                </c:pt>
                <c:pt idx="10">
                  <c:v>0.25</c:v>
                </c:pt>
                <c:pt idx="11">
                  <c:v>0.275</c:v>
                </c:pt>
                <c:pt idx="12">
                  <c:v>0.3</c:v>
                </c:pt>
                <c:pt idx="13">
                  <c:v>0.325</c:v>
                </c:pt>
                <c:pt idx="14">
                  <c:v>0.35</c:v>
                </c:pt>
                <c:pt idx="15">
                  <c:v>0.375</c:v>
                </c:pt>
                <c:pt idx="16">
                  <c:v>0.4</c:v>
                </c:pt>
                <c:pt idx="17">
                  <c:v>0.425</c:v>
                </c:pt>
                <c:pt idx="18">
                  <c:v>0.45</c:v>
                </c:pt>
                <c:pt idx="19">
                  <c:v>0.475</c:v>
                </c:pt>
                <c:pt idx="20">
                  <c:v>0.5</c:v>
                </c:pt>
                <c:pt idx="21">
                  <c:v>0.525</c:v>
                </c:pt>
                <c:pt idx="22">
                  <c:v>0.55</c:v>
                </c:pt>
                <c:pt idx="23">
                  <c:v>0.575</c:v>
                </c:pt>
                <c:pt idx="24">
                  <c:v>0.6</c:v>
                </c:pt>
                <c:pt idx="25">
                  <c:v>0.625</c:v>
                </c:pt>
                <c:pt idx="26">
                  <c:v>0.65</c:v>
                </c:pt>
                <c:pt idx="27">
                  <c:v>0.675</c:v>
                </c:pt>
                <c:pt idx="28">
                  <c:v>0.7</c:v>
                </c:pt>
                <c:pt idx="29">
                  <c:v>0.725</c:v>
                </c:pt>
                <c:pt idx="30">
                  <c:v>0.75</c:v>
                </c:pt>
                <c:pt idx="31">
                  <c:v>0.775</c:v>
                </c:pt>
                <c:pt idx="32">
                  <c:v>0.8</c:v>
                </c:pt>
                <c:pt idx="33">
                  <c:v>0.825</c:v>
                </c:pt>
                <c:pt idx="34">
                  <c:v>0.85</c:v>
                </c:pt>
                <c:pt idx="35">
                  <c:v>0.875</c:v>
                </c:pt>
                <c:pt idx="36">
                  <c:v>0.9</c:v>
                </c:pt>
                <c:pt idx="37">
                  <c:v>0.925</c:v>
                </c:pt>
                <c:pt idx="38">
                  <c:v>0.95</c:v>
                </c:pt>
                <c:pt idx="39">
                  <c:v>0.975</c:v>
                </c:pt>
                <c:pt idx="40">
                  <c:v>1 mile</c:v>
                </c:pt>
                <c:pt idx="41">
                  <c:v>1.025</c:v>
                </c:pt>
                <c:pt idx="42">
                  <c:v>1.05</c:v>
                </c:pt>
                <c:pt idx="43">
                  <c:v>1.075</c:v>
                </c:pt>
                <c:pt idx="44">
                  <c:v>1.1</c:v>
                </c:pt>
                <c:pt idx="45">
                  <c:v>1.125</c:v>
                </c:pt>
                <c:pt idx="46">
                  <c:v>1.15</c:v>
                </c:pt>
                <c:pt idx="47">
                  <c:v>1.175</c:v>
                </c:pt>
                <c:pt idx="48">
                  <c:v>1.2</c:v>
                </c:pt>
                <c:pt idx="49">
                  <c:v>1.225</c:v>
                </c:pt>
                <c:pt idx="50">
                  <c:v>1.25</c:v>
                </c:pt>
                <c:pt idx="51">
                  <c:v>1.275</c:v>
                </c:pt>
                <c:pt idx="52">
                  <c:v>1.3</c:v>
                </c:pt>
                <c:pt idx="53">
                  <c:v>1.325</c:v>
                </c:pt>
                <c:pt idx="54">
                  <c:v>1.35</c:v>
                </c:pt>
                <c:pt idx="55">
                  <c:v>1.375</c:v>
                </c:pt>
                <c:pt idx="56">
                  <c:v>1.4</c:v>
                </c:pt>
                <c:pt idx="57">
                  <c:v>1.425</c:v>
                </c:pt>
                <c:pt idx="58">
                  <c:v>1.45</c:v>
                </c:pt>
                <c:pt idx="59">
                  <c:v>1.475</c:v>
                </c:pt>
                <c:pt idx="60">
                  <c:v>1.5</c:v>
                </c:pt>
                <c:pt idx="61">
                  <c:v>1.525</c:v>
                </c:pt>
                <c:pt idx="62">
                  <c:v>1.55</c:v>
                </c:pt>
                <c:pt idx="63">
                  <c:v>1.575</c:v>
                </c:pt>
                <c:pt idx="64">
                  <c:v>1.6</c:v>
                </c:pt>
                <c:pt idx="65">
                  <c:v>1.625</c:v>
                </c:pt>
                <c:pt idx="66">
                  <c:v>1.65</c:v>
                </c:pt>
                <c:pt idx="67">
                  <c:v>1.675</c:v>
                </c:pt>
                <c:pt idx="68">
                  <c:v>1.7</c:v>
                </c:pt>
                <c:pt idx="69">
                  <c:v>1.725</c:v>
                </c:pt>
                <c:pt idx="70">
                  <c:v>1.75</c:v>
                </c:pt>
                <c:pt idx="71">
                  <c:v>1.775</c:v>
                </c:pt>
                <c:pt idx="72">
                  <c:v>1.8</c:v>
                </c:pt>
                <c:pt idx="73">
                  <c:v>1.825</c:v>
                </c:pt>
                <c:pt idx="74">
                  <c:v>1.85</c:v>
                </c:pt>
                <c:pt idx="75">
                  <c:v>1.875</c:v>
                </c:pt>
                <c:pt idx="76">
                  <c:v>1.9</c:v>
                </c:pt>
                <c:pt idx="77">
                  <c:v>1.925</c:v>
                </c:pt>
                <c:pt idx="78">
                  <c:v>1.95</c:v>
                </c:pt>
                <c:pt idx="79">
                  <c:v>1.975</c:v>
                </c:pt>
                <c:pt idx="80">
                  <c:v>2 miles</c:v>
                </c:pt>
              </c:strCache>
            </c:strRef>
          </c:cat>
          <c:val>
            <c:numRef>
              <c:f>Sheet1!$D$14:$D$94</c:f>
              <c:numCache>
                <c:formatCode>General</c:formatCode>
                <c:ptCount val="81"/>
                <c:pt idx="0">
                  <c:v>1</c:v>
                </c:pt>
                <c:pt idx="1">
                  <c:v>1</c:v>
                </c:pt>
                <c:pt idx="2">
                  <c:v>1</c:v>
                </c:pt>
                <c:pt idx="3">
                  <c:v>1</c:v>
                </c:pt>
                <c:pt idx="4">
                  <c:v>1</c:v>
                </c:pt>
                <c:pt idx="5">
                  <c:v>1</c:v>
                </c:pt>
                <c:pt idx="6">
                  <c:v>1</c:v>
                </c:pt>
                <c:pt idx="7">
                  <c:v>1</c:v>
                </c:pt>
                <c:pt idx="8">
                  <c:v>1</c:v>
                </c:pt>
                <c:pt idx="9">
                  <c:v>1</c:v>
                </c:pt>
                <c:pt idx="10">
                  <c:v>1</c:v>
                </c:pt>
                <c:pt idx="11">
                  <c:v>1</c:v>
                </c:pt>
                <c:pt idx="12">
                  <c:v>0.98803969525936464</c:v>
                </c:pt>
                <c:pt idx="13">
                  <c:v>0.94778162704774938</c:v>
                </c:pt>
                <c:pt idx="14">
                  <c:v>0.9078691943785332</c:v>
                </c:pt>
                <c:pt idx="15">
                  <c:v>0.86841148650008182</c:v>
                </c:pt>
                <c:pt idx="16">
                  <c:v>0.82951253399619962</c:v>
                </c:pt>
                <c:pt idx="17">
                  <c:v>0.79127027157967944</c:v>
                </c:pt>
                <c:pt idx="18">
                  <c:v>0.75377563894920074</c:v>
                </c:pt>
                <c:pt idx="19">
                  <c:v>0.71711183483183205</c:v>
                </c:pt>
                <c:pt idx="20">
                  <c:v>0.68135373378902553</c:v>
                </c:pt>
                <c:pt idx="21">
                  <c:v>0.64656746979743096</c:v>
                </c:pt>
                <c:pt idx="22">
                  <c:v>0.61281018529915054</c:v>
                </c:pt>
                <c:pt idx="23">
                  <c:v>0.58012993958275927</c:v>
                </c:pt>
                <c:pt idx="24">
                  <c:v>0.54856576618919939</c:v>
                </c:pt>
                <c:pt idx="25">
                  <c:v>0.51814786566058257</c:v>
                </c:pt>
                <c:pt idx="26">
                  <c:v>0.48889791743104161</c:v>
                </c:pt>
                <c:pt idx="27">
                  <c:v>0.4608294930075621</c:v>
                </c:pt>
                <c:pt idx="28">
                  <c:v>0.43394855176730807</c:v>
                </c:pt>
                <c:pt idx="29">
                  <c:v>0.40825400062977568</c:v>
                </c:pt>
                <c:pt idx="30">
                  <c:v>0.38373829944291521</c:v>
                </c:pt>
                <c:pt idx="31">
                  <c:v>0.36038809503121383</c:v>
                </c:pt>
                <c:pt idx="32">
                  <c:v>0.33818486836323008</c:v>
                </c:pt>
                <c:pt idx="33">
                  <c:v>0.31710558108104392</c:v>
                </c:pt>
                <c:pt idx="34">
                  <c:v>0.29712330957838279</c:v>
                </c:pt>
                <c:pt idx="35">
                  <c:v>0.2782078568155183</c:v>
                </c:pt>
                <c:pt idx="36">
                  <c:v>0.26032633403179767</c:v>
                </c:pt>
                <c:pt idx="37">
                  <c:v>0.24344370639321131</c:v>
                </c:pt>
                <c:pt idx="38">
                  <c:v>0.22752329834268295</c:v>
                </c:pt>
                <c:pt idx="39">
                  <c:v>0.21252725597126632</c:v>
                </c:pt>
                <c:pt idx="40">
                  <c:v>0.19841696508009291</c:v>
                </c:pt>
                <c:pt idx="41">
                  <c:v>0.1851534247488987</c:v>
                </c:pt>
                <c:pt idx="42">
                  <c:v>0.17269757717016246</c:v>
                </c:pt>
                <c:pt idx="43">
                  <c:v>0.1610105952585546</c:v>
                </c:pt>
                <c:pt idx="44">
                  <c:v>0.15005413011890997</c:v>
                </c:pt>
                <c:pt idx="45">
                  <c:v>0.13979052087095276</c:v>
                </c:pt>
                <c:pt idx="46">
                  <c:v>0.13018296960576295</c:v>
                </c:pt>
                <c:pt idx="47">
                  <c:v>0.12119568440816204</c:v>
                </c:pt>
                <c:pt idx="48">
                  <c:v>0.11279399344085415</c:v>
                </c:pt>
                <c:pt idx="49">
                  <c:v>0.10494443306911794</c:v>
                </c:pt>
                <c:pt idx="50">
                  <c:v>9.76148129262151E-2</c:v>
                </c:pt>
                <c:pt idx="51">
                  <c:v>9.0774260694621106E-2</c:v>
                </c:pt>
                <c:pt idx="52">
                  <c:v>8.4393249219845715E-2</c:v>
                </c:pt>
                <c:pt idx="53">
                  <c:v>7.8443608393094624E-2</c:v>
                </c:pt>
                <c:pt idx="54">
                  <c:v>7.2898524045539731E-2</c:v>
                </c:pt>
                <c:pt idx="55">
                  <c:v>6.7732525897962775E-2</c:v>
                </c:pt>
                <c:pt idx="56">
                  <c:v>6.2921466410868834E-2</c:v>
                </c:pt>
                <c:pt idx="57">
                  <c:v>5.8442492186343412E-2</c:v>
                </c:pt>
                <c:pt idx="58">
                  <c:v>5.427400938724472E-2</c:v>
                </c:pt>
                <c:pt idx="59">
                  <c:v>5.0395644464115853E-2</c:v>
                </c:pt>
                <c:pt idx="60">
                  <c:v>4.6788201316975961E-2</c:v>
                </c:pt>
                <c:pt idx="61">
                  <c:v>4.3433615868754605E-2</c:v>
                </c:pt>
                <c:pt idx="62">
                  <c:v>4.0314908889912848E-2</c:v>
                </c:pt>
                <c:pt idx="63">
                  <c:v>3.7416137789676063E-2</c:v>
                </c:pt>
                <c:pt idx="64">
                  <c:v>3.4722347977935358E-2</c:v>
                </c:pt>
                <c:pt idx="65">
                  <c:v>3.2219524302678985E-2</c:v>
                </c:pt>
                <c:pt idx="66">
                  <c:v>2.9894542980073241E-2</c:v>
                </c:pt>
                <c:pt idx="67">
                  <c:v>2.7735124357221305E-2</c:v>
                </c:pt>
                <c:pt idx="68">
                  <c:v>2.5729786780326131E-2</c:v>
                </c:pt>
                <c:pt idx="69">
                  <c:v>2.3867801782605773E-2</c:v>
                </c:pt>
                <c:pt idx="70">
                  <c:v>2.2139150755998913E-2</c:v>
                </c:pt>
                <c:pt idx="71">
                  <c:v>2.0534483227622729E-2</c:v>
                </c:pt>
                <c:pt idx="72">
                  <c:v>1.9045076825324015E-2</c:v>
                </c:pt>
                <c:pt idx="73">
                  <c:v>1.7662798985757032E-2</c:v>
                </c:pt>
                <c:pt idx="74">
                  <c:v>1.6380070432548813E-2</c:v>
                </c:pt>
                <c:pt idx="75">
                  <c:v>1.518983043065064E-2</c:v>
                </c:pt>
                <c:pt idx="76">
                  <c:v>1.4085503805353564E-2</c:v>
                </c:pt>
                <c:pt idx="77">
                  <c:v>1.3060969700157412E-2</c:v>
                </c:pt>
                <c:pt idx="78">
                  <c:v>1.2110532036265184E-2</c:v>
                </c:pt>
                <c:pt idx="79">
                  <c:v>1.1228891627521543E-2</c:v>
                </c:pt>
                <c:pt idx="80">
                  <c:v>1.04111198977631E-2</c:v>
                </c:pt>
              </c:numCache>
            </c:numRef>
          </c:val>
          <c:smooth val="0"/>
        </c:ser>
        <c:dLbls>
          <c:showLegendKey val="0"/>
          <c:showVal val="0"/>
          <c:showCatName val="0"/>
          <c:showSerName val="0"/>
          <c:showPercent val="0"/>
          <c:showBubbleSize val="0"/>
        </c:dLbls>
        <c:smooth val="0"/>
        <c:axId val="219443584"/>
        <c:axId val="219439664"/>
      </c:lineChart>
      <c:catAx>
        <c:axId val="219443584"/>
        <c:scaling>
          <c:orientation val="minMax"/>
        </c:scaling>
        <c:delete val="0"/>
        <c:axPos val="b"/>
        <c:numFmt formatCode="General" sourceLinked="1"/>
        <c:majorTickMark val="out"/>
        <c:minorTickMark val="none"/>
        <c:tickLblPos val="nextTo"/>
        <c:crossAx val="219439664"/>
        <c:crosses val="autoZero"/>
        <c:auto val="1"/>
        <c:lblAlgn val="ctr"/>
        <c:lblOffset val="100"/>
        <c:noMultiLvlLbl val="0"/>
      </c:catAx>
      <c:valAx>
        <c:axId val="219439664"/>
        <c:scaling>
          <c:orientation val="minMax"/>
          <c:max val="1"/>
        </c:scaling>
        <c:delete val="0"/>
        <c:axPos val="l"/>
        <c:majorGridlines/>
        <c:numFmt formatCode="General" sourceLinked="1"/>
        <c:majorTickMark val="out"/>
        <c:minorTickMark val="none"/>
        <c:tickLblPos val="nextTo"/>
        <c:crossAx val="219443584"/>
        <c:crosses val="autoZero"/>
        <c:crossBetween val="between"/>
      </c:valAx>
      <c:spPr>
        <a:noFill/>
      </c:spPr>
    </c:plotArea>
    <c:legend>
      <c:legendPos val="r"/>
      <c:overlay val="0"/>
    </c:legend>
    <c:plotVisOnly val="1"/>
    <c:dispBlanksAs val="gap"/>
    <c:showDLblsOverMax val="0"/>
  </c:chart>
  <c:spPr>
    <a:noFill/>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1153CF"/>
    <w:rsid w:val="0012098B"/>
    <w:rsid w:val="00156F23"/>
    <w:rsid w:val="001879DD"/>
    <w:rsid w:val="001A3D6C"/>
    <w:rsid w:val="001F0D83"/>
    <w:rsid w:val="002040BB"/>
    <w:rsid w:val="00204C17"/>
    <w:rsid w:val="00290191"/>
    <w:rsid w:val="002A75EF"/>
    <w:rsid w:val="002D51EC"/>
    <w:rsid w:val="002D72A1"/>
    <w:rsid w:val="002F4174"/>
    <w:rsid w:val="00331A12"/>
    <w:rsid w:val="0042380E"/>
    <w:rsid w:val="00425BF5"/>
    <w:rsid w:val="00431A98"/>
    <w:rsid w:val="004335A7"/>
    <w:rsid w:val="004E2D70"/>
    <w:rsid w:val="004F41DB"/>
    <w:rsid w:val="005114D2"/>
    <w:rsid w:val="0053019B"/>
    <w:rsid w:val="005B07EE"/>
    <w:rsid w:val="005D18C7"/>
    <w:rsid w:val="006029CA"/>
    <w:rsid w:val="00621C32"/>
    <w:rsid w:val="006A49B8"/>
    <w:rsid w:val="007438AD"/>
    <w:rsid w:val="0075086B"/>
    <w:rsid w:val="00762622"/>
    <w:rsid w:val="00786D1C"/>
    <w:rsid w:val="00804BB0"/>
    <w:rsid w:val="00893226"/>
    <w:rsid w:val="008A697D"/>
    <w:rsid w:val="008B796F"/>
    <w:rsid w:val="00916EA2"/>
    <w:rsid w:val="00984127"/>
    <w:rsid w:val="009C03AD"/>
    <w:rsid w:val="009C6B03"/>
    <w:rsid w:val="009D3758"/>
    <w:rsid w:val="00A20950"/>
    <w:rsid w:val="00A26257"/>
    <w:rsid w:val="00AA1E64"/>
    <w:rsid w:val="00AA63DA"/>
    <w:rsid w:val="00AD1F07"/>
    <w:rsid w:val="00B151CB"/>
    <w:rsid w:val="00B41E9B"/>
    <w:rsid w:val="00B60D07"/>
    <w:rsid w:val="00B71A1B"/>
    <w:rsid w:val="00B979DF"/>
    <w:rsid w:val="00C57EA3"/>
    <w:rsid w:val="00C64950"/>
    <w:rsid w:val="00CD3A5B"/>
    <w:rsid w:val="00D22280"/>
    <w:rsid w:val="00D2722B"/>
    <w:rsid w:val="00D558A2"/>
    <w:rsid w:val="00D8616E"/>
    <w:rsid w:val="00D91F78"/>
    <w:rsid w:val="00DB1ADE"/>
    <w:rsid w:val="00DB79B4"/>
    <w:rsid w:val="00DD7842"/>
    <w:rsid w:val="00E36D18"/>
    <w:rsid w:val="00E5352C"/>
    <w:rsid w:val="00F23391"/>
    <w:rsid w:val="00F60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2016-01-26T00:00:00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4.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5.xml><?xml version="1.0" encoding="utf-8"?>
<ds:datastoreItem xmlns:ds="http://schemas.openxmlformats.org/officeDocument/2006/customXml" ds:itemID="{EE6B3B90-DFE5-474B-9DEC-3EF6663F1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176</Pages>
  <Words>36220</Words>
  <Characters>206455</Characters>
  <Application>Microsoft Office Word</Application>
  <DocSecurity>0</DocSecurity>
  <Lines>1720</Lines>
  <Paragraphs>484</Paragraphs>
  <ScaleCrop>false</ScaleCrop>
  <HeadingPairs>
    <vt:vector size="2" baseType="variant">
      <vt:variant>
        <vt:lpstr>Title</vt:lpstr>
      </vt:variant>
      <vt:variant>
        <vt:i4>1</vt:i4>
      </vt:variant>
    </vt:vector>
  </HeadingPairs>
  <TitlesOfParts>
    <vt:vector size="1" baseType="lpstr">
      <vt:lpstr/>
    </vt:vector>
  </TitlesOfParts>
  <Company>Nashville MPO</Company>
  <LinksUpToDate>false</LinksUpToDate>
  <CharactersWithSpaces>242191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Nashville ABM</cp:keywords>
  <cp:lastModifiedBy>Nagendra Dhakar</cp:lastModifiedBy>
  <cp:revision>23</cp:revision>
  <cp:lastPrinted>2014-09-30T21:27:00Z</cp:lastPrinted>
  <dcterms:created xsi:type="dcterms:W3CDTF">2016-01-26T20:34:00Z</dcterms:created>
  <dcterms:modified xsi:type="dcterms:W3CDTF">2016-01-26T22:32:00Z</dcterms:modified>
  <cp:category>USER GUIDE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